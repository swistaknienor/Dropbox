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7C9724" w14:textId="7EEA0B45" w:rsidR="003D038F" w:rsidRPr="005C3687" w:rsidRDefault="00C50E04" w:rsidP="004665DE">
      <w:pPr>
        <w:ind w:right="-501"/>
        <w:rPr>
          <w:rFonts w:ascii="Arial" w:hAnsi="Arial" w:cs="Arial"/>
          <w:b/>
          <w:color w:val="FF6600"/>
          <w:sz w:val="22"/>
          <w:szCs w:val="22"/>
        </w:rPr>
      </w:pPr>
      <w:r w:rsidRPr="00C335BE">
        <w:rPr>
          <w:rFonts w:ascii="Arial" w:hAnsi="Arial" w:cs="Arial"/>
          <w:noProof/>
          <w:lang w:val="sk-SK" w:eastAsia="sk-SK"/>
        </w:rPr>
        <w:drawing>
          <wp:anchor distT="0" distB="0" distL="114300" distR="114300" simplePos="0" relativeHeight="251658245" behindDoc="0" locked="0" layoutInCell="1" allowOverlap="1" wp14:anchorId="6E7C97D2" wp14:editId="581D10D3">
            <wp:simplePos x="0" y="0"/>
            <wp:positionH relativeFrom="column">
              <wp:posOffset>5128895</wp:posOffset>
            </wp:positionH>
            <wp:positionV relativeFrom="paragraph">
              <wp:posOffset>9292027</wp:posOffset>
            </wp:positionV>
            <wp:extent cx="1569720" cy="436880"/>
            <wp:effectExtent l="0" t="0" r="0"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l="14188" t="44742" r="14069" b="22755"/>
                    <a:stretch>
                      <a:fillRect/>
                    </a:stretch>
                  </pic:blipFill>
                  <pic:spPr bwMode="auto">
                    <a:xfrm>
                      <a:off x="0" y="0"/>
                      <a:ext cx="1569720" cy="436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5BE">
        <w:rPr>
          <w:rFonts w:ascii="Arial" w:hAnsi="Arial" w:cs="Arial"/>
          <w:noProof/>
          <w:lang w:val="sk-SK" w:eastAsia="sk-SK"/>
        </w:rPr>
        <mc:AlternateContent>
          <mc:Choice Requires="wps">
            <w:drawing>
              <wp:anchor distT="45720" distB="45720" distL="114300" distR="114300" simplePos="0" relativeHeight="251658244" behindDoc="0" locked="0" layoutInCell="1" allowOverlap="1" wp14:anchorId="6E7C97D4" wp14:editId="00F1BAA3">
                <wp:simplePos x="0" y="0"/>
                <wp:positionH relativeFrom="column">
                  <wp:posOffset>-629357</wp:posOffset>
                </wp:positionH>
                <wp:positionV relativeFrom="paragraph">
                  <wp:posOffset>9382760</wp:posOffset>
                </wp:positionV>
                <wp:extent cx="4272280" cy="295910"/>
                <wp:effectExtent l="0" t="0" r="0" b="889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28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C97E6" w14:textId="5652B7D6" w:rsidR="00450012" w:rsidRPr="00D32774" w:rsidRDefault="00450012" w:rsidP="00D32774">
                            <w:pPr>
                              <w:tabs>
                                <w:tab w:val="left" w:pos="2171"/>
                              </w:tabs>
                              <w:rPr>
                                <w:rFonts w:ascii="Arial" w:eastAsia="Times New Roman" w:hAnsi="Arial" w:cs="Arial"/>
                                <w:color w:val="808080"/>
                                <w:sz w:val="28"/>
                                <w:szCs w:val="28"/>
                                <w:lang w:val="en-GB"/>
                              </w:rPr>
                            </w:pPr>
                            <w:r w:rsidRPr="00D32774">
                              <w:rPr>
                                <w:rFonts w:ascii="Arial" w:eastAsia="Times New Roman" w:hAnsi="Arial" w:cs="Arial"/>
                                <w:color w:val="808080"/>
                                <w:sz w:val="28"/>
                                <w:szCs w:val="28"/>
                                <w:lang w:val="en-GB"/>
                              </w:rPr>
                              <w:t xml:space="preserve">Zagreb, </w:t>
                            </w:r>
                            <w:r>
                              <w:rPr>
                                <w:rFonts w:ascii="Arial" w:eastAsia="Times New Roman" w:hAnsi="Arial" w:cs="Arial"/>
                                <w:color w:val="808080"/>
                                <w:sz w:val="28"/>
                                <w:szCs w:val="28"/>
                                <w:lang w:val="en-GB"/>
                              </w:rPr>
                              <w:t>February</w:t>
                            </w:r>
                            <w:r w:rsidRPr="00D32774">
                              <w:rPr>
                                <w:rFonts w:ascii="Arial" w:eastAsia="Times New Roman" w:hAnsi="Arial" w:cs="Arial"/>
                                <w:color w:val="808080"/>
                                <w:sz w:val="28"/>
                                <w:szCs w:val="28"/>
                                <w:lang w:val="en-GB"/>
                              </w:rPr>
                              <w:t xml:space="preserve"> 201</w:t>
                            </w:r>
                            <w:r>
                              <w:rPr>
                                <w:rFonts w:ascii="Arial" w:eastAsia="Times New Roman" w:hAnsi="Arial" w:cs="Arial"/>
                                <w:color w:val="808080"/>
                                <w:sz w:val="28"/>
                                <w:szCs w:val="28"/>
                                <w:lang w:val="en-GB"/>
                              </w:rPr>
                              <w:t>8.</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w14:anchorId="694C44E1">
              <v:shapetype w14:anchorId="6E7C97D4" id="_x0000_t202" coordsize="21600,21600" o:spt="202" path="m,l,21600r21600,l21600,xe">
                <v:stroke joinstyle="miter"/>
                <v:path gradientshapeok="t" o:connecttype="rect"/>
              </v:shapetype>
              <v:shape id="Text Box 2" o:spid="_x0000_s1026" type="#_x0000_t202" style="position:absolute;margin-left:-49.55pt;margin-top:738.8pt;width:336.4pt;height:23.3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" filled="f" stroked="f">
                <v:textbox style="mso-fit-shape-to-text:t">
                  <w:txbxContent>
                    <w:p w14:paraId="3BAF10EA" w14:textId="5652B7D6" w:rsidR="00450012" w:rsidRPr="00D32774" w:rsidRDefault="00450012" w:rsidP="00D32774">
                      <w:pPr>
                        <w:tabs>
                          <w:tab w:val="left" w:pos="2171"/>
                        </w:tabs>
                        <w:rPr>
                          <w:rFonts w:ascii="Arial" w:eastAsia="Times New Roman" w:hAnsi="Arial" w:cs="Arial"/>
                          <w:color w:val="808080"/>
                          <w:sz w:val="28"/>
                          <w:szCs w:val="28"/>
                          <w:lang w:val="en-GB"/>
                        </w:rPr>
                      </w:pPr>
                      <w:r w:rsidRPr="00D32774">
                        <w:rPr>
                          <w:rFonts w:ascii="Arial" w:hAnsi="Arial" w:eastAsia="Times New Roman" w:cs="Arial"/>
                          <w:color w:val="808080"/>
                          <w:sz w:val="28"/>
                          <w:szCs w:val="28"/>
                          <w:lang w:val="en-GB"/>
                        </w:rPr>
                        <w:t xml:space="preserve">Zagreb, </w:t>
                      </w:r>
                      <w:r>
                        <w:rPr>
                          <w:rFonts w:ascii="Arial" w:hAnsi="Arial" w:eastAsia="Times New Roman" w:cs="Arial"/>
                          <w:color w:val="808080"/>
                          <w:sz w:val="28"/>
                          <w:szCs w:val="28"/>
                          <w:lang w:val="en-GB"/>
                        </w:rPr>
                        <w:t>February</w:t>
                      </w:r>
                      <w:r w:rsidRPr="00D32774">
                        <w:rPr>
                          <w:rFonts w:ascii="Arial" w:hAnsi="Arial" w:eastAsia="Times New Roman" w:cs="Arial"/>
                          <w:color w:val="808080"/>
                          <w:sz w:val="28"/>
                          <w:szCs w:val="28"/>
                          <w:lang w:val="en-GB"/>
                        </w:rPr>
                        <w:t xml:space="preserve"> 201</w:t>
                      </w:r>
                      <w:r>
                        <w:rPr>
                          <w:rFonts w:ascii="Arial" w:hAnsi="Arial" w:eastAsia="Times New Roman" w:cs="Arial"/>
                          <w:color w:val="808080"/>
                          <w:sz w:val="28"/>
                          <w:szCs w:val="28"/>
                          <w:lang w:val="en-GB"/>
                        </w:rPr>
                        <w:t>8.</w:t>
                      </w:r>
                    </w:p>
                  </w:txbxContent>
                </v:textbox>
              </v:shape>
            </w:pict>
          </mc:Fallback>
        </mc:AlternateContent>
      </w:r>
      <w:r w:rsidRPr="00C335BE">
        <w:rPr>
          <w:rFonts w:ascii="Arial" w:hAnsi="Arial" w:cs="Arial"/>
          <w:noProof/>
          <w:lang w:val="sk-SK" w:eastAsia="sk-SK"/>
        </w:rPr>
        <mc:AlternateContent>
          <mc:Choice Requires="wps">
            <w:drawing>
              <wp:anchor distT="0" distB="0" distL="114300" distR="114300" simplePos="0" relativeHeight="251658243" behindDoc="0" locked="0" layoutInCell="1" allowOverlap="1" wp14:anchorId="6E7C97D6" wp14:editId="503F381E">
                <wp:simplePos x="0" y="0"/>
                <wp:positionH relativeFrom="column">
                  <wp:posOffset>-714303</wp:posOffset>
                </wp:positionH>
                <wp:positionV relativeFrom="paragraph">
                  <wp:posOffset>9153115</wp:posOffset>
                </wp:positionV>
                <wp:extent cx="7820025" cy="804441"/>
                <wp:effectExtent l="0" t="0" r="9525" b="0"/>
                <wp:wrapNone/>
                <wp:docPr id="8" name="Rettangolo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0025" cy="804441"/>
                        </a:xfrm>
                        <a:prstGeom prst="rect">
                          <a:avLst/>
                        </a:prstGeom>
                        <a:solidFill>
                          <a:sysClr val="window" lastClr="FFFFFF"/>
                        </a:solidFill>
                        <a:ln w="6350" cap="flat" cmpd="sng" algn="ctr">
                          <a:noFill/>
                          <a:prstDash val="solid"/>
                          <a:miter lim="800000"/>
                        </a:ln>
                        <a:effectLst/>
                      </wps:spPr>
                      <wps:bodyPr rtlCol="0" anchor="ct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w14:anchorId="4C18C9B2">
              <v:rect w14:anchorId="7AE191E2" id="Rettangolo 2" o:spid="_x0000_s1026" style="position:absolute;margin-left:-56.25pt;margin-top:720.7pt;width:615.75pt;height:63.3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" fillcolor="window" stroked="f" strokeweight=".5pt">
                <v:path arrowok="t"/>
              </v:rect>
            </w:pict>
          </mc:Fallback>
        </mc:AlternateContent>
      </w:r>
      <w:commentRangeStart w:id="1"/>
      <w:commentRangeStart w:id="2"/>
      <w:commentRangeStart w:id="3"/>
      <w:r w:rsidR="003C1F10" w:rsidRPr="00801547">
        <w:rPr>
          <w:noProof/>
          <w:lang w:val="sk-SK" w:eastAsia="sk-SK"/>
        </w:rPr>
        <mc:AlternateContent>
          <mc:Choice Requires="wps">
            <w:drawing>
              <wp:anchor distT="0" distB="0" distL="114300" distR="114300" simplePos="0" relativeHeight="251658241" behindDoc="0" locked="0" layoutInCell="1" allowOverlap="1" wp14:anchorId="6E7C97CC" wp14:editId="6E7C97CD">
                <wp:simplePos x="0" y="0"/>
                <wp:positionH relativeFrom="column">
                  <wp:posOffset>3175</wp:posOffset>
                </wp:positionH>
                <wp:positionV relativeFrom="paragraph">
                  <wp:posOffset>-635</wp:posOffset>
                </wp:positionV>
                <wp:extent cx="5439410" cy="1552575"/>
                <wp:effectExtent l="0" t="0" r="8890" b="9525"/>
                <wp:wrapNone/>
                <wp:docPr id="13" name="Rectangle 13"/>
                <wp:cNvGraphicFramePr/>
                <a:graphic xmlns:a="http://schemas.openxmlformats.org/drawingml/2006/main">
                  <a:graphicData uri="http://schemas.microsoft.com/office/word/2010/wordprocessingShape">
                    <wps:wsp>
                      <wps:cNvSpPr/>
                      <wps:spPr>
                        <a:xfrm>
                          <a:off x="0" y="0"/>
                          <a:ext cx="5439410" cy="1552575"/>
                        </a:xfrm>
                        <a:prstGeom prst="rect">
                          <a:avLst/>
                        </a:prstGeom>
                        <a:solidFill>
                          <a:srgbClr val="D9D9D9">
                            <a:alpha val="80000"/>
                          </a:srgb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w14:anchorId="147E7CB5">
              <v:rect w14:anchorId="11105A01" id="Rectangle 13" o:spid="_x0000_s1026" style="position:absolute;margin-left:.25pt;margin-top:-.05pt;width:428.3pt;height:122.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" fillcolor="#d9d9d9" stroked="f" strokeweight=".5pt">
                <v:fill opacity="52428f"/>
              </v:rect>
            </w:pict>
          </mc:Fallback>
        </mc:AlternateContent>
      </w:r>
      <w:commentRangeEnd w:id="1"/>
      <w:proofErr w:type="spellStart"/>
      <w:proofErr w:type="gramStart"/>
      <w:ins w:id="4" w:author="Martin Ćosić" w:date="2018-02-07T16:54:00Z">
        <w:r w:rsidR="00ED6C0D">
          <w:rPr>
            <w:rFonts w:ascii="Arial" w:hAnsi="Arial" w:cs="Arial"/>
          </w:rPr>
          <w:t>te</w:t>
        </w:r>
      </w:ins>
      <w:proofErr w:type="spellEnd"/>
      <w:proofErr w:type="gramEnd"/>
      <w:r w:rsidR="00214D5E">
        <w:rPr>
          <w:rStyle w:val="CommentReference"/>
        </w:rPr>
        <w:commentReference w:id="1"/>
      </w:r>
      <w:commentRangeEnd w:id="2"/>
      <w:r w:rsidR="00970BD9">
        <w:rPr>
          <w:rStyle w:val="CommentReference"/>
        </w:rPr>
        <w:commentReference w:id="2"/>
      </w:r>
      <w:commentRangeEnd w:id="3"/>
      <w:r w:rsidR="00820EB5">
        <w:rPr>
          <w:rStyle w:val="CommentReference"/>
        </w:rPr>
        <w:commentReference w:id="3"/>
      </w:r>
      <w:r w:rsidR="003C1F10" w:rsidRPr="00C335BE">
        <w:rPr>
          <w:rFonts w:ascii="Arial" w:hAnsi="Arial" w:cs="Arial"/>
          <w:noProof/>
          <w:lang w:val="sk-SK" w:eastAsia="sk-SK"/>
        </w:rPr>
        <mc:AlternateContent>
          <mc:Choice Requires="wps">
            <w:drawing>
              <wp:anchor distT="0" distB="0" distL="114300" distR="114300" simplePos="0" relativeHeight="251658246" behindDoc="0" locked="0" layoutInCell="1" allowOverlap="1" wp14:anchorId="6E7C97CE" wp14:editId="6E7C97CF">
                <wp:simplePos x="0" y="0"/>
                <wp:positionH relativeFrom="column">
                  <wp:posOffset>641350</wp:posOffset>
                </wp:positionH>
                <wp:positionV relativeFrom="paragraph">
                  <wp:posOffset>584200</wp:posOffset>
                </wp:positionV>
                <wp:extent cx="4162425" cy="1143000"/>
                <wp:effectExtent l="0" t="0" r="0" b="0"/>
                <wp:wrapNone/>
                <wp:docPr id="1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14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E305B" w14:textId="0A44E242" w:rsidR="00450012" w:rsidRDefault="00450012" w:rsidP="00C335BE">
                            <w:pPr>
                              <w:pStyle w:val="Header"/>
                              <w:tabs>
                                <w:tab w:val="left" w:pos="2171"/>
                              </w:tabs>
                              <w:rPr>
                                <w:rFonts w:ascii="Arial" w:eastAsia="+mn-ea" w:hAnsi="Arial" w:cs="Arial"/>
                                <w:b/>
                                <w:bCs/>
                                <w:caps/>
                                <w:color w:val="585858"/>
                                <w:kern w:val="24"/>
                                <w:sz w:val="40"/>
                                <w:szCs w:val="32"/>
                                <w:lang w:val="hr-HR"/>
                              </w:rPr>
                            </w:pPr>
                            <w:r>
                              <w:rPr>
                                <w:rFonts w:ascii="Arial" w:eastAsia="+mn-ea" w:hAnsi="Arial" w:cs="Arial"/>
                                <w:b/>
                                <w:bCs/>
                                <w:caps/>
                                <w:color w:val="585858"/>
                                <w:kern w:val="24"/>
                                <w:sz w:val="40"/>
                                <w:szCs w:val="32"/>
                                <w:lang w:val="hr-HR"/>
                              </w:rPr>
                              <w:t xml:space="preserve">vub - cms2exact migration </w:t>
                            </w:r>
                          </w:p>
                          <w:p w14:paraId="57672CE5" w14:textId="77777777" w:rsidR="00450012" w:rsidRDefault="00450012" w:rsidP="00C335BE">
                            <w:pPr>
                              <w:pStyle w:val="Header"/>
                              <w:tabs>
                                <w:tab w:val="left" w:pos="2171"/>
                              </w:tabs>
                              <w:rPr>
                                <w:rFonts w:ascii="Arial" w:eastAsia="+mn-ea" w:hAnsi="Arial" w:cs="Arial"/>
                                <w:b/>
                                <w:bCs/>
                                <w:caps/>
                                <w:color w:val="585858"/>
                                <w:kern w:val="24"/>
                                <w:sz w:val="40"/>
                                <w:szCs w:val="32"/>
                                <w:lang w:val="hr-HR"/>
                              </w:rPr>
                            </w:pPr>
                            <w:r>
                              <w:rPr>
                                <w:rFonts w:ascii="Arial" w:eastAsia="+mn-ea" w:hAnsi="Arial" w:cs="Arial"/>
                                <w:b/>
                                <w:bCs/>
                                <w:caps/>
                                <w:color w:val="585858"/>
                                <w:kern w:val="24"/>
                                <w:sz w:val="40"/>
                                <w:szCs w:val="32"/>
                                <w:lang w:val="hr-HR"/>
                              </w:rPr>
                              <w:t xml:space="preserve">pos use cases </w:t>
                            </w:r>
                          </w:p>
                          <w:p w14:paraId="6E7C97E5" w14:textId="3537AF96" w:rsidR="00450012" w:rsidRPr="00C335BE" w:rsidRDefault="00450012" w:rsidP="00C335BE">
                            <w:pPr>
                              <w:pStyle w:val="Header"/>
                              <w:tabs>
                                <w:tab w:val="left" w:pos="2171"/>
                              </w:tabs>
                              <w:rPr>
                                <w:rFonts w:ascii="Arial" w:eastAsia="+mn-ea" w:hAnsi="Arial" w:cs="Arial"/>
                                <w:b/>
                                <w:bCs/>
                                <w:caps/>
                                <w:color w:val="585858"/>
                                <w:kern w:val="24"/>
                                <w:sz w:val="40"/>
                                <w:szCs w:val="32"/>
                                <w:lang w:val="hr-HR"/>
                              </w:rPr>
                            </w:pPr>
                            <w:r>
                              <w:rPr>
                                <w:rFonts w:ascii="Arial" w:eastAsia="+mn-ea" w:hAnsi="Arial" w:cs="Arial"/>
                                <w:b/>
                                <w:bCs/>
                                <w:caps/>
                                <w:color w:val="585858"/>
                                <w:kern w:val="24"/>
                                <w:sz w:val="40"/>
                                <w:szCs w:val="32"/>
                                <w:lang w:val="hr-HR"/>
                              </w:rPr>
                              <w:t>v 00</w:t>
                            </w:r>
                            <w:ins w:id="5" w:author="Martin Ćosić" w:date="2018-02-16T16:51:00Z">
                              <w:r w:rsidR="00410406">
                                <w:rPr>
                                  <w:rFonts w:ascii="Arial" w:eastAsia="+mn-ea" w:hAnsi="Arial" w:cs="Arial"/>
                                  <w:b/>
                                  <w:bCs/>
                                  <w:caps/>
                                  <w:color w:val="585858"/>
                                  <w:kern w:val="24"/>
                                  <w:sz w:val="40"/>
                                  <w:szCs w:val="32"/>
                                  <w:lang w:val="hr-HR"/>
                                </w:rPr>
                                <w:t>9</w:t>
                              </w:r>
                            </w:ins>
                            <w:del w:id="6" w:author="Martin Ćosić" w:date="2018-02-16T16:51:00Z">
                              <w:r w:rsidDel="00410406">
                                <w:rPr>
                                  <w:rFonts w:ascii="Arial" w:eastAsia="+mn-ea" w:hAnsi="Arial" w:cs="Arial"/>
                                  <w:b/>
                                  <w:bCs/>
                                  <w:caps/>
                                  <w:color w:val="585858"/>
                                  <w:kern w:val="24"/>
                                  <w:sz w:val="40"/>
                                  <w:szCs w:val="32"/>
                                  <w:lang w:val="hr-HR"/>
                                </w:rPr>
                                <w:delText>8</w:delText>
                              </w:r>
                            </w:del>
                            <w:r>
                              <w:rPr>
                                <w:rFonts w:ascii="Arial" w:eastAsia="+mn-ea" w:hAnsi="Arial" w:cs="Arial"/>
                                <w:b/>
                                <w:bCs/>
                                <w:caps/>
                                <w:color w:val="585858"/>
                                <w:kern w:val="24"/>
                                <w:sz w:val="40"/>
                                <w:szCs w:val="32"/>
                                <w:lang w:val="hr-HR"/>
                              </w:rPr>
                              <w:t xml:space="preserve"> </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w14:anchorId="085ED5BC">
              <v:shape w14:anchorId="6E7C97CE" id="Text Box 21" o:spid="_x0000_s1027" type="#_x0000_t202" style="position:absolute;margin-left:50.5pt;margin-top:46pt;width:327.75pt;height:90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" filled="f" stroked="f">
                <v:textbox style="mso-fit-shape-to-text:t">
                  <w:txbxContent>
                    <w:p w14:paraId="1CB1AD6F" w14:textId="0A44E242" w:rsidR="00450012" w:rsidRDefault="00450012" w:rsidP="00C335BE">
                      <w:pPr>
                        <w:pStyle w:val="Header"/>
                        <w:tabs>
                          <w:tab w:val="left" w:pos="2171"/>
                        </w:tabs>
                        <w:rPr>
                          <w:rFonts w:ascii="Arial" w:eastAsia="+mn-ea" w:hAnsi="Arial" w:cs="Arial"/>
                          <w:b/>
                          <w:bCs/>
                          <w:caps/>
                          <w:color w:val="585858"/>
                          <w:kern w:val="24"/>
                          <w:sz w:val="40"/>
                          <w:szCs w:val="32"/>
                          <w:lang w:val="hr-HR"/>
                        </w:rPr>
                      </w:pPr>
                      <w:r>
                        <w:rPr>
                          <w:rFonts w:ascii="Arial" w:hAnsi="Arial" w:eastAsia="+mn-ea" w:cs="Arial"/>
                          <w:b/>
                          <w:bCs/>
                          <w:caps/>
                          <w:color w:val="585858"/>
                          <w:kern w:val="24"/>
                          <w:sz w:val="40"/>
                          <w:szCs w:val="32"/>
                          <w:lang w:val="hr-HR"/>
                        </w:rPr>
                        <w:t xml:space="preserve">vub - cms2exact migration </w:t>
                      </w:r>
                    </w:p>
                    <w:p w14:paraId="6CD645F4" w14:textId="77777777" w:rsidR="00450012" w:rsidRDefault="00450012" w:rsidP="00C335BE">
                      <w:pPr>
                        <w:pStyle w:val="Header"/>
                        <w:tabs>
                          <w:tab w:val="left" w:pos="2171"/>
                        </w:tabs>
                        <w:rPr>
                          <w:rFonts w:ascii="Arial" w:eastAsia="+mn-ea" w:hAnsi="Arial" w:cs="Arial"/>
                          <w:b/>
                          <w:bCs/>
                          <w:caps/>
                          <w:color w:val="585858"/>
                          <w:kern w:val="24"/>
                          <w:sz w:val="40"/>
                          <w:szCs w:val="32"/>
                          <w:lang w:val="hr-HR"/>
                        </w:rPr>
                      </w:pPr>
                      <w:r>
                        <w:rPr>
                          <w:rFonts w:ascii="Arial" w:hAnsi="Arial" w:eastAsia="+mn-ea" w:cs="Arial"/>
                          <w:b/>
                          <w:bCs/>
                          <w:caps/>
                          <w:color w:val="585858"/>
                          <w:kern w:val="24"/>
                          <w:sz w:val="40"/>
                          <w:szCs w:val="32"/>
                          <w:lang w:val="hr-HR"/>
                        </w:rPr>
                        <w:t xml:space="preserve">pos use cases </w:t>
                      </w:r>
                    </w:p>
                    <w:p w14:paraId="26D455B9" w14:textId="3537AF96" w:rsidR="00450012" w:rsidRPr="00C335BE" w:rsidRDefault="00450012" w:rsidP="00C335BE">
                      <w:pPr>
                        <w:pStyle w:val="Header"/>
                        <w:tabs>
                          <w:tab w:val="left" w:pos="2171"/>
                        </w:tabs>
                        <w:rPr>
                          <w:rFonts w:ascii="Arial" w:eastAsia="+mn-ea" w:hAnsi="Arial" w:cs="Arial"/>
                          <w:b/>
                          <w:bCs/>
                          <w:caps/>
                          <w:color w:val="585858"/>
                          <w:kern w:val="24"/>
                          <w:sz w:val="40"/>
                          <w:szCs w:val="32"/>
                          <w:lang w:val="hr-HR"/>
                        </w:rPr>
                      </w:pPr>
                      <w:r>
                        <w:rPr>
                          <w:rFonts w:ascii="Arial" w:hAnsi="Arial" w:eastAsia="+mn-ea" w:cs="Arial"/>
                          <w:b/>
                          <w:bCs/>
                          <w:caps/>
                          <w:color w:val="585858"/>
                          <w:kern w:val="24"/>
                          <w:sz w:val="40"/>
                          <w:szCs w:val="32"/>
                          <w:lang w:val="hr-HR"/>
                        </w:rPr>
                        <w:t>v 00</w:t>
                      </w:r>
                      <w:ins w:id="7" w:author="Martin Ćosić" w:date="2018-02-16T16:51:00Z">
                        <w:r w:rsidR="00410406">
                          <w:rPr>
                            <w:rFonts w:ascii="Arial" w:hAnsi="Arial" w:eastAsia="+mn-ea" w:cs="Arial"/>
                            <w:b/>
                            <w:bCs/>
                            <w:caps/>
                            <w:color w:val="585858"/>
                            <w:kern w:val="24"/>
                            <w:sz w:val="40"/>
                            <w:szCs w:val="32"/>
                            <w:lang w:val="hr-HR"/>
                          </w:rPr>
                          <w:t>9</w:t>
                        </w:r>
                      </w:ins>
                      <w:del w:id="8" w:author="Martin Ćosić" w:date="2018-02-16T16:51:00Z">
                        <w:r w:rsidDel="00410406">
                          <w:rPr>
                            <w:rFonts w:ascii="Arial" w:hAnsi="Arial" w:eastAsia="+mn-ea" w:cs="Arial"/>
                            <w:b/>
                            <w:bCs/>
                            <w:caps/>
                            <w:color w:val="585858"/>
                            <w:kern w:val="24"/>
                            <w:sz w:val="40"/>
                            <w:szCs w:val="32"/>
                            <w:lang w:val="hr-HR"/>
                          </w:rPr>
                          <w:delText>8</w:delText>
                        </w:r>
                      </w:del>
                      <w:r>
                        <w:rPr>
                          <w:rFonts w:ascii="Arial" w:hAnsi="Arial" w:eastAsia="+mn-ea" w:cs="Arial"/>
                          <w:b/>
                          <w:bCs/>
                          <w:caps/>
                          <w:color w:val="585858"/>
                          <w:kern w:val="24"/>
                          <w:sz w:val="40"/>
                          <w:szCs w:val="32"/>
                          <w:lang w:val="hr-HR"/>
                        </w:rPr>
                        <w:t xml:space="preserve"> </w:t>
                      </w:r>
                    </w:p>
                  </w:txbxContent>
                </v:textbox>
              </v:shape>
            </w:pict>
          </mc:Fallback>
        </mc:AlternateContent>
      </w:r>
      <w:r w:rsidR="00C335BE">
        <w:rPr>
          <w:noProof/>
          <w:lang w:val="sk-SK" w:eastAsia="sk-SK"/>
        </w:rPr>
        <mc:AlternateContent>
          <mc:Choice Requires="wps">
            <w:drawing>
              <wp:anchor distT="0" distB="0" distL="114300" distR="114300" simplePos="0" relativeHeight="251658240" behindDoc="0" locked="0" layoutInCell="1" allowOverlap="1" wp14:anchorId="6E7C97D0" wp14:editId="5484CC81">
                <wp:simplePos x="0" y="0"/>
                <wp:positionH relativeFrom="page">
                  <wp:posOffset>-12700</wp:posOffset>
                </wp:positionH>
                <wp:positionV relativeFrom="paragraph">
                  <wp:posOffset>-900430</wp:posOffset>
                </wp:positionV>
                <wp:extent cx="7751928" cy="10044752"/>
                <wp:effectExtent l="0" t="0" r="1905" b="0"/>
                <wp:wrapNone/>
                <wp:docPr id="2" name="Rectangle 2"/>
                <wp:cNvGraphicFramePr/>
                <a:graphic xmlns:a="http://schemas.openxmlformats.org/drawingml/2006/main">
                  <a:graphicData uri="http://schemas.microsoft.com/office/word/2010/wordprocessingShape">
                    <wps:wsp>
                      <wps:cNvSpPr/>
                      <wps:spPr>
                        <a:xfrm>
                          <a:off x="0" y="0"/>
                          <a:ext cx="7751928" cy="10044752"/>
                        </a:xfrm>
                        <a:prstGeom prst="rect">
                          <a:avLst/>
                        </a:prstGeom>
                        <a:solidFill>
                          <a:schemeClr val="bg1">
                            <a:lumMod val="95000"/>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w14:anchorId="4DD6B4F8">
              <v:rect w14:anchorId="24D2CDB8" id="Rectangle 2" o:spid="_x0000_s1026" style="position:absolute;margin-left:-1pt;margin-top:-70.9pt;width:610.4pt;height:790.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" fillcolor="#f2f2f2 [3052]" stroked="f" strokeweight="1pt">
                <v:fill opacity="26214f"/>
                <w10:wrap anchorx="page"/>
              </v:rect>
            </w:pict>
          </mc:Fallback>
        </mc:AlternateContent>
      </w:r>
      <w:r w:rsidR="00D32774" w:rsidRPr="00C335BE">
        <w:rPr>
          <w:rFonts w:ascii="Arial" w:hAnsi="Arial" w:cs="Arial"/>
          <w:noProof/>
          <w:lang w:val="sk-SK" w:eastAsia="sk-SK"/>
        </w:rPr>
        <w:drawing>
          <wp:anchor distT="0" distB="0" distL="114300" distR="114300" simplePos="0" relativeHeight="251658242" behindDoc="1" locked="0" layoutInCell="1" allowOverlap="1" wp14:anchorId="6E7C97D8" wp14:editId="6E7C97D9">
            <wp:simplePos x="0" y="0"/>
            <wp:positionH relativeFrom="column">
              <wp:posOffset>-6650355</wp:posOffset>
            </wp:positionH>
            <wp:positionV relativeFrom="paragraph">
              <wp:posOffset>-811530</wp:posOffset>
            </wp:positionV>
            <wp:extent cx="16140430" cy="10802620"/>
            <wp:effectExtent l="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40430" cy="10802620"/>
                    </a:xfrm>
                    <a:prstGeom prst="rect">
                      <a:avLst/>
                    </a:prstGeom>
                    <a:noFill/>
                    <a:ln>
                      <a:noFill/>
                    </a:ln>
                  </pic:spPr>
                </pic:pic>
              </a:graphicData>
            </a:graphic>
            <wp14:sizeRelH relativeFrom="page">
              <wp14:pctWidth>0</wp14:pctWidth>
            </wp14:sizeRelH>
            <wp14:sizeRelV relativeFrom="page">
              <wp14:pctHeight>0</wp14:pctHeight>
            </wp14:sizeRelV>
          </wp:anchor>
        </w:drawing>
      </w:r>
      <w:ins w:id="7" w:author="Seková Mária" w:date="2018-01-16T13:51:00Z">
        <w:r w:rsidR="008919DA">
          <w:rPr>
            <w:rFonts w:ascii="Arial" w:hAnsi="Arial" w:cs="Arial"/>
          </w:rPr>
          <w:t xml:space="preserve"> </w:t>
        </w:r>
      </w:ins>
      <w:r w:rsidR="00BD5C20" w:rsidRPr="00C335BE">
        <w:rPr>
          <w:rFonts w:ascii="Arial" w:hAnsi="Arial" w:cs="Arial"/>
        </w:rPr>
        <w:br w:type="page"/>
      </w:r>
    </w:p>
    <w:p w14:paraId="072B7A20" w14:textId="2264C1C6" w:rsidR="00606102" w:rsidRPr="00123ADD" w:rsidRDefault="00606102" w:rsidP="00606102">
      <w:pPr>
        <w:pStyle w:val="Heading1"/>
        <w:spacing w:before="0"/>
        <w:rPr>
          <w:rFonts w:cs="Arial"/>
          <w:color w:val="auto"/>
          <w:sz w:val="24"/>
          <w:szCs w:val="24"/>
        </w:rPr>
      </w:pPr>
      <w:bookmarkStart w:id="8" w:name="_Toc506563174"/>
      <w:commentRangeStart w:id="9"/>
      <w:r w:rsidRPr="00123ADD">
        <w:rPr>
          <w:rFonts w:cs="Arial"/>
          <w:color w:val="auto"/>
          <w:sz w:val="24"/>
          <w:szCs w:val="24"/>
        </w:rPr>
        <w:lastRenderedPageBreak/>
        <w:t>Table of contents</w:t>
      </w:r>
      <w:bookmarkEnd w:id="8"/>
      <w:commentRangeEnd w:id="9"/>
      <w:r w:rsidR="001354DD">
        <w:rPr>
          <w:rStyle w:val="CommentReference"/>
          <w:rFonts w:ascii="Helvetica" w:hAnsi="Helvetica" w:eastAsia="Cambria"/>
          <w:b w:val="0"/>
          <w:bCs w:val="0"/>
          <w:color w:val="auto"/>
          <w:kern w:val="0"/>
        </w:rPr>
        <w:commentReference w:id="9"/>
      </w:r>
    </w:p>
    <w:p w14:paraId="39C13C3D" w14:textId="77777777" w:rsidR="002D3EFC" w:rsidRPr="002D3EFC" w:rsidRDefault="002D3EFC" w:rsidP="005248ED">
      <w:pPr>
        <w:spacing w:before="120"/>
        <w:rPr>
          <w:rFonts w:ascii="Arial" w:hAnsi="Arial" w:cs="Arial"/>
          <w:b/>
        </w:rPr>
      </w:pPr>
    </w:p>
    <w:p w14:paraId="255251EC" w14:textId="2590A07F" w:rsidR="00410406" w:rsidRDefault="004665DE">
      <w:pPr>
        <w:pStyle w:val="TOC1"/>
        <w:rPr>
          <w:rFonts w:asciiTheme="minorHAnsi" w:eastAsiaTheme="minorEastAsia" w:hAnsiTheme="minorHAnsi" w:cstheme="minorBidi"/>
          <w:noProof/>
          <w:color w:val="auto"/>
          <w:sz w:val="22"/>
          <w:szCs w:val="22"/>
        </w:rPr>
      </w:pPr>
      <w:r w:rsidRPr="000D25B7">
        <w:rPr>
          <w:rFonts w:ascii="Arial" w:hAnsi="Arial" w:cs="Arial"/>
          <w:color w:val="auto"/>
          <w:sz w:val="22"/>
          <w:szCs w:val="22"/>
        </w:rPr>
        <w:fldChar w:fldCharType="begin"/>
      </w:r>
      <w:r w:rsidRPr="00A21359">
        <w:rPr>
          <w:rFonts w:ascii="Arial" w:hAnsi="Arial" w:cs="Arial"/>
          <w:color w:val="auto"/>
          <w:sz w:val="22"/>
          <w:szCs w:val="22"/>
        </w:rPr>
        <w:instrText xml:space="preserve"> TOC \o "1-3" \h \z \u </w:instrText>
      </w:r>
      <w:r w:rsidRPr="000D25B7">
        <w:rPr>
          <w:rFonts w:ascii="Arial" w:hAnsi="Arial" w:cs="Arial"/>
          <w:color w:val="auto"/>
          <w:sz w:val="22"/>
          <w:szCs w:val="22"/>
        </w:rPr>
        <w:fldChar w:fldCharType="separate"/>
      </w:r>
      <w:hyperlink w:anchor="_Toc506563174" w:history="1">
        <w:r w:rsidR="00410406" w:rsidRPr="000051E0">
          <w:rPr>
            <w:rStyle w:val="Hyperlink"/>
            <w:rFonts w:cs="Arial"/>
            <w:noProof/>
          </w:rPr>
          <w:t>Table of contents</w:t>
        </w:r>
        <w:r w:rsidR="00410406">
          <w:rPr>
            <w:noProof/>
            <w:webHidden/>
          </w:rPr>
          <w:tab/>
        </w:r>
        <w:r w:rsidR="00410406">
          <w:rPr>
            <w:noProof/>
            <w:webHidden/>
          </w:rPr>
          <w:fldChar w:fldCharType="begin"/>
        </w:r>
        <w:r w:rsidR="00410406">
          <w:rPr>
            <w:noProof/>
            <w:webHidden/>
          </w:rPr>
          <w:instrText xml:space="preserve"> PAGEREF _Toc506563174 \h </w:instrText>
        </w:r>
        <w:r w:rsidR="00410406">
          <w:rPr>
            <w:noProof/>
            <w:webHidden/>
          </w:rPr>
        </w:r>
        <w:r w:rsidR="00410406">
          <w:rPr>
            <w:noProof/>
            <w:webHidden/>
          </w:rPr>
          <w:fldChar w:fldCharType="separate"/>
        </w:r>
        <w:r w:rsidR="00410406">
          <w:rPr>
            <w:noProof/>
            <w:webHidden/>
          </w:rPr>
          <w:t>2</w:t>
        </w:r>
        <w:r w:rsidR="00410406">
          <w:rPr>
            <w:noProof/>
            <w:webHidden/>
          </w:rPr>
          <w:fldChar w:fldCharType="end"/>
        </w:r>
      </w:hyperlink>
    </w:p>
    <w:p w14:paraId="621D9DE7" w14:textId="7DA784CC" w:rsidR="00410406" w:rsidRDefault="001354DD">
      <w:pPr>
        <w:pStyle w:val="TOC1"/>
        <w:rPr>
          <w:rFonts w:asciiTheme="minorHAnsi" w:eastAsiaTheme="minorEastAsia" w:hAnsiTheme="minorHAnsi" w:cstheme="minorBidi"/>
          <w:noProof/>
          <w:color w:val="auto"/>
          <w:sz w:val="22"/>
          <w:szCs w:val="22"/>
        </w:rPr>
      </w:pPr>
      <w:hyperlink w:anchor="_Toc506563175" w:history="1">
        <w:r w:rsidR="00410406" w:rsidRPr="000051E0">
          <w:rPr>
            <w:rStyle w:val="Hyperlink"/>
            <w:rFonts w:cs="Arial"/>
            <w:noProof/>
          </w:rPr>
          <w:t>1. Change history</w:t>
        </w:r>
        <w:r w:rsidR="00410406">
          <w:rPr>
            <w:noProof/>
            <w:webHidden/>
          </w:rPr>
          <w:tab/>
        </w:r>
        <w:r w:rsidR="00410406">
          <w:rPr>
            <w:noProof/>
            <w:webHidden/>
          </w:rPr>
          <w:fldChar w:fldCharType="begin"/>
        </w:r>
        <w:r w:rsidR="00410406">
          <w:rPr>
            <w:noProof/>
            <w:webHidden/>
          </w:rPr>
          <w:instrText xml:space="preserve"> PAGEREF _Toc506563175 \h </w:instrText>
        </w:r>
        <w:r w:rsidR="00410406">
          <w:rPr>
            <w:noProof/>
            <w:webHidden/>
          </w:rPr>
        </w:r>
        <w:r w:rsidR="00410406">
          <w:rPr>
            <w:noProof/>
            <w:webHidden/>
          </w:rPr>
          <w:fldChar w:fldCharType="separate"/>
        </w:r>
        <w:r w:rsidR="00410406">
          <w:rPr>
            <w:noProof/>
            <w:webHidden/>
          </w:rPr>
          <w:t>4</w:t>
        </w:r>
        <w:r w:rsidR="00410406">
          <w:rPr>
            <w:noProof/>
            <w:webHidden/>
          </w:rPr>
          <w:fldChar w:fldCharType="end"/>
        </w:r>
      </w:hyperlink>
    </w:p>
    <w:p w14:paraId="253F9896" w14:textId="73EA971C" w:rsidR="00410406" w:rsidRDefault="001354DD">
      <w:pPr>
        <w:pStyle w:val="TOC1"/>
        <w:rPr>
          <w:rFonts w:asciiTheme="minorHAnsi" w:eastAsiaTheme="minorEastAsia" w:hAnsiTheme="minorHAnsi" w:cstheme="minorBidi"/>
          <w:noProof/>
          <w:color w:val="auto"/>
          <w:sz w:val="22"/>
          <w:szCs w:val="22"/>
        </w:rPr>
      </w:pPr>
      <w:hyperlink w:anchor="_Toc506563176" w:history="1">
        <w:r w:rsidR="00410406" w:rsidRPr="000051E0">
          <w:rPr>
            <w:rStyle w:val="Hyperlink"/>
            <w:rFonts w:cs="Arial"/>
            <w:noProof/>
          </w:rPr>
          <w:t>2. Document approval</w:t>
        </w:r>
        <w:r w:rsidR="00410406">
          <w:rPr>
            <w:noProof/>
            <w:webHidden/>
          </w:rPr>
          <w:tab/>
        </w:r>
        <w:r w:rsidR="00410406">
          <w:rPr>
            <w:noProof/>
            <w:webHidden/>
          </w:rPr>
          <w:fldChar w:fldCharType="begin"/>
        </w:r>
        <w:r w:rsidR="00410406">
          <w:rPr>
            <w:noProof/>
            <w:webHidden/>
          </w:rPr>
          <w:instrText xml:space="preserve"> PAGEREF _Toc506563176 \h </w:instrText>
        </w:r>
        <w:r w:rsidR="00410406">
          <w:rPr>
            <w:noProof/>
            <w:webHidden/>
          </w:rPr>
        </w:r>
        <w:r w:rsidR="00410406">
          <w:rPr>
            <w:noProof/>
            <w:webHidden/>
          </w:rPr>
          <w:fldChar w:fldCharType="separate"/>
        </w:r>
        <w:r w:rsidR="00410406">
          <w:rPr>
            <w:noProof/>
            <w:webHidden/>
          </w:rPr>
          <w:t>4</w:t>
        </w:r>
        <w:r w:rsidR="00410406">
          <w:rPr>
            <w:noProof/>
            <w:webHidden/>
          </w:rPr>
          <w:fldChar w:fldCharType="end"/>
        </w:r>
      </w:hyperlink>
    </w:p>
    <w:p w14:paraId="13CD7B07" w14:textId="303A7F48" w:rsidR="00410406" w:rsidRDefault="001354DD">
      <w:pPr>
        <w:pStyle w:val="TOC1"/>
        <w:rPr>
          <w:rFonts w:asciiTheme="minorHAnsi" w:eastAsiaTheme="minorEastAsia" w:hAnsiTheme="minorHAnsi" w:cstheme="minorBidi"/>
          <w:noProof/>
          <w:color w:val="auto"/>
          <w:sz w:val="22"/>
          <w:szCs w:val="22"/>
        </w:rPr>
      </w:pPr>
      <w:hyperlink w:anchor="_Toc506563177" w:history="1">
        <w:r w:rsidR="00410406" w:rsidRPr="000051E0">
          <w:rPr>
            <w:rStyle w:val="Hyperlink"/>
            <w:rFonts w:cs="Arial"/>
            <w:noProof/>
          </w:rPr>
          <w:t>3. Document distribution list</w:t>
        </w:r>
        <w:r w:rsidR="00410406">
          <w:rPr>
            <w:noProof/>
            <w:webHidden/>
          </w:rPr>
          <w:tab/>
        </w:r>
        <w:r w:rsidR="00410406">
          <w:rPr>
            <w:noProof/>
            <w:webHidden/>
          </w:rPr>
          <w:fldChar w:fldCharType="begin"/>
        </w:r>
        <w:r w:rsidR="00410406">
          <w:rPr>
            <w:noProof/>
            <w:webHidden/>
          </w:rPr>
          <w:instrText xml:space="preserve"> PAGEREF _Toc506563177 \h </w:instrText>
        </w:r>
        <w:r w:rsidR="00410406">
          <w:rPr>
            <w:noProof/>
            <w:webHidden/>
          </w:rPr>
        </w:r>
        <w:r w:rsidR="00410406">
          <w:rPr>
            <w:noProof/>
            <w:webHidden/>
          </w:rPr>
          <w:fldChar w:fldCharType="separate"/>
        </w:r>
        <w:r w:rsidR="00410406">
          <w:rPr>
            <w:noProof/>
            <w:webHidden/>
          </w:rPr>
          <w:t>5</w:t>
        </w:r>
        <w:r w:rsidR="00410406">
          <w:rPr>
            <w:noProof/>
            <w:webHidden/>
          </w:rPr>
          <w:fldChar w:fldCharType="end"/>
        </w:r>
      </w:hyperlink>
    </w:p>
    <w:p w14:paraId="4CF5686D" w14:textId="2257AA6B" w:rsidR="00410406" w:rsidRDefault="001354DD">
      <w:pPr>
        <w:pStyle w:val="TOC1"/>
        <w:rPr>
          <w:rFonts w:asciiTheme="minorHAnsi" w:eastAsiaTheme="minorEastAsia" w:hAnsiTheme="minorHAnsi" w:cstheme="minorBidi"/>
          <w:noProof/>
          <w:color w:val="auto"/>
          <w:sz w:val="22"/>
          <w:szCs w:val="22"/>
        </w:rPr>
      </w:pPr>
      <w:hyperlink w:anchor="_Toc506563178" w:history="1">
        <w:r w:rsidR="00410406" w:rsidRPr="000051E0">
          <w:rPr>
            <w:rStyle w:val="Hyperlink"/>
            <w:rFonts w:cs="Arial"/>
            <w:noProof/>
          </w:rPr>
          <w:t>4. General provisions</w:t>
        </w:r>
        <w:r w:rsidR="00410406">
          <w:rPr>
            <w:noProof/>
            <w:webHidden/>
          </w:rPr>
          <w:tab/>
        </w:r>
        <w:r w:rsidR="00410406">
          <w:rPr>
            <w:noProof/>
            <w:webHidden/>
          </w:rPr>
          <w:fldChar w:fldCharType="begin"/>
        </w:r>
        <w:r w:rsidR="00410406">
          <w:rPr>
            <w:noProof/>
            <w:webHidden/>
          </w:rPr>
          <w:instrText xml:space="preserve"> PAGEREF _Toc506563178 \h </w:instrText>
        </w:r>
        <w:r w:rsidR="00410406">
          <w:rPr>
            <w:noProof/>
            <w:webHidden/>
          </w:rPr>
        </w:r>
        <w:r w:rsidR="00410406">
          <w:rPr>
            <w:noProof/>
            <w:webHidden/>
          </w:rPr>
          <w:fldChar w:fldCharType="separate"/>
        </w:r>
        <w:r w:rsidR="00410406">
          <w:rPr>
            <w:noProof/>
            <w:webHidden/>
          </w:rPr>
          <w:t>5</w:t>
        </w:r>
        <w:r w:rsidR="00410406">
          <w:rPr>
            <w:noProof/>
            <w:webHidden/>
          </w:rPr>
          <w:fldChar w:fldCharType="end"/>
        </w:r>
      </w:hyperlink>
    </w:p>
    <w:p w14:paraId="7DB3EFDE" w14:textId="631B856A" w:rsidR="00410406" w:rsidRDefault="001354DD">
      <w:pPr>
        <w:pStyle w:val="TOC1"/>
        <w:rPr>
          <w:rFonts w:asciiTheme="minorHAnsi" w:eastAsiaTheme="minorEastAsia" w:hAnsiTheme="minorHAnsi" w:cstheme="minorBidi"/>
          <w:noProof/>
          <w:color w:val="auto"/>
          <w:sz w:val="22"/>
          <w:szCs w:val="22"/>
        </w:rPr>
      </w:pPr>
      <w:hyperlink w:anchor="_Toc506563179" w:history="1">
        <w:r w:rsidR="00410406" w:rsidRPr="000051E0">
          <w:rPr>
            <w:rStyle w:val="Hyperlink"/>
            <w:rFonts w:cs="Arial"/>
            <w:noProof/>
          </w:rPr>
          <w:t>5. Contents</w:t>
        </w:r>
        <w:r w:rsidR="00410406">
          <w:rPr>
            <w:noProof/>
            <w:webHidden/>
          </w:rPr>
          <w:tab/>
        </w:r>
        <w:r w:rsidR="00410406">
          <w:rPr>
            <w:noProof/>
            <w:webHidden/>
          </w:rPr>
          <w:fldChar w:fldCharType="begin"/>
        </w:r>
        <w:r w:rsidR="00410406">
          <w:rPr>
            <w:noProof/>
            <w:webHidden/>
          </w:rPr>
          <w:instrText xml:space="preserve"> PAGEREF _Toc506563179 \h </w:instrText>
        </w:r>
        <w:r w:rsidR="00410406">
          <w:rPr>
            <w:noProof/>
            <w:webHidden/>
          </w:rPr>
        </w:r>
        <w:r w:rsidR="00410406">
          <w:rPr>
            <w:noProof/>
            <w:webHidden/>
          </w:rPr>
          <w:fldChar w:fldCharType="separate"/>
        </w:r>
        <w:r w:rsidR="00410406">
          <w:rPr>
            <w:noProof/>
            <w:webHidden/>
          </w:rPr>
          <w:t>5</w:t>
        </w:r>
        <w:r w:rsidR="00410406">
          <w:rPr>
            <w:noProof/>
            <w:webHidden/>
          </w:rPr>
          <w:fldChar w:fldCharType="end"/>
        </w:r>
      </w:hyperlink>
    </w:p>
    <w:p w14:paraId="7B06026B" w14:textId="7A945619" w:rsidR="00410406" w:rsidRDefault="001354DD">
      <w:pPr>
        <w:pStyle w:val="TOC1"/>
        <w:rPr>
          <w:rFonts w:asciiTheme="minorHAnsi" w:eastAsiaTheme="minorEastAsia" w:hAnsiTheme="minorHAnsi" w:cstheme="minorBidi"/>
          <w:noProof/>
          <w:color w:val="auto"/>
          <w:sz w:val="22"/>
          <w:szCs w:val="22"/>
        </w:rPr>
      </w:pPr>
      <w:hyperlink w:anchor="_Toc506563180" w:history="1">
        <w:r w:rsidR="00410406" w:rsidRPr="000051E0">
          <w:rPr>
            <w:rStyle w:val="Hyperlink"/>
            <w:rFonts w:cs="Arial"/>
            <w:noProof/>
          </w:rPr>
          <w:t>5. 1. General instructions</w:t>
        </w:r>
        <w:r w:rsidR="00410406">
          <w:rPr>
            <w:noProof/>
            <w:webHidden/>
          </w:rPr>
          <w:tab/>
        </w:r>
        <w:r w:rsidR="00410406">
          <w:rPr>
            <w:noProof/>
            <w:webHidden/>
          </w:rPr>
          <w:fldChar w:fldCharType="begin"/>
        </w:r>
        <w:r w:rsidR="00410406">
          <w:rPr>
            <w:noProof/>
            <w:webHidden/>
          </w:rPr>
          <w:instrText xml:space="preserve"> PAGEREF _Toc506563180 \h </w:instrText>
        </w:r>
        <w:r w:rsidR="00410406">
          <w:rPr>
            <w:noProof/>
            <w:webHidden/>
          </w:rPr>
        </w:r>
        <w:r w:rsidR="00410406">
          <w:rPr>
            <w:noProof/>
            <w:webHidden/>
          </w:rPr>
          <w:fldChar w:fldCharType="separate"/>
        </w:r>
        <w:r w:rsidR="00410406">
          <w:rPr>
            <w:noProof/>
            <w:webHidden/>
          </w:rPr>
          <w:t>5</w:t>
        </w:r>
        <w:r w:rsidR="00410406">
          <w:rPr>
            <w:noProof/>
            <w:webHidden/>
          </w:rPr>
          <w:fldChar w:fldCharType="end"/>
        </w:r>
      </w:hyperlink>
    </w:p>
    <w:p w14:paraId="3097BCEE" w14:textId="1583A44C" w:rsidR="00410406" w:rsidRDefault="001354DD">
      <w:pPr>
        <w:pStyle w:val="TOC1"/>
        <w:rPr>
          <w:rFonts w:asciiTheme="minorHAnsi" w:eastAsiaTheme="minorEastAsia" w:hAnsiTheme="minorHAnsi" w:cstheme="minorBidi"/>
          <w:noProof/>
          <w:color w:val="auto"/>
          <w:sz w:val="22"/>
          <w:szCs w:val="22"/>
        </w:rPr>
      </w:pPr>
      <w:hyperlink w:anchor="_Toc506563181" w:history="1">
        <w:r w:rsidR="00410406" w:rsidRPr="000051E0">
          <w:rPr>
            <w:rStyle w:val="Hyperlink"/>
            <w:rFonts w:cs="Arial"/>
            <w:noProof/>
          </w:rPr>
          <w:t>5.1.1. Quick search option</w:t>
        </w:r>
        <w:r w:rsidR="00410406">
          <w:rPr>
            <w:noProof/>
            <w:webHidden/>
          </w:rPr>
          <w:tab/>
        </w:r>
        <w:r w:rsidR="00410406">
          <w:rPr>
            <w:noProof/>
            <w:webHidden/>
          </w:rPr>
          <w:fldChar w:fldCharType="begin"/>
        </w:r>
        <w:r w:rsidR="00410406">
          <w:rPr>
            <w:noProof/>
            <w:webHidden/>
          </w:rPr>
          <w:instrText xml:space="preserve"> PAGEREF _Toc506563181 \h </w:instrText>
        </w:r>
        <w:r w:rsidR="00410406">
          <w:rPr>
            <w:noProof/>
            <w:webHidden/>
          </w:rPr>
        </w:r>
        <w:r w:rsidR="00410406">
          <w:rPr>
            <w:noProof/>
            <w:webHidden/>
          </w:rPr>
          <w:fldChar w:fldCharType="separate"/>
        </w:r>
        <w:r w:rsidR="00410406">
          <w:rPr>
            <w:noProof/>
            <w:webHidden/>
          </w:rPr>
          <w:t>6</w:t>
        </w:r>
        <w:r w:rsidR="00410406">
          <w:rPr>
            <w:noProof/>
            <w:webHidden/>
          </w:rPr>
          <w:fldChar w:fldCharType="end"/>
        </w:r>
      </w:hyperlink>
    </w:p>
    <w:p w14:paraId="4837CC41" w14:textId="6B494019" w:rsidR="00410406" w:rsidRDefault="001354DD">
      <w:pPr>
        <w:pStyle w:val="TOC1"/>
        <w:rPr>
          <w:rFonts w:asciiTheme="minorHAnsi" w:eastAsiaTheme="minorEastAsia" w:hAnsiTheme="minorHAnsi" w:cstheme="minorBidi"/>
          <w:noProof/>
          <w:color w:val="auto"/>
          <w:sz w:val="22"/>
          <w:szCs w:val="22"/>
        </w:rPr>
      </w:pPr>
      <w:hyperlink w:anchor="_Toc506563182" w:history="1">
        <w:r w:rsidR="00410406" w:rsidRPr="000051E0">
          <w:rPr>
            <w:rStyle w:val="Hyperlink"/>
            <w:rFonts w:cs="Arial"/>
            <w:noProof/>
          </w:rPr>
          <w:t>5.1.2. Detailed search option</w:t>
        </w:r>
        <w:r w:rsidR="00410406">
          <w:rPr>
            <w:noProof/>
            <w:webHidden/>
          </w:rPr>
          <w:tab/>
        </w:r>
        <w:r w:rsidR="00410406">
          <w:rPr>
            <w:noProof/>
            <w:webHidden/>
          </w:rPr>
          <w:fldChar w:fldCharType="begin"/>
        </w:r>
        <w:r w:rsidR="00410406">
          <w:rPr>
            <w:noProof/>
            <w:webHidden/>
          </w:rPr>
          <w:instrText xml:space="preserve"> PAGEREF _Toc506563182 \h </w:instrText>
        </w:r>
        <w:r w:rsidR="00410406">
          <w:rPr>
            <w:noProof/>
            <w:webHidden/>
          </w:rPr>
        </w:r>
        <w:r w:rsidR="00410406">
          <w:rPr>
            <w:noProof/>
            <w:webHidden/>
          </w:rPr>
          <w:fldChar w:fldCharType="separate"/>
        </w:r>
        <w:r w:rsidR="00410406">
          <w:rPr>
            <w:noProof/>
            <w:webHidden/>
          </w:rPr>
          <w:t>6</w:t>
        </w:r>
        <w:r w:rsidR="00410406">
          <w:rPr>
            <w:noProof/>
            <w:webHidden/>
          </w:rPr>
          <w:fldChar w:fldCharType="end"/>
        </w:r>
      </w:hyperlink>
    </w:p>
    <w:p w14:paraId="1FA3B2A1" w14:textId="56467460" w:rsidR="00410406" w:rsidRDefault="001354DD">
      <w:pPr>
        <w:pStyle w:val="TOC1"/>
        <w:rPr>
          <w:rFonts w:asciiTheme="minorHAnsi" w:eastAsiaTheme="minorEastAsia" w:hAnsiTheme="minorHAnsi" w:cstheme="minorBidi"/>
          <w:noProof/>
          <w:color w:val="auto"/>
          <w:sz w:val="22"/>
          <w:szCs w:val="22"/>
        </w:rPr>
      </w:pPr>
      <w:hyperlink w:anchor="_Toc506563183" w:history="1">
        <w:r w:rsidR="00410406" w:rsidRPr="000051E0">
          <w:rPr>
            <w:rStyle w:val="Hyperlink"/>
            <w:rFonts w:cs="Arial"/>
            <w:noProof/>
          </w:rPr>
          <w:t>5.1.3. Data export</w:t>
        </w:r>
        <w:r w:rsidR="00410406">
          <w:rPr>
            <w:noProof/>
            <w:webHidden/>
          </w:rPr>
          <w:tab/>
        </w:r>
        <w:r w:rsidR="00410406">
          <w:rPr>
            <w:noProof/>
            <w:webHidden/>
          </w:rPr>
          <w:fldChar w:fldCharType="begin"/>
        </w:r>
        <w:r w:rsidR="00410406">
          <w:rPr>
            <w:noProof/>
            <w:webHidden/>
          </w:rPr>
          <w:instrText xml:space="preserve"> PAGEREF _Toc506563183 \h </w:instrText>
        </w:r>
        <w:r w:rsidR="00410406">
          <w:rPr>
            <w:noProof/>
            <w:webHidden/>
          </w:rPr>
        </w:r>
        <w:r w:rsidR="00410406">
          <w:rPr>
            <w:noProof/>
            <w:webHidden/>
          </w:rPr>
          <w:fldChar w:fldCharType="separate"/>
        </w:r>
        <w:r w:rsidR="00410406">
          <w:rPr>
            <w:noProof/>
            <w:webHidden/>
          </w:rPr>
          <w:t>7</w:t>
        </w:r>
        <w:r w:rsidR="00410406">
          <w:rPr>
            <w:noProof/>
            <w:webHidden/>
          </w:rPr>
          <w:fldChar w:fldCharType="end"/>
        </w:r>
      </w:hyperlink>
    </w:p>
    <w:p w14:paraId="66089C3C" w14:textId="2D7880A2" w:rsidR="00410406" w:rsidRDefault="001354DD">
      <w:pPr>
        <w:pStyle w:val="TOC1"/>
        <w:rPr>
          <w:rFonts w:asciiTheme="minorHAnsi" w:eastAsiaTheme="minorEastAsia" w:hAnsiTheme="minorHAnsi" w:cstheme="minorBidi"/>
          <w:noProof/>
          <w:color w:val="auto"/>
          <w:sz w:val="22"/>
          <w:szCs w:val="22"/>
        </w:rPr>
      </w:pPr>
      <w:hyperlink w:anchor="_Toc506563184" w:history="1">
        <w:r w:rsidR="00410406" w:rsidRPr="000051E0">
          <w:rPr>
            <w:rStyle w:val="Hyperlink"/>
            <w:rFonts w:cs="Arial"/>
            <w:noProof/>
          </w:rPr>
          <w:t>5.1.4. Entity browsing</w:t>
        </w:r>
        <w:r w:rsidR="00410406">
          <w:rPr>
            <w:noProof/>
            <w:webHidden/>
          </w:rPr>
          <w:tab/>
        </w:r>
        <w:r w:rsidR="00410406">
          <w:rPr>
            <w:noProof/>
            <w:webHidden/>
          </w:rPr>
          <w:fldChar w:fldCharType="begin"/>
        </w:r>
        <w:r w:rsidR="00410406">
          <w:rPr>
            <w:noProof/>
            <w:webHidden/>
          </w:rPr>
          <w:instrText xml:space="preserve"> PAGEREF _Toc506563184 \h </w:instrText>
        </w:r>
        <w:r w:rsidR="00410406">
          <w:rPr>
            <w:noProof/>
            <w:webHidden/>
          </w:rPr>
        </w:r>
        <w:r w:rsidR="00410406">
          <w:rPr>
            <w:noProof/>
            <w:webHidden/>
          </w:rPr>
          <w:fldChar w:fldCharType="separate"/>
        </w:r>
        <w:r w:rsidR="00410406">
          <w:rPr>
            <w:noProof/>
            <w:webHidden/>
          </w:rPr>
          <w:t>8</w:t>
        </w:r>
        <w:r w:rsidR="00410406">
          <w:rPr>
            <w:noProof/>
            <w:webHidden/>
          </w:rPr>
          <w:fldChar w:fldCharType="end"/>
        </w:r>
      </w:hyperlink>
    </w:p>
    <w:p w14:paraId="735E8A27" w14:textId="30971E4C" w:rsidR="00410406" w:rsidRDefault="001354DD">
      <w:pPr>
        <w:pStyle w:val="TOC1"/>
        <w:rPr>
          <w:rFonts w:asciiTheme="minorHAnsi" w:eastAsiaTheme="minorEastAsia" w:hAnsiTheme="minorHAnsi" w:cstheme="minorBidi"/>
          <w:noProof/>
          <w:color w:val="auto"/>
          <w:sz w:val="22"/>
          <w:szCs w:val="22"/>
        </w:rPr>
      </w:pPr>
      <w:hyperlink w:anchor="_Toc506563185" w:history="1">
        <w:r w:rsidR="00410406" w:rsidRPr="000051E0">
          <w:rPr>
            <w:rStyle w:val="Hyperlink"/>
            <w:rFonts w:cs="Arial"/>
            <w:noProof/>
          </w:rPr>
          <w:t>5.1.5. History</w:t>
        </w:r>
        <w:r w:rsidR="00410406">
          <w:rPr>
            <w:noProof/>
            <w:webHidden/>
          </w:rPr>
          <w:tab/>
        </w:r>
        <w:bookmarkStart w:id="10" w:name="_GoBack"/>
        <w:bookmarkEnd w:id="10"/>
        <w:r w:rsidR="00410406">
          <w:rPr>
            <w:noProof/>
            <w:webHidden/>
          </w:rPr>
          <w:fldChar w:fldCharType="begin"/>
        </w:r>
        <w:r w:rsidR="00410406">
          <w:rPr>
            <w:noProof/>
            <w:webHidden/>
          </w:rPr>
          <w:instrText xml:space="preserve"> PAGEREF _Toc506563185 \h </w:instrText>
        </w:r>
        <w:r w:rsidR="00410406">
          <w:rPr>
            <w:noProof/>
            <w:webHidden/>
          </w:rPr>
        </w:r>
        <w:r w:rsidR="00410406">
          <w:rPr>
            <w:noProof/>
            <w:webHidden/>
          </w:rPr>
          <w:fldChar w:fldCharType="separate"/>
        </w:r>
        <w:r w:rsidR="00410406">
          <w:rPr>
            <w:noProof/>
            <w:webHidden/>
          </w:rPr>
          <w:t>9</w:t>
        </w:r>
        <w:r w:rsidR="00410406">
          <w:rPr>
            <w:noProof/>
            <w:webHidden/>
          </w:rPr>
          <w:fldChar w:fldCharType="end"/>
        </w:r>
      </w:hyperlink>
    </w:p>
    <w:p w14:paraId="0CE6EAA4" w14:textId="43FBB4B3" w:rsidR="00410406" w:rsidRDefault="001354DD">
      <w:pPr>
        <w:pStyle w:val="TOC1"/>
        <w:rPr>
          <w:rFonts w:asciiTheme="minorHAnsi" w:eastAsiaTheme="minorEastAsia" w:hAnsiTheme="minorHAnsi" w:cstheme="minorBidi"/>
          <w:noProof/>
          <w:color w:val="auto"/>
          <w:sz w:val="22"/>
          <w:szCs w:val="22"/>
        </w:rPr>
      </w:pPr>
      <w:hyperlink w:anchor="_Toc506563186" w:history="1">
        <w:r w:rsidR="00410406" w:rsidRPr="000051E0">
          <w:rPr>
            <w:rStyle w:val="Hyperlink"/>
            <w:rFonts w:cs="Arial"/>
            <w:noProof/>
          </w:rPr>
          <w:t>5.1.6. Log of changes</w:t>
        </w:r>
        <w:r w:rsidR="00410406">
          <w:rPr>
            <w:noProof/>
            <w:webHidden/>
          </w:rPr>
          <w:tab/>
        </w:r>
        <w:r w:rsidR="00410406">
          <w:rPr>
            <w:noProof/>
            <w:webHidden/>
          </w:rPr>
          <w:fldChar w:fldCharType="begin"/>
        </w:r>
        <w:r w:rsidR="00410406">
          <w:rPr>
            <w:noProof/>
            <w:webHidden/>
          </w:rPr>
          <w:instrText xml:space="preserve"> PAGEREF _Toc506563186 \h </w:instrText>
        </w:r>
        <w:r w:rsidR="00410406">
          <w:rPr>
            <w:noProof/>
            <w:webHidden/>
          </w:rPr>
        </w:r>
        <w:r w:rsidR="00410406">
          <w:rPr>
            <w:noProof/>
            <w:webHidden/>
          </w:rPr>
          <w:fldChar w:fldCharType="separate"/>
        </w:r>
        <w:r w:rsidR="00410406">
          <w:rPr>
            <w:noProof/>
            <w:webHidden/>
          </w:rPr>
          <w:t>10</w:t>
        </w:r>
        <w:r w:rsidR="00410406">
          <w:rPr>
            <w:noProof/>
            <w:webHidden/>
          </w:rPr>
          <w:fldChar w:fldCharType="end"/>
        </w:r>
      </w:hyperlink>
    </w:p>
    <w:p w14:paraId="11C43B6C" w14:textId="42ADD020" w:rsidR="00410406" w:rsidRDefault="001354DD">
      <w:pPr>
        <w:pStyle w:val="TOC1"/>
        <w:rPr>
          <w:rFonts w:asciiTheme="minorHAnsi" w:eastAsiaTheme="minorEastAsia" w:hAnsiTheme="minorHAnsi" w:cstheme="minorBidi"/>
          <w:noProof/>
          <w:color w:val="auto"/>
          <w:sz w:val="22"/>
          <w:szCs w:val="22"/>
        </w:rPr>
      </w:pPr>
      <w:hyperlink w:anchor="_Toc506563187" w:history="1">
        <w:r w:rsidR="00410406" w:rsidRPr="000051E0">
          <w:rPr>
            <w:rStyle w:val="Hyperlink"/>
            <w:rFonts w:cs="Arial"/>
            <w:noProof/>
          </w:rPr>
          <w:t>5.2. UC POS 001: Add new customer through WS(s)</w:t>
        </w:r>
        <w:r w:rsidR="00410406">
          <w:rPr>
            <w:noProof/>
            <w:webHidden/>
          </w:rPr>
          <w:tab/>
        </w:r>
        <w:r w:rsidR="00410406">
          <w:rPr>
            <w:noProof/>
            <w:webHidden/>
          </w:rPr>
          <w:fldChar w:fldCharType="begin"/>
        </w:r>
        <w:r w:rsidR="00410406">
          <w:rPr>
            <w:noProof/>
            <w:webHidden/>
          </w:rPr>
          <w:instrText xml:space="preserve"> PAGEREF _Toc506563187 \h </w:instrText>
        </w:r>
        <w:r w:rsidR="00410406">
          <w:rPr>
            <w:noProof/>
            <w:webHidden/>
          </w:rPr>
        </w:r>
        <w:r w:rsidR="00410406">
          <w:rPr>
            <w:noProof/>
            <w:webHidden/>
          </w:rPr>
          <w:fldChar w:fldCharType="separate"/>
        </w:r>
        <w:r w:rsidR="00410406">
          <w:rPr>
            <w:noProof/>
            <w:webHidden/>
          </w:rPr>
          <w:t>10</w:t>
        </w:r>
        <w:r w:rsidR="00410406">
          <w:rPr>
            <w:noProof/>
            <w:webHidden/>
          </w:rPr>
          <w:fldChar w:fldCharType="end"/>
        </w:r>
      </w:hyperlink>
    </w:p>
    <w:p w14:paraId="3028474C" w14:textId="3C0901BB" w:rsidR="00410406" w:rsidRDefault="001354DD">
      <w:pPr>
        <w:pStyle w:val="TOC1"/>
        <w:rPr>
          <w:rFonts w:asciiTheme="minorHAnsi" w:eastAsiaTheme="minorEastAsia" w:hAnsiTheme="minorHAnsi" w:cstheme="minorBidi"/>
          <w:noProof/>
          <w:color w:val="auto"/>
          <w:sz w:val="22"/>
          <w:szCs w:val="22"/>
        </w:rPr>
      </w:pPr>
      <w:hyperlink w:anchor="_Toc506563188" w:history="1">
        <w:r w:rsidR="00410406" w:rsidRPr="000051E0">
          <w:rPr>
            <w:rStyle w:val="Hyperlink"/>
            <w:rFonts w:cs="Arial"/>
            <w:noProof/>
          </w:rPr>
          <w:t>5.2. UC POS 002: Add new customer through web application</w:t>
        </w:r>
        <w:r w:rsidR="00410406">
          <w:rPr>
            <w:noProof/>
            <w:webHidden/>
          </w:rPr>
          <w:tab/>
        </w:r>
        <w:r w:rsidR="00410406">
          <w:rPr>
            <w:noProof/>
            <w:webHidden/>
          </w:rPr>
          <w:fldChar w:fldCharType="begin"/>
        </w:r>
        <w:r w:rsidR="00410406">
          <w:rPr>
            <w:noProof/>
            <w:webHidden/>
          </w:rPr>
          <w:instrText xml:space="preserve"> PAGEREF _Toc506563188 \h </w:instrText>
        </w:r>
        <w:r w:rsidR="00410406">
          <w:rPr>
            <w:noProof/>
            <w:webHidden/>
          </w:rPr>
        </w:r>
        <w:r w:rsidR="00410406">
          <w:rPr>
            <w:noProof/>
            <w:webHidden/>
          </w:rPr>
          <w:fldChar w:fldCharType="separate"/>
        </w:r>
        <w:r w:rsidR="00410406">
          <w:rPr>
            <w:noProof/>
            <w:webHidden/>
          </w:rPr>
          <w:t>11</w:t>
        </w:r>
        <w:r w:rsidR="00410406">
          <w:rPr>
            <w:noProof/>
            <w:webHidden/>
          </w:rPr>
          <w:fldChar w:fldCharType="end"/>
        </w:r>
      </w:hyperlink>
    </w:p>
    <w:p w14:paraId="1443F6C5" w14:textId="23A02893" w:rsidR="00410406" w:rsidRDefault="001354DD">
      <w:pPr>
        <w:pStyle w:val="TOC1"/>
        <w:rPr>
          <w:rFonts w:asciiTheme="minorHAnsi" w:eastAsiaTheme="minorEastAsia" w:hAnsiTheme="minorHAnsi" w:cstheme="minorBidi"/>
          <w:noProof/>
          <w:color w:val="auto"/>
          <w:sz w:val="22"/>
          <w:szCs w:val="22"/>
        </w:rPr>
      </w:pPr>
      <w:hyperlink w:anchor="_Toc506563189" w:history="1">
        <w:r w:rsidR="00410406" w:rsidRPr="000051E0">
          <w:rPr>
            <w:rStyle w:val="Hyperlink"/>
            <w:rFonts w:cs="Arial"/>
            <w:noProof/>
          </w:rPr>
          <w:t>5.2. UC POS 003: Get customer data by WS(s)</w:t>
        </w:r>
        <w:r w:rsidR="00410406">
          <w:rPr>
            <w:noProof/>
            <w:webHidden/>
          </w:rPr>
          <w:tab/>
        </w:r>
        <w:r w:rsidR="00410406">
          <w:rPr>
            <w:noProof/>
            <w:webHidden/>
          </w:rPr>
          <w:fldChar w:fldCharType="begin"/>
        </w:r>
        <w:r w:rsidR="00410406">
          <w:rPr>
            <w:noProof/>
            <w:webHidden/>
          </w:rPr>
          <w:instrText xml:space="preserve"> PAGEREF _Toc506563189 \h </w:instrText>
        </w:r>
        <w:r w:rsidR="00410406">
          <w:rPr>
            <w:noProof/>
            <w:webHidden/>
          </w:rPr>
        </w:r>
        <w:r w:rsidR="00410406">
          <w:rPr>
            <w:noProof/>
            <w:webHidden/>
          </w:rPr>
          <w:fldChar w:fldCharType="separate"/>
        </w:r>
        <w:r w:rsidR="00410406">
          <w:rPr>
            <w:noProof/>
            <w:webHidden/>
          </w:rPr>
          <w:t>20</w:t>
        </w:r>
        <w:r w:rsidR="00410406">
          <w:rPr>
            <w:noProof/>
            <w:webHidden/>
          </w:rPr>
          <w:fldChar w:fldCharType="end"/>
        </w:r>
      </w:hyperlink>
    </w:p>
    <w:p w14:paraId="0E5E93F9" w14:textId="0206F580" w:rsidR="00410406" w:rsidRDefault="001354DD">
      <w:pPr>
        <w:pStyle w:val="TOC1"/>
        <w:rPr>
          <w:rFonts w:asciiTheme="minorHAnsi" w:eastAsiaTheme="minorEastAsia" w:hAnsiTheme="minorHAnsi" w:cstheme="minorBidi"/>
          <w:noProof/>
          <w:color w:val="auto"/>
          <w:sz w:val="22"/>
          <w:szCs w:val="22"/>
        </w:rPr>
      </w:pPr>
      <w:hyperlink w:anchor="_Toc506563190" w:history="1">
        <w:r w:rsidR="00410406" w:rsidRPr="000051E0">
          <w:rPr>
            <w:rStyle w:val="Hyperlink"/>
            <w:rFonts w:cs="Arial"/>
            <w:noProof/>
          </w:rPr>
          <w:t>5.2. UC POS 004: Update customer through WS</w:t>
        </w:r>
        <w:r w:rsidR="00410406">
          <w:rPr>
            <w:noProof/>
            <w:webHidden/>
          </w:rPr>
          <w:tab/>
        </w:r>
        <w:r w:rsidR="00410406">
          <w:rPr>
            <w:noProof/>
            <w:webHidden/>
          </w:rPr>
          <w:fldChar w:fldCharType="begin"/>
        </w:r>
        <w:r w:rsidR="00410406">
          <w:rPr>
            <w:noProof/>
            <w:webHidden/>
          </w:rPr>
          <w:instrText xml:space="preserve"> PAGEREF _Toc506563190 \h </w:instrText>
        </w:r>
        <w:r w:rsidR="00410406">
          <w:rPr>
            <w:noProof/>
            <w:webHidden/>
          </w:rPr>
        </w:r>
        <w:r w:rsidR="00410406">
          <w:rPr>
            <w:noProof/>
            <w:webHidden/>
          </w:rPr>
          <w:fldChar w:fldCharType="separate"/>
        </w:r>
        <w:r w:rsidR="00410406">
          <w:rPr>
            <w:noProof/>
            <w:webHidden/>
          </w:rPr>
          <w:t>21</w:t>
        </w:r>
        <w:r w:rsidR="00410406">
          <w:rPr>
            <w:noProof/>
            <w:webHidden/>
          </w:rPr>
          <w:fldChar w:fldCharType="end"/>
        </w:r>
      </w:hyperlink>
    </w:p>
    <w:p w14:paraId="5D5F77F8" w14:textId="6320F666" w:rsidR="00410406" w:rsidRDefault="001354DD">
      <w:pPr>
        <w:pStyle w:val="TOC1"/>
        <w:rPr>
          <w:rFonts w:asciiTheme="minorHAnsi" w:eastAsiaTheme="minorEastAsia" w:hAnsiTheme="minorHAnsi" w:cstheme="minorBidi"/>
          <w:noProof/>
          <w:color w:val="auto"/>
          <w:sz w:val="22"/>
          <w:szCs w:val="22"/>
        </w:rPr>
      </w:pPr>
      <w:hyperlink w:anchor="_Toc506563191" w:history="1">
        <w:r w:rsidR="00410406" w:rsidRPr="000051E0">
          <w:rPr>
            <w:rStyle w:val="Hyperlink"/>
            <w:rFonts w:cs="Arial"/>
            <w:noProof/>
          </w:rPr>
          <w:t>5.2. UC POS 005: Update customer through web application</w:t>
        </w:r>
        <w:r w:rsidR="00410406">
          <w:rPr>
            <w:noProof/>
            <w:webHidden/>
          </w:rPr>
          <w:tab/>
        </w:r>
        <w:r w:rsidR="00410406">
          <w:rPr>
            <w:noProof/>
            <w:webHidden/>
          </w:rPr>
          <w:fldChar w:fldCharType="begin"/>
        </w:r>
        <w:r w:rsidR="00410406">
          <w:rPr>
            <w:noProof/>
            <w:webHidden/>
          </w:rPr>
          <w:instrText xml:space="preserve"> PAGEREF _Toc506563191 \h </w:instrText>
        </w:r>
        <w:r w:rsidR="00410406">
          <w:rPr>
            <w:noProof/>
            <w:webHidden/>
          </w:rPr>
        </w:r>
        <w:r w:rsidR="00410406">
          <w:rPr>
            <w:noProof/>
            <w:webHidden/>
          </w:rPr>
          <w:fldChar w:fldCharType="separate"/>
        </w:r>
        <w:r w:rsidR="00410406">
          <w:rPr>
            <w:noProof/>
            <w:webHidden/>
          </w:rPr>
          <w:t>22</w:t>
        </w:r>
        <w:r w:rsidR="00410406">
          <w:rPr>
            <w:noProof/>
            <w:webHidden/>
          </w:rPr>
          <w:fldChar w:fldCharType="end"/>
        </w:r>
      </w:hyperlink>
    </w:p>
    <w:p w14:paraId="328A4DFF" w14:textId="1AC79F18" w:rsidR="00410406" w:rsidRDefault="001354DD">
      <w:pPr>
        <w:pStyle w:val="TOC1"/>
        <w:rPr>
          <w:rFonts w:asciiTheme="minorHAnsi" w:eastAsiaTheme="minorEastAsia" w:hAnsiTheme="minorHAnsi" w:cstheme="minorBidi"/>
          <w:noProof/>
          <w:color w:val="auto"/>
          <w:sz w:val="22"/>
          <w:szCs w:val="22"/>
        </w:rPr>
      </w:pPr>
      <w:hyperlink w:anchor="_Toc506563192" w:history="1">
        <w:r w:rsidR="00410406" w:rsidRPr="000051E0">
          <w:rPr>
            <w:rStyle w:val="Hyperlink"/>
            <w:noProof/>
          </w:rPr>
          <w:t>5.2. UC POS 006: Cancel customer</w:t>
        </w:r>
        <w:r w:rsidR="00410406">
          <w:rPr>
            <w:noProof/>
            <w:webHidden/>
          </w:rPr>
          <w:tab/>
        </w:r>
        <w:r w:rsidR="00410406">
          <w:rPr>
            <w:noProof/>
            <w:webHidden/>
          </w:rPr>
          <w:fldChar w:fldCharType="begin"/>
        </w:r>
        <w:r w:rsidR="00410406">
          <w:rPr>
            <w:noProof/>
            <w:webHidden/>
          </w:rPr>
          <w:instrText xml:space="preserve"> PAGEREF _Toc506563192 \h </w:instrText>
        </w:r>
        <w:r w:rsidR="00410406">
          <w:rPr>
            <w:noProof/>
            <w:webHidden/>
          </w:rPr>
        </w:r>
        <w:r w:rsidR="00410406">
          <w:rPr>
            <w:noProof/>
            <w:webHidden/>
          </w:rPr>
          <w:fldChar w:fldCharType="separate"/>
        </w:r>
        <w:r w:rsidR="00410406">
          <w:rPr>
            <w:noProof/>
            <w:webHidden/>
          </w:rPr>
          <w:t>24</w:t>
        </w:r>
        <w:r w:rsidR="00410406">
          <w:rPr>
            <w:noProof/>
            <w:webHidden/>
          </w:rPr>
          <w:fldChar w:fldCharType="end"/>
        </w:r>
      </w:hyperlink>
    </w:p>
    <w:p w14:paraId="7EDEEE80" w14:textId="4B97986F" w:rsidR="00410406" w:rsidRDefault="001354DD">
      <w:pPr>
        <w:pStyle w:val="TOC1"/>
        <w:rPr>
          <w:rFonts w:asciiTheme="minorHAnsi" w:eastAsiaTheme="minorEastAsia" w:hAnsiTheme="minorHAnsi" w:cstheme="minorBidi"/>
          <w:noProof/>
          <w:color w:val="auto"/>
          <w:sz w:val="22"/>
          <w:szCs w:val="22"/>
        </w:rPr>
      </w:pPr>
      <w:hyperlink w:anchor="_Toc506563193" w:history="1">
        <w:r w:rsidR="00410406" w:rsidRPr="000051E0">
          <w:rPr>
            <w:rStyle w:val="Hyperlink"/>
            <w:noProof/>
          </w:rPr>
          <w:t>5.2. UC POS 007: Reactivate customer</w:t>
        </w:r>
        <w:r w:rsidR="00410406">
          <w:rPr>
            <w:noProof/>
            <w:webHidden/>
          </w:rPr>
          <w:tab/>
        </w:r>
        <w:r w:rsidR="00410406">
          <w:rPr>
            <w:noProof/>
            <w:webHidden/>
          </w:rPr>
          <w:fldChar w:fldCharType="begin"/>
        </w:r>
        <w:r w:rsidR="00410406">
          <w:rPr>
            <w:noProof/>
            <w:webHidden/>
          </w:rPr>
          <w:instrText xml:space="preserve"> PAGEREF _Toc506563193 \h </w:instrText>
        </w:r>
        <w:r w:rsidR="00410406">
          <w:rPr>
            <w:noProof/>
            <w:webHidden/>
          </w:rPr>
        </w:r>
        <w:r w:rsidR="00410406">
          <w:rPr>
            <w:noProof/>
            <w:webHidden/>
          </w:rPr>
          <w:fldChar w:fldCharType="separate"/>
        </w:r>
        <w:r w:rsidR="00410406">
          <w:rPr>
            <w:noProof/>
            <w:webHidden/>
          </w:rPr>
          <w:t>25</w:t>
        </w:r>
        <w:r w:rsidR="00410406">
          <w:rPr>
            <w:noProof/>
            <w:webHidden/>
          </w:rPr>
          <w:fldChar w:fldCharType="end"/>
        </w:r>
      </w:hyperlink>
    </w:p>
    <w:p w14:paraId="49708D8D" w14:textId="185FC1A2" w:rsidR="00410406" w:rsidRDefault="001354DD">
      <w:pPr>
        <w:pStyle w:val="TOC1"/>
        <w:rPr>
          <w:rFonts w:asciiTheme="minorHAnsi" w:eastAsiaTheme="minorEastAsia" w:hAnsiTheme="minorHAnsi" w:cstheme="minorBidi"/>
          <w:noProof/>
          <w:color w:val="auto"/>
          <w:sz w:val="22"/>
          <w:szCs w:val="22"/>
        </w:rPr>
      </w:pPr>
      <w:hyperlink w:anchor="_Toc506563194" w:history="1">
        <w:r w:rsidR="00410406" w:rsidRPr="000051E0">
          <w:rPr>
            <w:rStyle w:val="Hyperlink"/>
            <w:rFonts w:cs="Arial"/>
            <w:noProof/>
          </w:rPr>
          <w:t>5.2. UC POS 008: Retrieve customer(s)</w:t>
        </w:r>
        <w:r w:rsidR="00410406">
          <w:rPr>
            <w:noProof/>
            <w:webHidden/>
          </w:rPr>
          <w:tab/>
        </w:r>
        <w:r w:rsidR="00410406">
          <w:rPr>
            <w:noProof/>
            <w:webHidden/>
          </w:rPr>
          <w:fldChar w:fldCharType="begin"/>
        </w:r>
        <w:r w:rsidR="00410406">
          <w:rPr>
            <w:noProof/>
            <w:webHidden/>
          </w:rPr>
          <w:instrText xml:space="preserve"> PAGEREF _Toc506563194 \h </w:instrText>
        </w:r>
        <w:r w:rsidR="00410406">
          <w:rPr>
            <w:noProof/>
            <w:webHidden/>
          </w:rPr>
        </w:r>
        <w:r w:rsidR="00410406">
          <w:rPr>
            <w:noProof/>
            <w:webHidden/>
          </w:rPr>
          <w:fldChar w:fldCharType="separate"/>
        </w:r>
        <w:r w:rsidR="00410406">
          <w:rPr>
            <w:noProof/>
            <w:webHidden/>
          </w:rPr>
          <w:t>26</w:t>
        </w:r>
        <w:r w:rsidR="00410406">
          <w:rPr>
            <w:noProof/>
            <w:webHidden/>
          </w:rPr>
          <w:fldChar w:fldCharType="end"/>
        </w:r>
      </w:hyperlink>
    </w:p>
    <w:p w14:paraId="7DF3272C" w14:textId="1A02FAA5" w:rsidR="00410406" w:rsidRDefault="001354DD">
      <w:pPr>
        <w:pStyle w:val="TOC1"/>
        <w:rPr>
          <w:rFonts w:asciiTheme="minorHAnsi" w:eastAsiaTheme="minorEastAsia" w:hAnsiTheme="minorHAnsi" w:cstheme="minorBidi"/>
          <w:noProof/>
          <w:color w:val="auto"/>
          <w:sz w:val="22"/>
          <w:szCs w:val="22"/>
        </w:rPr>
      </w:pPr>
      <w:hyperlink w:anchor="_Toc506563195" w:history="1">
        <w:r w:rsidR="00410406" w:rsidRPr="000051E0">
          <w:rPr>
            <w:rStyle w:val="Hyperlink"/>
            <w:noProof/>
          </w:rPr>
          <w:t>5.2. UC POS 009: Add new address &amp; Statement definition</w:t>
        </w:r>
        <w:r w:rsidR="00410406">
          <w:rPr>
            <w:noProof/>
            <w:webHidden/>
          </w:rPr>
          <w:tab/>
        </w:r>
        <w:r w:rsidR="00410406">
          <w:rPr>
            <w:noProof/>
            <w:webHidden/>
          </w:rPr>
          <w:fldChar w:fldCharType="begin"/>
        </w:r>
        <w:r w:rsidR="00410406">
          <w:rPr>
            <w:noProof/>
            <w:webHidden/>
          </w:rPr>
          <w:instrText xml:space="preserve"> PAGEREF _Toc506563195 \h </w:instrText>
        </w:r>
        <w:r w:rsidR="00410406">
          <w:rPr>
            <w:noProof/>
            <w:webHidden/>
          </w:rPr>
        </w:r>
        <w:r w:rsidR="00410406">
          <w:rPr>
            <w:noProof/>
            <w:webHidden/>
          </w:rPr>
          <w:fldChar w:fldCharType="separate"/>
        </w:r>
        <w:r w:rsidR="00410406">
          <w:rPr>
            <w:noProof/>
            <w:webHidden/>
          </w:rPr>
          <w:t>27</w:t>
        </w:r>
        <w:r w:rsidR="00410406">
          <w:rPr>
            <w:noProof/>
            <w:webHidden/>
          </w:rPr>
          <w:fldChar w:fldCharType="end"/>
        </w:r>
      </w:hyperlink>
    </w:p>
    <w:p w14:paraId="7432B1BA" w14:textId="1BB343E5" w:rsidR="00410406" w:rsidRDefault="001354DD">
      <w:pPr>
        <w:pStyle w:val="TOC1"/>
        <w:rPr>
          <w:rFonts w:asciiTheme="minorHAnsi" w:eastAsiaTheme="minorEastAsia" w:hAnsiTheme="minorHAnsi" w:cstheme="minorBidi"/>
          <w:noProof/>
          <w:color w:val="auto"/>
          <w:sz w:val="22"/>
          <w:szCs w:val="22"/>
        </w:rPr>
      </w:pPr>
      <w:hyperlink w:anchor="_Toc506563196" w:history="1">
        <w:r w:rsidR="00410406" w:rsidRPr="000051E0">
          <w:rPr>
            <w:rStyle w:val="Hyperlink"/>
            <w:noProof/>
          </w:rPr>
          <w:t>5.2. UC POS 010: Update address (additional / permanent)</w:t>
        </w:r>
        <w:r w:rsidR="00410406">
          <w:rPr>
            <w:noProof/>
            <w:webHidden/>
          </w:rPr>
          <w:tab/>
        </w:r>
        <w:r w:rsidR="00410406">
          <w:rPr>
            <w:noProof/>
            <w:webHidden/>
          </w:rPr>
          <w:fldChar w:fldCharType="begin"/>
        </w:r>
        <w:r w:rsidR="00410406">
          <w:rPr>
            <w:noProof/>
            <w:webHidden/>
          </w:rPr>
          <w:instrText xml:space="preserve"> PAGEREF _Toc506563196 \h </w:instrText>
        </w:r>
        <w:r w:rsidR="00410406">
          <w:rPr>
            <w:noProof/>
            <w:webHidden/>
          </w:rPr>
        </w:r>
        <w:r w:rsidR="00410406">
          <w:rPr>
            <w:noProof/>
            <w:webHidden/>
          </w:rPr>
          <w:fldChar w:fldCharType="separate"/>
        </w:r>
        <w:r w:rsidR="00410406">
          <w:rPr>
            <w:noProof/>
            <w:webHidden/>
          </w:rPr>
          <w:t>31</w:t>
        </w:r>
        <w:r w:rsidR="00410406">
          <w:rPr>
            <w:noProof/>
            <w:webHidden/>
          </w:rPr>
          <w:fldChar w:fldCharType="end"/>
        </w:r>
      </w:hyperlink>
    </w:p>
    <w:p w14:paraId="57D91864" w14:textId="0D57597D" w:rsidR="00410406" w:rsidRDefault="001354DD">
      <w:pPr>
        <w:pStyle w:val="TOC1"/>
        <w:rPr>
          <w:rFonts w:asciiTheme="minorHAnsi" w:eastAsiaTheme="minorEastAsia" w:hAnsiTheme="minorHAnsi" w:cstheme="minorBidi"/>
          <w:noProof/>
          <w:color w:val="auto"/>
          <w:sz w:val="22"/>
          <w:szCs w:val="22"/>
        </w:rPr>
      </w:pPr>
      <w:hyperlink w:anchor="_Toc506563197" w:history="1">
        <w:r w:rsidR="00410406" w:rsidRPr="000051E0">
          <w:rPr>
            <w:rStyle w:val="Hyperlink"/>
            <w:noProof/>
          </w:rPr>
          <w:t>5.2. UC POS 012: Retrieve address(es)</w:t>
        </w:r>
        <w:r w:rsidR="00410406">
          <w:rPr>
            <w:noProof/>
            <w:webHidden/>
          </w:rPr>
          <w:tab/>
        </w:r>
        <w:r w:rsidR="00410406">
          <w:rPr>
            <w:noProof/>
            <w:webHidden/>
          </w:rPr>
          <w:fldChar w:fldCharType="begin"/>
        </w:r>
        <w:r w:rsidR="00410406">
          <w:rPr>
            <w:noProof/>
            <w:webHidden/>
          </w:rPr>
          <w:instrText xml:space="preserve"> PAGEREF _Toc506563197 \h </w:instrText>
        </w:r>
        <w:r w:rsidR="00410406">
          <w:rPr>
            <w:noProof/>
            <w:webHidden/>
          </w:rPr>
        </w:r>
        <w:r w:rsidR="00410406">
          <w:rPr>
            <w:noProof/>
            <w:webHidden/>
          </w:rPr>
          <w:fldChar w:fldCharType="separate"/>
        </w:r>
        <w:r w:rsidR="00410406">
          <w:rPr>
            <w:noProof/>
            <w:webHidden/>
          </w:rPr>
          <w:t>34</w:t>
        </w:r>
        <w:r w:rsidR="00410406">
          <w:rPr>
            <w:noProof/>
            <w:webHidden/>
          </w:rPr>
          <w:fldChar w:fldCharType="end"/>
        </w:r>
      </w:hyperlink>
    </w:p>
    <w:p w14:paraId="3E899CDA" w14:textId="75069488" w:rsidR="00410406" w:rsidRDefault="001354DD">
      <w:pPr>
        <w:pStyle w:val="TOC1"/>
        <w:rPr>
          <w:rFonts w:asciiTheme="minorHAnsi" w:eastAsiaTheme="minorEastAsia" w:hAnsiTheme="minorHAnsi" w:cstheme="minorBidi"/>
          <w:noProof/>
          <w:color w:val="auto"/>
          <w:sz w:val="22"/>
          <w:szCs w:val="22"/>
        </w:rPr>
      </w:pPr>
      <w:hyperlink w:anchor="_Toc506563198" w:history="1">
        <w:r w:rsidR="00410406" w:rsidRPr="000051E0">
          <w:rPr>
            <w:rStyle w:val="Hyperlink"/>
            <w:noProof/>
          </w:rPr>
          <w:t>5.2. UC POS 013: Add new contract through WS(s)</w:t>
        </w:r>
        <w:r w:rsidR="00410406">
          <w:rPr>
            <w:noProof/>
            <w:webHidden/>
          </w:rPr>
          <w:tab/>
        </w:r>
        <w:r w:rsidR="00410406">
          <w:rPr>
            <w:noProof/>
            <w:webHidden/>
          </w:rPr>
          <w:fldChar w:fldCharType="begin"/>
        </w:r>
        <w:r w:rsidR="00410406">
          <w:rPr>
            <w:noProof/>
            <w:webHidden/>
          </w:rPr>
          <w:instrText xml:space="preserve"> PAGEREF _Toc506563198 \h </w:instrText>
        </w:r>
        <w:r w:rsidR="00410406">
          <w:rPr>
            <w:noProof/>
            <w:webHidden/>
          </w:rPr>
        </w:r>
        <w:r w:rsidR="00410406">
          <w:rPr>
            <w:noProof/>
            <w:webHidden/>
          </w:rPr>
          <w:fldChar w:fldCharType="separate"/>
        </w:r>
        <w:r w:rsidR="00410406">
          <w:rPr>
            <w:noProof/>
            <w:webHidden/>
          </w:rPr>
          <w:t>35</w:t>
        </w:r>
        <w:r w:rsidR="00410406">
          <w:rPr>
            <w:noProof/>
            <w:webHidden/>
          </w:rPr>
          <w:fldChar w:fldCharType="end"/>
        </w:r>
      </w:hyperlink>
    </w:p>
    <w:p w14:paraId="40533FF2" w14:textId="4D73336E" w:rsidR="00410406" w:rsidRDefault="001354DD">
      <w:pPr>
        <w:pStyle w:val="TOC1"/>
        <w:rPr>
          <w:rFonts w:asciiTheme="minorHAnsi" w:eastAsiaTheme="minorEastAsia" w:hAnsiTheme="minorHAnsi" w:cstheme="minorBidi"/>
          <w:noProof/>
          <w:color w:val="auto"/>
          <w:sz w:val="22"/>
          <w:szCs w:val="22"/>
        </w:rPr>
      </w:pPr>
      <w:hyperlink w:anchor="_Toc506563199" w:history="1">
        <w:r w:rsidR="00410406" w:rsidRPr="000051E0">
          <w:rPr>
            <w:rStyle w:val="Hyperlink"/>
            <w:noProof/>
          </w:rPr>
          <w:t>5.2. UC POS 014: Add new contract through web application</w:t>
        </w:r>
        <w:r w:rsidR="00410406">
          <w:rPr>
            <w:noProof/>
            <w:webHidden/>
          </w:rPr>
          <w:tab/>
        </w:r>
        <w:r w:rsidR="00410406">
          <w:rPr>
            <w:noProof/>
            <w:webHidden/>
          </w:rPr>
          <w:fldChar w:fldCharType="begin"/>
        </w:r>
        <w:r w:rsidR="00410406">
          <w:rPr>
            <w:noProof/>
            <w:webHidden/>
          </w:rPr>
          <w:instrText xml:space="preserve"> PAGEREF _Toc506563199 \h </w:instrText>
        </w:r>
        <w:r w:rsidR="00410406">
          <w:rPr>
            <w:noProof/>
            <w:webHidden/>
          </w:rPr>
        </w:r>
        <w:r w:rsidR="00410406">
          <w:rPr>
            <w:noProof/>
            <w:webHidden/>
          </w:rPr>
          <w:fldChar w:fldCharType="separate"/>
        </w:r>
        <w:r w:rsidR="00410406">
          <w:rPr>
            <w:noProof/>
            <w:webHidden/>
          </w:rPr>
          <w:t>36</w:t>
        </w:r>
        <w:r w:rsidR="00410406">
          <w:rPr>
            <w:noProof/>
            <w:webHidden/>
          </w:rPr>
          <w:fldChar w:fldCharType="end"/>
        </w:r>
      </w:hyperlink>
    </w:p>
    <w:p w14:paraId="54C8FE34" w14:textId="57C6FD1B" w:rsidR="00410406" w:rsidRDefault="001354DD">
      <w:pPr>
        <w:pStyle w:val="TOC1"/>
        <w:rPr>
          <w:rFonts w:asciiTheme="minorHAnsi" w:eastAsiaTheme="minorEastAsia" w:hAnsiTheme="minorHAnsi" w:cstheme="minorBidi"/>
          <w:noProof/>
          <w:color w:val="auto"/>
          <w:sz w:val="22"/>
          <w:szCs w:val="22"/>
        </w:rPr>
      </w:pPr>
      <w:hyperlink w:anchor="_Toc506563200" w:history="1">
        <w:r w:rsidR="00410406" w:rsidRPr="000051E0">
          <w:rPr>
            <w:rStyle w:val="Hyperlink"/>
            <w:noProof/>
          </w:rPr>
          <w:t>5.2. UC POS 015: Update contract</w:t>
        </w:r>
        <w:r w:rsidR="00410406">
          <w:rPr>
            <w:noProof/>
            <w:webHidden/>
          </w:rPr>
          <w:tab/>
        </w:r>
        <w:r w:rsidR="00410406">
          <w:rPr>
            <w:noProof/>
            <w:webHidden/>
          </w:rPr>
          <w:fldChar w:fldCharType="begin"/>
        </w:r>
        <w:r w:rsidR="00410406">
          <w:rPr>
            <w:noProof/>
            <w:webHidden/>
          </w:rPr>
          <w:instrText xml:space="preserve"> PAGEREF _Toc506563200 \h </w:instrText>
        </w:r>
        <w:r w:rsidR="00410406">
          <w:rPr>
            <w:noProof/>
            <w:webHidden/>
          </w:rPr>
        </w:r>
        <w:r w:rsidR="00410406">
          <w:rPr>
            <w:noProof/>
            <w:webHidden/>
          </w:rPr>
          <w:fldChar w:fldCharType="separate"/>
        </w:r>
        <w:r w:rsidR="00410406">
          <w:rPr>
            <w:noProof/>
            <w:webHidden/>
          </w:rPr>
          <w:t>41</w:t>
        </w:r>
        <w:r w:rsidR="00410406">
          <w:rPr>
            <w:noProof/>
            <w:webHidden/>
          </w:rPr>
          <w:fldChar w:fldCharType="end"/>
        </w:r>
      </w:hyperlink>
    </w:p>
    <w:p w14:paraId="3DCD022F" w14:textId="0FDB90E8" w:rsidR="00410406" w:rsidRDefault="001354DD">
      <w:pPr>
        <w:pStyle w:val="TOC1"/>
        <w:rPr>
          <w:rFonts w:asciiTheme="minorHAnsi" w:eastAsiaTheme="minorEastAsia" w:hAnsiTheme="minorHAnsi" w:cstheme="minorBidi"/>
          <w:noProof/>
          <w:color w:val="auto"/>
          <w:sz w:val="22"/>
          <w:szCs w:val="22"/>
        </w:rPr>
      </w:pPr>
      <w:hyperlink w:anchor="_Toc506563201" w:history="1">
        <w:r w:rsidR="00410406" w:rsidRPr="000051E0">
          <w:rPr>
            <w:rStyle w:val="Hyperlink"/>
            <w:noProof/>
          </w:rPr>
          <w:t>5.2 UC POS 016: Update contract basic data</w:t>
        </w:r>
        <w:r w:rsidR="00410406">
          <w:rPr>
            <w:noProof/>
            <w:webHidden/>
          </w:rPr>
          <w:tab/>
        </w:r>
        <w:r w:rsidR="00410406">
          <w:rPr>
            <w:noProof/>
            <w:webHidden/>
          </w:rPr>
          <w:fldChar w:fldCharType="begin"/>
        </w:r>
        <w:r w:rsidR="00410406">
          <w:rPr>
            <w:noProof/>
            <w:webHidden/>
          </w:rPr>
          <w:instrText xml:space="preserve"> PAGEREF _Toc506563201 \h </w:instrText>
        </w:r>
        <w:r w:rsidR="00410406">
          <w:rPr>
            <w:noProof/>
            <w:webHidden/>
          </w:rPr>
        </w:r>
        <w:r w:rsidR="00410406">
          <w:rPr>
            <w:noProof/>
            <w:webHidden/>
          </w:rPr>
          <w:fldChar w:fldCharType="separate"/>
        </w:r>
        <w:r w:rsidR="00410406">
          <w:rPr>
            <w:noProof/>
            <w:webHidden/>
          </w:rPr>
          <w:t>42</w:t>
        </w:r>
        <w:r w:rsidR="00410406">
          <w:rPr>
            <w:noProof/>
            <w:webHidden/>
          </w:rPr>
          <w:fldChar w:fldCharType="end"/>
        </w:r>
      </w:hyperlink>
    </w:p>
    <w:p w14:paraId="7CD99120" w14:textId="124683AC" w:rsidR="00410406" w:rsidRDefault="001354DD">
      <w:pPr>
        <w:pStyle w:val="TOC1"/>
        <w:rPr>
          <w:rFonts w:asciiTheme="minorHAnsi" w:eastAsiaTheme="minorEastAsia" w:hAnsiTheme="minorHAnsi" w:cstheme="minorBidi"/>
          <w:noProof/>
          <w:color w:val="auto"/>
          <w:sz w:val="22"/>
          <w:szCs w:val="22"/>
        </w:rPr>
      </w:pPr>
      <w:hyperlink w:anchor="_Toc506563202" w:history="1">
        <w:r w:rsidR="00410406" w:rsidRPr="000051E0">
          <w:rPr>
            <w:rStyle w:val="Hyperlink"/>
            <w:noProof/>
          </w:rPr>
          <w:t>5.2. UC POS 017: Cancel contract</w:t>
        </w:r>
        <w:r w:rsidR="00410406">
          <w:rPr>
            <w:noProof/>
            <w:webHidden/>
          </w:rPr>
          <w:tab/>
        </w:r>
        <w:r w:rsidR="00410406">
          <w:rPr>
            <w:noProof/>
            <w:webHidden/>
          </w:rPr>
          <w:fldChar w:fldCharType="begin"/>
        </w:r>
        <w:r w:rsidR="00410406">
          <w:rPr>
            <w:noProof/>
            <w:webHidden/>
          </w:rPr>
          <w:instrText xml:space="preserve"> PAGEREF _Toc506563202 \h </w:instrText>
        </w:r>
        <w:r w:rsidR="00410406">
          <w:rPr>
            <w:noProof/>
            <w:webHidden/>
          </w:rPr>
        </w:r>
        <w:r w:rsidR="00410406">
          <w:rPr>
            <w:noProof/>
            <w:webHidden/>
          </w:rPr>
          <w:fldChar w:fldCharType="separate"/>
        </w:r>
        <w:r w:rsidR="00410406">
          <w:rPr>
            <w:noProof/>
            <w:webHidden/>
          </w:rPr>
          <w:t>43</w:t>
        </w:r>
        <w:r w:rsidR="00410406">
          <w:rPr>
            <w:noProof/>
            <w:webHidden/>
          </w:rPr>
          <w:fldChar w:fldCharType="end"/>
        </w:r>
      </w:hyperlink>
    </w:p>
    <w:p w14:paraId="41A1607A" w14:textId="1BB3A329" w:rsidR="00410406" w:rsidRDefault="001354DD">
      <w:pPr>
        <w:pStyle w:val="TOC1"/>
        <w:rPr>
          <w:rFonts w:asciiTheme="minorHAnsi" w:eastAsiaTheme="minorEastAsia" w:hAnsiTheme="minorHAnsi" w:cstheme="minorBidi"/>
          <w:noProof/>
          <w:color w:val="auto"/>
          <w:sz w:val="22"/>
          <w:szCs w:val="22"/>
        </w:rPr>
      </w:pPr>
      <w:hyperlink w:anchor="_Toc506563203" w:history="1">
        <w:r w:rsidR="00410406" w:rsidRPr="000051E0">
          <w:rPr>
            <w:rStyle w:val="Hyperlink"/>
            <w:rFonts w:cs="Arial"/>
            <w:noProof/>
          </w:rPr>
          <w:t>5.2. UC POS 018: Reactivate contract</w:t>
        </w:r>
        <w:r w:rsidR="00410406">
          <w:rPr>
            <w:noProof/>
            <w:webHidden/>
          </w:rPr>
          <w:tab/>
        </w:r>
        <w:r w:rsidR="00410406">
          <w:rPr>
            <w:noProof/>
            <w:webHidden/>
          </w:rPr>
          <w:fldChar w:fldCharType="begin"/>
        </w:r>
        <w:r w:rsidR="00410406">
          <w:rPr>
            <w:noProof/>
            <w:webHidden/>
          </w:rPr>
          <w:instrText xml:space="preserve"> PAGEREF _Toc506563203 \h </w:instrText>
        </w:r>
        <w:r w:rsidR="00410406">
          <w:rPr>
            <w:noProof/>
            <w:webHidden/>
          </w:rPr>
        </w:r>
        <w:r w:rsidR="00410406">
          <w:rPr>
            <w:noProof/>
            <w:webHidden/>
          </w:rPr>
          <w:fldChar w:fldCharType="separate"/>
        </w:r>
        <w:r w:rsidR="00410406">
          <w:rPr>
            <w:noProof/>
            <w:webHidden/>
          </w:rPr>
          <w:t>44</w:t>
        </w:r>
        <w:r w:rsidR="00410406">
          <w:rPr>
            <w:noProof/>
            <w:webHidden/>
          </w:rPr>
          <w:fldChar w:fldCharType="end"/>
        </w:r>
      </w:hyperlink>
    </w:p>
    <w:p w14:paraId="66FEF8DE" w14:textId="685D9B59" w:rsidR="00410406" w:rsidRDefault="001354DD">
      <w:pPr>
        <w:pStyle w:val="TOC1"/>
        <w:rPr>
          <w:rFonts w:asciiTheme="minorHAnsi" w:eastAsiaTheme="minorEastAsia" w:hAnsiTheme="minorHAnsi" w:cstheme="minorBidi"/>
          <w:noProof/>
          <w:color w:val="auto"/>
          <w:sz w:val="22"/>
          <w:szCs w:val="22"/>
        </w:rPr>
      </w:pPr>
      <w:hyperlink w:anchor="_Toc506563204" w:history="1">
        <w:r w:rsidR="00410406" w:rsidRPr="000051E0">
          <w:rPr>
            <w:rStyle w:val="Hyperlink"/>
            <w:noProof/>
          </w:rPr>
          <w:t>5.2. UC POS 019: Contract transfer to same or different customer</w:t>
        </w:r>
        <w:r w:rsidR="00410406">
          <w:rPr>
            <w:noProof/>
            <w:webHidden/>
          </w:rPr>
          <w:tab/>
        </w:r>
        <w:r w:rsidR="00410406">
          <w:rPr>
            <w:noProof/>
            <w:webHidden/>
          </w:rPr>
          <w:fldChar w:fldCharType="begin"/>
        </w:r>
        <w:r w:rsidR="00410406">
          <w:rPr>
            <w:noProof/>
            <w:webHidden/>
          </w:rPr>
          <w:instrText xml:space="preserve"> PAGEREF _Toc506563204 \h </w:instrText>
        </w:r>
        <w:r w:rsidR="00410406">
          <w:rPr>
            <w:noProof/>
            <w:webHidden/>
          </w:rPr>
        </w:r>
        <w:r w:rsidR="00410406">
          <w:rPr>
            <w:noProof/>
            <w:webHidden/>
          </w:rPr>
          <w:fldChar w:fldCharType="separate"/>
        </w:r>
        <w:r w:rsidR="00410406">
          <w:rPr>
            <w:noProof/>
            <w:webHidden/>
          </w:rPr>
          <w:t>45</w:t>
        </w:r>
        <w:r w:rsidR="00410406">
          <w:rPr>
            <w:noProof/>
            <w:webHidden/>
          </w:rPr>
          <w:fldChar w:fldCharType="end"/>
        </w:r>
      </w:hyperlink>
    </w:p>
    <w:p w14:paraId="5E9E409A" w14:textId="3EB89A08" w:rsidR="00410406" w:rsidRDefault="001354DD">
      <w:pPr>
        <w:pStyle w:val="TOC1"/>
        <w:rPr>
          <w:rFonts w:asciiTheme="minorHAnsi" w:eastAsiaTheme="minorEastAsia" w:hAnsiTheme="minorHAnsi" w:cstheme="minorBidi"/>
          <w:noProof/>
          <w:color w:val="auto"/>
          <w:sz w:val="22"/>
          <w:szCs w:val="22"/>
        </w:rPr>
      </w:pPr>
      <w:hyperlink w:anchor="_Toc506563205" w:history="1">
        <w:r w:rsidR="00410406" w:rsidRPr="000051E0">
          <w:rPr>
            <w:rStyle w:val="Hyperlink"/>
            <w:noProof/>
          </w:rPr>
          <w:t>5.2. UC POS 020: Retrieve contract(s)</w:t>
        </w:r>
        <w:r w:rsidR="00410406">
          <w:rPr>
            <w:noProof/>
            <w:webHidden/>
          </w:rPr>
          <w:tab/>
        </w:r>
        <w:r w:rsidR="00410406">
          <w:rPr>
            <w:noProof/>
            <w:webHidden/>
          </w:rPr>
          <w:fldChar w:fldCharType="begin"/>
        </w:r>
        <w:r w:rsidR="00410406">
          <w:rPr>
            <w:noProof/>
            <w:webHidden/>
          </w:rPr>
          <w:instrText xml:space="preserve"> PAGEREF _Toc506563205 \h </w:instrText>
        </w:r>
        <w:r w:rsidR="00410406">
          <w:rPr>
            <w:noProof/>
            <w:webHidden/>
          </w:rPr>
        </w:r>
        <w:r w:rsidR="00410406">
          <w:rPr>
            <w:noProof/>
            <w:webHidden/>
          </w:rPr>
          <w:fldChar w:fldCharType="separate"/>
        </w:r>
        <w:r w:rsidR="00410406">
          <w:rPr>
            <w:noProof/>
            <w:webHidden/>
          </w:rPr>
          <w:t>48</w:t>
        </w:r>
        <w:r w:rsidR="00410406">
          <w:rPr>
            <w:noProof/>
            <w:webHidden/>
          </w:rPr>
          <w:fldChar w:fldCharType="end"/>
        </w:r>
      </w:hyperlink>
    </w:p>
    <w:p w14:paraId="7821399F" w14:textId="64B5829A" w:rsidR="00410406" w:rsidRDefault="001354DD">
      <w:pPr>
        <w:pStyle w:val="TOC1"/>
        <w:rPr>
          <w:rFonts w:asciiTheme="minorHAnsi" w:eastAsiaTheme="minorEastAsia" w:hAnsiTheme="minorHAnsi" w:cstheme="minorBidi"/>
          <w:noProof/>
          <w:color w:val="auto"/>
          <w:sz w:val="22"/>
          <w:szCs w:val="22"/>
        </w:rPr>
      </w:pPr>
      <w:hyperlink w:anchor="_Toc506563206" w:history="1">
        <w:r w:rsidR="00410406" w:rsidRPr="000051E0">
          <w:rPr>
            <w:rStyle w:val="Hyperlink"/>
            <w:noProof/>
          </w:rPr>
          <w:t>5.2. UC POS 021: Update payment definiton</w:t>
        </w:r>
        <w:r w:rsidR="00410406">
          <w:rPr>
            <w:noProof/>
            <w:webHidden/>
          </w:rPr>
          <w:tab/>
        </w:r>
        <w:r w:rsidR="00410406">
          <w:rPr>
            <w:noProof/>
            <w:webHidden/>
          </w:rPr>
          <w:fldChar w:fldCharType="begin"/>
        </w:r>
        <w:r w:rsidR="00410406">
          <w:rPr>
            <w:noProof/>
            <w:webHidden/>
          </w:rPr>
          <w:instrText xml:space="preserve"> PAGEREF _Toc506563206 \h </w:instrText>
        </w:r>
        <w:r w:rsidR="00410406">
          <w:rPr>
            <w:noProof/>
            <w:webHidden/>
          </w:rPr>
        </w:r>
        <w:r w:rsidR="00410406">
          <w:rPr>
            <w:noProof/>
            <w:webHidden/>
          </w:rPr>
          <w:fldChar w:fldCharType="separate"/>
        </w:r>
        <w:r w:rsidR="00410406">
          <w:rPr>
            <w:noProof/>
            <w:webHidden/>
          </w:rPr>
          <w:t>49</w:t>
        </w:r>
        <w:r w:rsidR="00410406">
          <w:rPr>
            <w:noProof/>
            <w:webHidden/>
          </w:rPr>
          <w:fldChar w:fldCharType="end"/>
        </w:r>
      </w:hyperlink>
    </w:p>
    <w:p w14:paraId="2DAC7542" w14:textId="01D680E9" w:rsidR="00410406" w:rsidRDefault="001354DD">
      <w:pPr>
        <w:pStyle w:val="TOC1"/>
        <w:rPr>
          <w:rFonts w:asciiTheme="minorHAnsi" w:eastAsiaTheme="minorEastAsia" w:hAnsiTheme="minorHAnsi" w:cstheme="minorBidi"/>
          <w:noProof/>
          <w:color w:val="auto"/>
          <w:sz w:val="22"/>
          <w:szCs w:val="22"/>
        </w:rPr>
      </w:pPr>
      <w:hyperlink w:anchor="_Toc506563207" w:history="1">
        <w:r w:rsidR="00410406" w:rsidRPr="000051E0">
          <w:rPr>
            <w:rStyle w:val="Hyperlink"/>
            <w:noProof/>
          </w:rPr>
          <w:t>5.2. UC POS 022: Update payment definition validity</w:t>
        </w:r>
        <w:r w:rsidR="00410406">
          <w:rPr>
            <w:noProof/>
            <w:webHidden/>
          </w:rPr>
          <w:tab/>
        </w:r>
        <w:r w:rsidR="00410406">
          <w:rPr>
            <w:noProof/>
            <w:webHidden/>
          </w:rPr>
          <w:fldChar w:fldCharType="begin"/>
        </w:r>
        <w:r w:rsidR="00410406">
          <w:rPr>
            <w:noProof/>
            <w:webHidden/>
          </w:rPr>
          <w:instrText xml:space="preserve"> PAGEREF _Toc506563207 \h </w:instrText>
        </w:r>
        <w:r w:rsidR="00410406">
          <w:rPr>
            <w:noProof/>
            <w:webHidden/>
          </w:rPr>
        </w:r>
        <w:r w:rsidR="00410406">
          <w:rPr>
            <w:noProof/>
            <w:webHidden/>
          </w:rPr>
          <w:fldChar w:fldCharType="separate"/>
        </w:r>
        <w:r w:rsidR="00410406">
          <w:rPr>
            <w:noProof/>
            <w:webHidden/>
          </w:rPr>
          <w:t>50</w:t>
        </w:r>
        <w:r w:rsidR="00410406">
          <w:rPr>
            <w:noProof/>
            <w:webHidden/>
          </w:rPr>
          <w:fldChar w:fldCharType="end"/>
        </w:r>
      </w:hyperlink>
    </w:p>
    <w:p w14:paraId="4C1B3F6A" w14:textId="37A6D895" w:rsidR="00410406" w:rsidRDefault="001354DD">
      <w:pPr>
        <w:pStyle w:val="TOC1"/>
        <w:rPr>
          <w:rFonts w:asciiTheme="minorHAnsi" w:eastAsiaTheme="minorEastAsia" w:hAnsiTheme="minorHAnsi" w:cstheme="minorBidi"/>
          <w:noProof/>
          <w:color w:val="auto"/>
          <w:sz w:val="22"/>
          <w:szCs w:val="22"/>
        </w:rPr>
      </w:pPr>
      <w:hyperlink w:anchor="_Toc506563208" w:history="1">
        <w:r w:rsidR="00410406" w:rsidRPr="000051E0">
          <w:rPr>
            <w:rStyle w:val="Hyperlink"/>
            <w:noProof/>
          </w:rPr>
          <w:t>5.2. UC POS 023: Cancel payment definiton</w:t>
        </w:r>
        <w:r w:rsidR="00410406">
          <w:rPr>
            <w:noProof/>
            <w:webHidden/>
          </w:rPr>
          <w:tab/>
        </w:r>
        <w:r w:rsidR="00410406">
          <w:rPr>
            <w:noProof/>
            <w:webHidden/>
          </w:rPr>
          <w:fldChar w:fldCharType="begin"/>
        </w:r>
        <w:r w:rsidR="00410406">
          <w:rPr>
            <w:noProof/>
            <w:webHidden/>
          </w:rPr>
          <w:instrText xml:space="preserve"> PAGEREF _Toc506563208 \h </w:instrText>
        </w:r>
        <w:r w:rsidR="00410406">
          <w:rPr>
            <w:noProof/>
            <w:webHidden/>
          </w:rPr>
        </w:r>
        <w:r w:rsidR="00410406">
          <w:rPr>
            <w:noProof/>
            <w:webHidden/>
          </w:rPr>
          <w:fldChar w:fldCharType="separate"/>
        </w:r>
        <w:r w:rsidR="00410406">
          <w:rPr>
            <w:noProof/>
            <w:webHidden/>
          </w:rPr>
          <w:t>51</w:t>
        </w:r>
        <w:r w:rsidR="00410406">
          <w:rPr>
            <w:noProof/>
            <w:webHidden/>
          </w:rPr>
          <w:fldChar w:fldCharType="end"/>
        </w:r>
      </w:hyperlink>
    </w:p>
    <w:p w14:paraId="4C5CA890" w14:textId="5C942043" w:rsidR="00410406" w:rsidRDefault="001354DD">
      <w:pPr>
        <w:pStyle w:val="TOC1"/>
        <w:rPr>
          <w:rFonts w:asciiTheme="minorHAnsi" w:eastAsiaTheme="minorEastAsia" w:hAnsiTheme="minorHAnsi" w:cstheme="minorBidi"/>
          <w:noProof/>
          <w:color w:val="auto"/>
          <w:sz w:val="22"/>
          <w:szCs w:val="22"/>
        </w:rPr>
      </w:pPr>
      <w:hyperlink w:anchor="_Toc506563209" w:history="1">
        <w:r w:rsidR="00410406" w:rsidRPr="000051E0">
          <w:rPr>
            <w:rStyle w:val="Hyperlink"/>
            <w:noProof/>
          </w:rPr>
          <w:t>5.2. UC POS 024: Reactivate payment definiton</w:t>
        </w:r>
        <w:r w:rsidR="00410406">
          <w:rPr>
            <w:noProof/>
            <w:webHidden/>
          </w:rPr>
          <w:tab/>
        </w:r>
        <w:r w:rsidR="00410406">
          <w:rPr>
            <w:noProof/>
            <w:webHidden/>
          </w:rPr>
          <w:fldChar w:fldCharType="begin"/>
        </w:r>
        <w:r w:rsidR="00410406">
          <w:rPr>
            <w:noProof/>
            <w:webHidden/>
          </w:rPr>
          <w:instrText xml:space="preserve"> PAGEREF _Toc506563209 \h </w:instrText>
        </w:r>
        <w:r w:rsidR="00410406">
          <w:rPr>
            <w:noProof/>
            <w:webHidden/>
          </w:rPr>
        </w:r>
        <w:r w:rsidR="00410406">
          <w:rPr>
            <w:noProof/>
            <w:webHidden/>
          </w:rPr>
          <w:fldChar w:fldCharType="separate"/>
        </w:r>
        <w:r w:rsidR="00410406">
          <w:rPr>
            <w:noProof/>
            <w:webHidden/>
          </w:rPr>
          <w:t>52</w:t>
        </w:r>
        <w:r w:rsidR="00410406">
          <w:rPr>
            <w:noProof/>
            <w:webHidden/>
          </w:rPr>
          <w:fldChar w:fldCharType="end"/>
        </w:r>
      </w:hyperlink>
    </w:p>
    <w:p w14:paraId="19BB7B19" w14:textId="31F8D72A" w:rsidR="00410406" w:rsidRDefault="001354DD">
      <w:pPr>
        <w:pStyle w:val="TOC1"/>
        <w:rPr>
          <w:rFonts w:asciiTheme="minorHAnsi" w:eastAsiaTheme="minorEastAsia" w:hAnsiTheme="minorHAnsi" w:cstheme="minorBidi"/>
          <w:noProof/>
          <w:color w:val="auto"/>
          <w:sz w:val="22"/>
          <w:szCs w:val="22"/>
        </w:rPr>
      </w:pPr>
      <w:hyperlink w:anchor="_Toc506563210" w:history="1">
        <w:r w:rsidR="00410406" w:rsidRPr="000051E0">
          <w:rPr>
            <w:rStyle w:val="Hyperlink"/>
            <w:noProof/>
          </w:rPr>
          <w:t>5.2. UC POS 025: Retrieve payment definition(s)</w:t>
        </w:r>
        <w:r w:rsidR="00410406">
          <w:rPr>
            <w:noProof/>
            <w:webHidden/>
          </w:rPr>
          <w:tab/>
        </w:r>
        <w:r w:rsidR="00410406">
          <w:rPr>
            <w:noProof/>
            <w:webHidden/>
          </w:rPr>
          <w:fldChar w:fldCharType="begin"/>
        </w:r>
        <w:r w:rsidR="00410406">
          <w:rPr>
            <w:noProof/>
            <w:webHidden/>
          </w:rPr>
          <w:instrText xml:space="preserve"> PAGEREF _Toc506563210 \h </w:instrText>
        </w:r>
        <w:r w:rsidR="00410406">
          <w:rPr>
            <w:noProof/>
            <w:webHidden/>
          </w:rPr>
        </w:r>
        <w:r w:rsidR="00410406">
          <w:rPr>
            <w:noProof/>
            <w:webHidden/>
          </w:rPr>
          <w:fldChar w:fldCharType="separate"/>
        </w:r>
        <w:r w:rsidR="00410406">
          <w:rPr>
            <w:noProof/>
            <w:webHidden/>
          </w:rPr>
          <w:t>53</w:t>
        </w:r>
        <w:r w:rsidR="00410406">
          <w:rPr>
            <w:noProof/>
            <w:webHidden/>
          </w:rPr>
          <w:fldChar w:fldCharType="end"/>
        </w:r>
      </w:hyperlink>
    </w:p>
    <w:p w14:paraId="486E3F4E" w14:textId="6C8E3BB5" w:rsidR="00410406" w:rsidRDefault="001354DD">
      <w:pPr>
        <w:pStyle w:val="TOC1"/>
        <w:rPr>
          <w:rFonts w:asciiTheme="minorHAnsi" w:eastAsiaTheme="minorEastAsia" w:hAnsiTheme="minorHAnsi" w:cstheme="minorBidi"/>
          <w:noProof/>
          <w:color w:val="auto"/>
          <w:sz w:val="22"/>
          <w:szCs w:val="22"/>
        </w:rPr>
      </w:pPr>
      <w:hyperlink w:anchor="_Toc506563211" w:history="1">
        <w:r w:rsidR="00410406" w:rsidRPr="000051E0">
          <w:rPr>
            <w:rStyle w:val="Hyperlink"/>
            <w:noProof/>
          </w:rPr>
          <w:t>5.2. UC POS 026: Add new retailer through WS(es)</w:t>
        </w:r>
        <w:r w:rsidR="00410406">
          <w:rPr>
            <w:noProof/>
            <w:webHidden/>
          </w:rPr>
          <w:tab/>
        </w:r>
        <w:r w:rsidR="00410406">
          <w:rPr>
            <w:noProof/>
            <w:webHidden/>
          </w:rPr>
          <w:fldChar w:fldCharType="begin"/>
        </w:r>
        <w:r w:rsidR="00410406">
          <w:rPr>
            <w:noProof/>
            <w:webHidden/>
          </w:rPr>
          <w:instrText xml:space="preserve"> PAGEREF _Toc506563211 \h </w:instrText>
        </w:r>
        <w:r w:rsidR="00410406">
          <w:rPr>
            <w:noProof/>
            <w:webHidden/>
          </w:rPr>
        </w:r>
        <w:r w:rsidR="00410406">
          <w:rPr>
            <w:noProof/>
            <w:webHidden/>
          </w:rPr>
          <w:fldChar w:fldCharType="separate"/>
        </w:r>
        <w:r w:rsidR="00410406">
          <w:rPr>
            <w:noProof/>
            <w:webHidden/>
          </w:rPr>
          <w:t>54</w:t>
        </w:r>
        <w:r w:rsidR="00410406">
          <w:rPr>
            <w:noProof/>
            <w:webHidden/>
          </w:rPr>
          <w:fldChar w:fldCharType="end"/>
        </w:r>
      </w:hyperlink>
    </w:p>
    <w:p w14:paraId="487F6947" w14:textId="378B0D60" w:rsidR="00410406" w:rsidRDefault="001354DD">
      <w:pPr>
        <w:pStyle w:val="TOC1"/>
        <w:rPr>
          <w:rFonts w:asciiTheme="minorHAnsi" w:eastAsiaTheme="minorEastAsia" w:hAnsiTheme="minorHAnsi" w:cstheme="minorBidi"/>
          <w:noProof/>
          <w:color w:val="auto"/>
          <w:sz w:val="22"/>
          <w:szCs w:val="22"/>
        </w:rPr>
      </w:pPr>
      <w:hyperlink w:anchor="_Toc506563212" w:history="1">
        <w:r w:rsidR="00410406" w:rsidRPr="000051E0">
          <w:rPr>
            <w:rStyle w:val="Hyperlink"/>
            <w:noProof/>
          </w:rPr>
          <w:t>5.2. UC POS 027: Add new retailer through web application</w:t>
        </w:r>
        <w:r w:rsidR="00410406">
          <w:rPr>
            <w:noProof/>
            <w:webHidden/>
          </w:rPr>
          <w:tab/>
        </w:r>
        <w:r w:rsidR="00410406">
          <w:rPr>
            <w:noProof/>
            <w:webHidden/>
          </w:rPr>
          <w:fldChar w:fldCharType="begin"/>
        </w:r>
        <w:r w:rsidR="00410406">
          <w:rPr>
            <w:noProof/>
            <w:webHidden/>
          </w:rPr>
          <w:instrText xml:space="preserve"> PAGEREF _Toc506563212 \h </w:instrText>
        </w:r>
        <w:r w:rsidR="00410406">
          <w:rPr>
            <w:noProof/>
            <w:webHidden/>
          </w:rPr>
        </w:r>
        <w:r w:rsidR="00410406">
          <w:rPr>
            <w:noProof/>
            <w:webHidden/>
          </w:rPr>
          <w:fldChar w:fldCharType="separate"/>
        </w:r>
        <w:r w:rsidR="00410406">
          <w:rPr>
            <w:noProof/>
            <w:webHidden/>
          </w:rPr>
          <w:t>55</w:t>
        </w:r>
        <w:r w:rsidR="00410406">
          <w:rPr>
            <w:noProof/>
            <w:webHidden/>
          </w:rPr>
          <w:fldChar w:fldCharType="end"/>
        </w:r>
      </w:hyperlink>
    </w:p>
    <w:p w14:paraId="5AF6AFBE" w14:textId="7F82C39C" w:rsidR="00410406" w:rsidRDefault="001354DD">
      <w:pPr>
        <w:pStyle w:val="TOC1"/>
        <w:rPr>
          <w:rFonts w:asciiTheme="minorHAnsi" w:eastAsiaTheme="minorEastAsia" w:hAnsiTheme="minorHAnsi" w:cstheme="minorBidi"/>
          <w:noProof/>
          <w:color w:val="auto"/>
          <w:sz w:val="22"/>
          <w:szCs w:val="22"/>
        </w:rPr>
      </w:pPr>
      <w:hyperlink w:anchor="_Toc506563213" w:history="1">
        <w:r w:rsidR="00410406" w:rsidRPr="000051E0">
          <w:rPr>
            <w:rStyle w:val="Hyperlink"/>
            <w:noProof/>
          </w:rPr>
          <w:t>5.2. UC POS 028: Update retailer</w:t>
        </w:r>
        <w:r w:rsidR="00410406">
          <w:rPr>
            <w:noProof/>
            <w:webHidden/>
          </w:rPr>
          <w:tab/>
        </w:r>
        <w:r w:rsidR="00410406">
          <w:rPr>
            <w:noProof/>
            <w:webHidden/>
          </w:rPr>
          <w:fldChar w:fldCharType="begin"/>
        </w:r>
        <w:r w:rsidR="00410406">
          <w:rPr>
            <w:noProof/>
            <w:webHidden/>
          </w:rPr>
          <w:instrText xml:space="preserve"> PAGEREF _Toc506563213 \h </w:instrText>
        </w:r>
        <w:r w:rsidR="00410406">
          <w:rPr>
            <w:noProof/>
            <w:webHidden/>
          </w:rPr>
        </w:r>
        <w:r w:rsidR="00410406">
          <w:rPr>
            <w:noProof/>
            <w:webHidden/>
          </w:rPr>
          <w:fldChar w:fldCharType="separate"/>
        </w:r>
        <w:r w:rsidR="00410406">
          <w:rPr>
            <w:noProof/>
            <w:webHidden/>
          </w:rPr>
          <w:t>59</w:t>
        </w:r>
        <w:r w:rsidR="00410406">
          <w:rPr>
            <w:noProof/>
            <w:webHidden/>
          </w:rPr>
          <w:fldChar w:fldCharType="end"/>
        </w:r>
      </w:hyperlink>
    </w:p>
    <w:p w14:paraId="44C0FBE4" w14:textId="24F08053" w:rsidR="00410406" w:rsidRDefault="001354DD">
      <w:pPr>
        <w:pStyle w:val="TOC1"/>
        <w:rPr>
          <w:rFonts w:asciiTheme="minorHAnsi" w:eastAsiaTheme="minorEastAsia" w:hAnsiTheme="minorHAnsi" w:cstheme="minorBidi"/>
          <w:noProof/>
          <w:color w:val="auto"/>
          <w:sz w:val="22"/>
          <w:szCs w:val="22"/>
        </w:rPr>
      </w:pPr>
      <w:hyperlink w:anchor="_Toc506563214" w:history="1">
        <w:r w:rsidR="00410406" w:rsidRPr="000051E0">
          <w:rPr>
            <w:rStyle w:val="Hyperlink"/>
            <w:noProof/>
          </w:rPr>
          <w:t>5.2. UC POS 029: Cancel retailer</w:t>
        </w:r>
        <w:r w:rsidR="00410406">
          <w:rPr>
            <w:noProof/>
            <w:webHidden/>
          </w:rPr>
          <w:tab/>
        </w:r>
        <w:r w:rsidR="00410406">
          <w:rPr>
            <w:noProof/>
            <w:webHidden/>
          </w:rPr>
          <w:fldChar w:fldCharType="begin"/>
        </w:r>
        <w:r w:rsidR="00410406">
          <w:rPr>
            <w:noProof/>
            <w:webHidden/>
          </w:rPr>
          <w:instrText xml:space="preserve"> PAGEREF _Toc506563214 \h </w:instrText>
        </w:r>
        <w:r w:rsidR="00410406">
          <w:rPr>
            <w:noProof/>
            <w:webHidden/>
          </w:rPr>
        </w:r>
        <w:r w:rsidR="00410406">
          <w:rPr>
            <w:noProof/>
            <w:webHidden/>
          </w:rPr>
          <w:fldChar w:fldCharType="separate"/>
        </w:r>
        <w:r w:rsidR="00410406">
          <w:rPr>
            <w:noProof/>
            <w:webHidden/>
          </w:rPr>
          <w:t>60</w:t>
        </w:r>
        <w:r w:rsidR="00410406">
          <w:rPr>
            <w:noProof/>
            <w:webHidden/>
          </w:rPr>
          <w:fldChar w:fldCharType="end"/>
        </w:r>
      </w:hyperlink>
    </w:p>
    <w:p w14:paraId="3A8C3AF0" w14:textId="6427F739" w:rsidR="00410406" w:rsidRDefault="001354DD">
      <w:pPr>
        <w:pStyle w:val="TOC1"/>
        <w:rPr>
          <w:rFonts w:asciiTheme="minorHAnsi" w:eastAsiaTheme="minorEastAsia" w:hAnsiTheme="minorHAnsi" w:cstheme="minorBidi"/>
          <w:noProof/>
          <w:color w:val="auto"/>
          <w:sz w:val="22"/>
          <w:szCs w:val="22"/>
        </w:rPr>
      </w:pPr>
      <w:hyperlink w:anchor="_Toc506563215" w:history="1">
        <w:r w:rsidR="00410406" w:rsidRPr="000051E0">
          <w:rPr>
            <w:rStyle w:val="Hyperlink"/>
            <w:noProof/>
          </w:rPr>
          <w:t>5.2. UC POS 030: Reactivate retailer</w:t>
        </w:r>
        <w:r w:rsidR="00410406">
          <w:rPr>
            <w:noProof/>
            <w:webHidden/>
          </w:rPr>
          <w:tab/>
        </w:r>
        <w:r w:rsidR="00410406">
          <w:rPr>
            <w:noProof/>
            <w:webHidden/>
          </w:rPr>
          <w:fldChar w:fldCharType="begin"/>
        </w:r>
        <w:r w:rsidR="00410406">
          <w:rPr>
            <w:noProof/>
            <w:webHidden/>
          </w:rPr>
          <w:instrText xml:space="preserve"> PAGEREF _Toc506563215 \h </w:instrText>
        </w:r>
        <w:r w:rsidR="00410406">
          <w:rPr>
            <w:noProof/>
            <w:webHidden/>
          </w:rPr>
        </w:r>
        <w:r w:rsidR="00410406">
          <w:rPr>
            <w:noProof/>
            <w:webHidden/>
          </w:rPr>
          <w:fldChar w:fldCharType="separate"/>
        </w:r>
        <w:r w:rsidR="00410406">
          <w:rPr>
            <w:noProof/>
            <w:webHidden/>
          </w:rPr>
          <w:t>62</w:t>
        </w:r>
        <w:r w:rsidR="00410406">
          <w:rPr>
            <w:noProof/>
            <w:webHidden/>
          </w:rPr>
          <w:fldChar w:fldCharType="end"/>
        </w:r>
      </w:hyperlink>
    </w:p>
    <w:p w14:paraId="30BDCC40" w14:textId="7FEEEB55" w:rsidR="00410406" w:rsidRDefault="001354DD">
      <w:pPr>
        <w:pStyle w:val="TOC1"/>
        <w:rPr>
          <w:rFonts w:asciiTheme="minorHAnsi" w:eastAsiaTheme="minorEastAsia" w:hAnsiTheme="minorHAnsi" w:cstheme="minorBidi"/>
          <w:noProof/>
          <w:color w:val="auto"/>
          <w:sz w:val="22"/>
          <w:szCs w:val="22"/>
        </w:rPr>
      </w:pPr>
      <w:hyperlink w:anchor="_Toc506563216" w:history="1">
        <w:r w:rsidR="00410406" w:rsidRPr="000051E0">
          <w:rPr>
            <w:rStyle w:val="Hyperlink"/>
            <w:noProof/>
          </w:rPr>
          <w:t>5.2. UC POS 031: Assign retailer to second contract</w:t>
        </w:r>
        <w:r w:rsidR="00410406">
          <w:rPr>
            <w:noProof/>
            <w:webHidden/>
          </w:rPr>
          <w:tab/>
        </w:r>
        <w:r w:rsidR="00410406">
          <w:rPr>
            <w:noProof/>
            <w:webHidden/>
          </w:rPr>
          <w:fldChar w:fldCharType="begin"/>
        </w:r>
        <w:r w:rsidR="00410406">
          <w:rPr>
            <w:noProof/>
            <w:webHidden/>
          </w:rPr>
          <w:instrText xml:space="preserve"> PAGEREF _Toc506563216 \h </w:instrText>
        </w:r>
        <w:r w:rsidR="00410406">
          <w:rPr>
            <w:noProof/>
            <w:webHidden/>
          </w:rPr>
        </w:r>
        <w:r w:rsidR="00410406">
          <w:rPr>
            <w:noProof/>
            <w:webHidden/>
          </w:rPr>
          <w:fldChar w:fldCharType="separate"/>
        </w:r>
        <w:r w:rsidR="00410406">
          <w:rPr>
            <w:noProof/>
            <w:webHidden/>
          </w:rPr>
          <w:t>63</w:t>
        </w:r>
        <w:r w:rsidR="00410406">
          <w:rPr>
            <w:noProof/>
            <w:webHidden/>
          </w:rPr>
          <w:fldChar w:fldCharType="end"/>
        </w:r>
      </w:hyperlink>
    </w:p>
    <w:p w14:paraId="7C517C87" w14:textId="392E9AF5" w:rsidR="00410406" w:rsidRDefault="001354DD">
      <w:pPr>
        <w:pStyle w:val="TOC1"/>
        <w:rPr>
          <w:rFonts w:asciiTheme="minorHAnsi" w:eastAsiaTheme="minorEastAsia" w:hAnsiTheme="minorHAnsi" w:cstheme="minorBidi"/>
          <w:noProof/>
          <w:color w:val="auto"/>
          <w:sz w:val="22"/>
          <w:szCs w:val="22"/>
        </w:rPr>
      </w:pPr>
      <w:hyperlink w:anchor="_Toc506563217" w:history="1">
        <w:r w:rsidR="00410406" w:rsidRPr="000051E0">
          <w:rPr>
            <w:rStyle w:val="Hyperlink"/>
            <w:noProof/>
          </w:rPr>
          <w:t>5.2. UC POS 033: Add new terminal through WS(s)</w:t>
        </w:r>
        <w:r w:rsidR="00410406">
          <w:rPr>
            <w:noProof/>
            <w:webHidden/>
          </w:rPr>
          <w:tab/>
        </w:r>
        <w:r w:rsidR="00410406">
          <w:rPr>
            <w:noProof/>
            <w:webHidden/>
          </w:rPr>
          <w:fldChar w:fldCharType="begin"/>
        </w:r>
        <w:r w:rsidR="00410406">
          <w:rPr>
            <w:noProof/>
            <w:webHidden/>
          </w:rPr>
          <w:instrText xml:space="preserve"> PAGEREF _Toc506563217 \h </w:instrText>
        </w:r>
        <w:r w:rsidR="00410406">
          <w:rPr>
            <w:noProof/>
            <w:webHidden/>
          </w:rPr>
        </w:r>
        <w:r w:rsidR="00410406">
          <w:rPr>
            <w:noProof/>
            <w:webHidden/>
          </w:rPr>
          <w:fldChar w:fldCharType="separate"/>
        </w:r>
        <w:r w:rsidR="00410406">
          <w:rPr>
            <w:noProof/>
            <w:webHidden/>
          </w:rPr>
          <w:t>66</w:t>
        </w:r>
        <w:r w:rsidR="00410406">
          <w:rPr>
            <w:noProof/>
            <w:webHidden/>
          </w:rPr>
          <w:fldChar w:fldCharType="end"/>
        </w:r>
      </w:hyperlink>
    </w:p>
    <w:p w14:paraId="5D23399B" w14:textId="6E90B7C7" w:rsidR="00410406" w:rsidRDefault="001354DD">
      <w:pPr>
        <w:pStyle w:val="TOC1"/>
        <w:rPr>
          <w:rFonts w:asciiTheme="minorHAnsi" w:eastAsiaTheme="minorEastAsia" w:hAnsiTheme="minorHAnsi" w:cstheme="minorBidi"/>
          <w:noProof/>
          <w:color w:val="auto"/>
          <w:sz w:val="22"/>
          <w:szCs w:val="22"/>
        </w:rPr>
      </w:pPr>
      <w:hyperlink w:anchor="_Toc506563218" w:history="1">
        <w:r w:rsidR="00410406" w:rsidRPr="000051E0">
          <w:rPr>
            <w:rStyle w:val="Hyperlink"/>
            <w:noProof/>
          </w:rPr>
          <w:t>5.2. UC POS 034: Add new terminal (POS) through web application</w:t>
        </w:r>
        <w:r w:rsidR="00410406">
          <w:rPr>
            <w:noProof/>
            <w:webHidden/>
          </w:rPr>
          <w:tab/>
        </w:r>
        <w:r w:rsidR="00410406">
          <w:rPr>
            <w:noProof/>
            <w:webHidden/>
          </w:rPr>
          <w:fldChar w:fldCharType="begin"/>
        </w:r>
        <w:r w:rsidR="00410406">
          <w:rPr>
            <w:noProof/>
            <w:webHidden/>
          </w:rPr>
          <w:instrText xml:space="preserve"> PAGEREF _Toc506563218 \h </w:instrText>
        </w:r>
        <w:r w:rsidR="00410406">
          <w:rPr>
            <w:noProof/>
            <w:webHidden/>
          </w:rPr>
        </w:r>
        <w:r w:rsidR="00410406">
          <w:rPr>
            <w:noProof/>
            <w:webHidden/>
          </w:rPr>
          <w:fldChar w:fldCharType="separate"/>
        </w:r>
        <w:r w:rsidR="00410406">
          <w:rPr>
            <w:noProof/>
            <w:webHidden/>
          </w:rPr>
          <w:t>67</w:t>
        </w:r>
        <w:r w:rsidR="00410406">
          <w:rPr>
            <w:noProof/>
            <w:webHidden/>
          </w:rPr>
          <w:fldChar w:fldCharType="end"/>
        </w:r>
      </w:hyperlink>
    </w:p>
    <w:p w14:paraId="2B65E52C" w14:textId="3E9D2819" w:rsidR="00410406" w:rsidRDefault="001354DD">
      <w:pPr>
        <w:pStyle w:val="TOC1"/>
        <w:rPr>
          <w:rFonts w:asciiTheme="minorHAnsi" w:eastAsiaTheme="minorEastAsia" w:hAnsiTheme="minorHAnsi" w:cstheme="minorBidi"/>
          <w:noProof/>
          <w:color w:val="auto"/>
          <w:sz w:val="22"/>
          <w:szCs w:val="22"/>
        </w:rPr>
      </w:pPr>
      <w:hyperlink w:anchor="_Toc506563219" w:history="1">
        <w:r w:rsidR="00410406" w:rsidRPr="000051E0">
          <w:rPr>
            <w:rStyle w:val="Hyperlink"/>
            <w:noProof/>
          </w:rPr>
          <w:t>5.2. UC POS 035: Add new terminal (e-Commerce) through the web application</w:t>
        </w:r>
        <w:r w:rsidR="00410406">
          <w:rPr>
            <w:noProof/>
            <w:webHidden/>
          </w:rPr>
          <w:tab/>
        </w:r>
        <w:r w:rsidR="00410406">
          <w:rPr>
            <w:noProof/>
            <w:webHidden/>
          </w:rPr>
          <w:fldChar w:fldCharType="begin"/>
        </w:r>
        <w:r w:rsidR="00410406">
          <w:rPr>
            <w:noProof/>
            <w:webHidden/>
          </w:rPr>
          <w:instrText xml:space="preserve"> PAGEREF _Toc506563219 \h </w:instrText>
        </w:r>
        <w:r w:rsidR="00410406">
          <w:rPr>
            <w:noProof/>
            <w:webHidden/>
          </w:rPr>
        </w:r>
        <w:r w:rsidR="00410406">
          <w:rPr>
            <w:noProof/>
            <w:webHidden/>
          </w:rPr>
          <w:fldChar w:fldCharType="separate"/>
        </w:r>
        <w:r w:rsidR="00410406">
          <w:rPr>
            <w:noProof/>
            <w:webHidden/>
          </w:rPr>
          <w:t>72</w:t>
        </w:r>
        <w:r w:rsidR="00410406">
          <w:rPr>
            <w:noProof/>
            <w:webHidden/>
          </w:rPr>
          <w:fldChar w:fldCharType="end"/>
        </w:r>
      </w:hyperlink>
    </w:p>
    <w:p w14:paraId="7F15981B" w14:textId="05F2B1F4" w:rsidR="00410406" w:rsidRDefault="001354DD">
      <w:pPr>
        <w:pStyle w:val="TOC1"/>
        <w:rPr>
          <w:rFonts w:asciiTheme="minorHAnsi" w:eastAsiaTheme="minorEastAsia" w:hAnsiTheme="minorHAnsi" w:cstheme="minorBidi"/>
          <w:noProof/>
          <w:color w:val="auto"/>
          <w:sz w:val="22"/>
          <w:szCs w:val="22"/>
        </w:rPr>
      </w:pPr>
      <w:hyperlink w:anchor="_Toc506563220" w:history="1">
        <w:r w:rsidR="00410406" w:rsidRPr="000051E0">
          <w:rPr>
            <w:rStyle w:val="Hyperlink"/>
            <w:noProof/>
          </w:rPr>
          <w:t>5.2. UC POS 036: Update terminal</w:t>
        </w:r>
        <w:r w:rsidR="00410406">
          <w:rPr>
            <w:noProof/>
            <w:webHidden/>
          </w:rPr>
          <w:tab/>
        </w:r>
        <w:r w:rsidR="00410406">
          <w:rPr>
            <w:noProof/>
            <w:webHidden/>
          </w:rPr>
          <w:fldChar w:fldCharType="begin"/>
        </w:r>
        <w:r w:rsidR="00410406">
          <w:rPr>
            <w:noProof/>
            <w:webHidden/>
          </w:rPr>
          <w:instrText xml:space="preserve"> PAGEREF _Toc506563220 \h </w:instrText>
        </w:r>
        <w:r w:rsidR="00410406">
          <w:rPr>
            <w:noProof/>
            <w:webHidden/>
          </w:rPr>
        </w:r>
        <w:r w:rsidR="00410406">
          <w:rPr>
            <w:noProof/>
            <w:webHidden/>
          </w:rPr>
          <w:fldChar w:fldCharType="separate"/>
        </w:r>
        <w:r w:rsidR="00410406">
          <w:rPr>
            <w:noProof/>
            <w:webHidden/>
          </w:rPr>
          <w:t>76</w:t>
        </w:r>
        <w:r w:rsidR="00410406">
          <w:rPr>
            <w:noProof/>
            <w:webHidden/>
          </w:rPr>
          <w:fldChar w:fldCharType="end"/>
        </w:r>
      </w:hyperlink>
    </w:p>
    <w:p w14:paraId="7A793CD1" w14:textId="76F9E5E8" w:rsidR="00410406" w:rsidRDefault="001354DD">
      <w:pPr>
        <w:pStyle w:val="TOC1"/>
        <w:rPr>
          <w:rFonts w:asciiTheme="minorHAnsi" w:eastAsiaTheme="minorEastAsia" w:hAnsiTheme="minorHAnsi" w:cstheme="minorBidi"/>
          <w:noProof/>
          <w:color w:val="auto"/>
          <w:sz w:val="22"/>
          <w:szCs w:val="22"/>
        </w:rPr>
      </w:pPr>
      <w:hyperlink w:anchor="_Toc506563221" w:history="1">
        <w:r w:rsidR="00410406" w:rsidRPr="000051E0">
          <w:rPr>
            <w:rStyle w:val="Hyperlink"/>
            <w:noProof/>
          </w:rPr>
          <w:t>5.2. UC POS 037: Change terminal status</w:t>
        </w:r>
        <w:r w:rsidR="00410406">
          <w:rPr>
            <w:noProof/>
            <w:webHidden/>
          </w:rPr>
          <w:tab/>
        </w:r>
        <w:r w:rsidR="00410406">
          <w:rPr>
            <w:noProof/>
            <w:webHidden/>
          </w:rPr>
          <w:fldChar w:fldCharType="begin"/>
        </w:r>
        <w:r w:rsidR="00410406">
          <w:rPr>
            <w:noProof/>
            <w:webHidden/>
          </w:rPr>
          <w:instrText xml:space="preserve"> PAGEREF _Toc506563221 \h </w:instrText>
        </w:r>
        <w:r w:rsidR="00410406">
          <w:rPr>
            <w:noProof/>
            <w:webHidden/>
          </w:rPr>
        </w:r>
        <w:r w:rsidR="00410406">
          <w:rPr>
            <w:noProof/>
            <w:webHidden/>
          </w:rPr>
          <w:fldChar w:fldCharType="separate"/>
        </w:r>
        <w:r w:rsidR="00410406">
          <w:rPr>
            <w:noProof/>
            <w:webHidden/>
          </w:rPr>
          <w:t>77</w:t>
        </w:r>
        <w:r w:rsidR="00410406">
          <w:rPr>
            <w:noProof/>
            <w:webHidden/>
          </w:rPr>
          <w:fldChar w:fldCharType="end"/>
        </w:r>
      </w:hyperlink>
    </w:p>
    <w:p w14:paraId="181F0541" w14:textId="7721B8E2" w:rsidR="00410406" w:rsidRDefault="001354DD">
      <w:pPr>
        <w:pStyle w:val="TOC1"/>
        <w:rPr>
          <w:rFonts w:asciiTheme="minorHAnsi" w:eastAsiaTheme="minorEastAsia" w:hAnsiTheme="minorHAnsi" w:cstheme="minorBidi"/>
          <w:noProof/>
          <w:color w:val="auto"/>
          <w:sz w:val="22"/>
          <w:szCs w:val="22"/>
        </w:rPr>
      </w:pPr>
      <w:hyperlink w:anchor="_Toc506563222" w:history="1">
        <w:r w:rsidR="00410406" w:rsidRPr="000051E0">
          <w:rPr>
            <w:rStyle w:val="Hyperlink"/>
            <w:noProof/>
          </w:rPr>
          <w:t>5.2. UC POS 038: Add/Update dual new terminal</w:t>
        </w:r>
        <w:r w:rsidR="00410406">
          <w:rPr>
            <w:noProof/>
            <w:webHidden/>
          </w:rPr>
          <w:tab/>
        </w:r>
        <w:r w:rsidR="00410406">
          <w:rPr>
            <w:noProof/>
            <w:webHidden/>
          </w:rPr>
          <w:fldChar w:fldCharType="begin"/>
        </w:r>
        <w:r w:rsidR="00410406">
          <w:rPr>
            <w:noProof/>
            <w:webHidden/>
          </w:rPr>
          <w:instrText xml:space="preserve"> PAGEREF _Toc506563222 \h </w:instrText>
        </w:r>
        <w:r w:rsidR="00410406">
          <w:rPr>
            <w:noProof/>
            <w:webHidden/>
          </w:rPr>
        </w:r>
        <w:r w:rsidR="00410406">
          <w:rPr>
            <w:noProof/>
            <w:webHidden/>
          </w:rPr>
          <w:fldChar w:fldCharType="separate"/>
        </w:r>
        <w:r w:rsidR="00410406">
          <w:rPr>
            <w:noProof/>
            <w:webHidden/>
          </w:rPr>
          <w:t>78</w:t>
        </w:r>
        <w:r w:rsidR="00410406">
          <w:rPr>
            <w:noProof/>
            <w:webHidden/>
          </w:rPr>
          <w:fldChar w:fldCharType="end"/>
        </w:r>
      </w:hyperlink>
    </w:p>
    <w:p w14:paraId="791954AB" w14:textId="6854E1FB" w:rsidR="00410406" w:rsidRDefault="001354DD">
      <w:pPr>
        <w:pStyle w:val="TOC1"/>
        <w:rPr>
          <w:rFonts w:asciiTheme="minorHAnsi" w:eastAsiaTheme="minorEastAsia" w:hAnsiTheme="minorHAnsi" w:cstheme="minorBidi"/>
          <w:noProof/>
          <w:color w:val="auto"/>
          <w:sz w:val="22"/>
          <w:szCs w:val="22"/>
        </w:rPr>
      </w:pPr>
      <w:hyperlink w:anchor="_Toc506563223" w:history="1">
        <w:r w:rsidR="00410406" w:rsidRPr="000051E0">
          <w:rPr>
            <w:rStyle w:val="Hyperlink"/>
            <w:noProof/>
          </w:rPr>
          <w:t>5.2. UC POS 039: Cancel/Reactivate dual TID terminal</w:t>
        </w:r>
        <w:r w:rsidR="00410406">
          <w:rPr>
            <w:noProof/>
            <w:webHidden/>
          </w:rPr>
          <w:tab/>
        </w:r>
        <w:r w:rsidR="00410406">
          <w:rPr>
            <w:noProof/>
            <w:webHidden/>
          </w:rPr>
          <w:fldChar w:fldCharType="begin"/>
        </w:r>
        <w:r w:rsidR="00410406">
          <w:rPr>
            <w:noProof/>
            <w:webHidden/>
          </w:rPr>
          <w:instrText xml:space="preserve"> PAGEREF _Toc506563223 \h </w:instrText>
        </w:r>
        <w:r w:rsidR="00410406">
          <w:rPr>
            <w:noProof/>
            <w:webHidden/>
          </w:rPr>
        </w:r>
        <w:r w:rsidR="00410406">
          <w:rPr>
            <w:noProof/>
            <w:webHidden/>
          </w:rPr>
          <w:fldChar w:fldCharType="separate"/>
        </w:r>
        <w:r w:rsidR="00410406">
          <w:rPr>
            <w:noProof/>
            <w:webHidden/>
          </w:rPr>
          <w:t>78</w:t>
        </w:r>
        <w:r w:rsidR="00410406">
          <w:rPr>
            <w:noProof/>
            <w:webHidden/>
          </w:rPr>
          <w:fldChar w:fldCharType="end"/>
        </w:r>
      </w:hyperlink>
    </w:p>
    <w:p w14:paraId="5BD21DF4" w14:textId="2F0809FC" w:rsidR="00410406" w:rsidRDefault="001354DD">
      <w:pPr>
        <w:pStyle w:val="TOC1"/>
        <w:rPr>
          <w:rFonts w:asciiTheme="minorHAnsi" w:eastAsiaTheme="minorEastAsia" w:hAnsiTheme="minorHAnsi" w:cstheme="minorBidi"/>
          <w:noProof/>
          <w:color w:val="auto"/>
          <w:sz w:val="22"/>
          <w:szCs w:val="22"/>
        </w:rPr>
      </w:pPr>
      <w:hyperlink w:anchor="_Toc506563224" w:history="1">
        <w:r w:rsidR="00410406" w:rsidRPr="000051E0">
          <w:rPr>
            <w:rStyle w:val="Hyperlink"/>
            <w:noProof/>
          </w:rPr>
          <w:t>5.2. UC POS 040: Retrieve terminal(s)</w:t>
        </w:r>
        <w:r w:rsidR="00410406">
          <w:rPr>
            <w:noProof/>
            <w:webHidden/>
          </w:rPr>
          <w:tab/>
        </w:r>
        <w:r w:rsidR="00410406">
          <w:rPr>
            <w:noProof/>
            <w:webHidden/>
          </w:rPr>
          <w:fldChar w:fldCharType="begin"/>
        </w:r>
        <w:r w:rsidR="00410406">
          <w:rPr>
            <w:noProof/>
            <w:webHidden/>
          </w:rPr>
          <w:instrText xml:space="preserve"> PAGEREF _Toc506563224 \h </w:instrText>
        </w:r>
        <w:r w:rsidR="00410406">
          <w:rPr>
            <w:noProof/>
            <w:webHidden/>
          </w:rPr>
        </w:r>
        <w:r w:rsidR="00410406">
          <w:rPr>
            <w:noProof/>
            <w:webHidden/>
          </w:rPr>
          <w:fldChar w:fldCharType="separate"/>
        </w:r>
        <w:r w:rsidR="00410406">
          <w:rPr>
            <w:noProof/>
            <w:webHidden/>
          </w:rPr>
          <w:t>79</w:t>
        </w:r>
        <w:r w:rsidR="00410406">
          <w:rPr>
            <w:noProof/>
            <w:webHidden/>
          </w:rPr>
          <w:fldChar w:fldCharType="end"/>
        </w:r>
      </w:hyperlink>
    </w:p>
    <w:p w14:paraId="26D400F8" w14:textId="0C7709BB" w:rsidR="00410406" w:rsidRDefault="001354DD">
      <w:pPr>
        <w:pStyle w:val="TOC1"/>
        <w:rPr>
          <w:rFonts w:asciiTheme="minorHAnsi" w:eastAsiaTheme="minorEastAsia" w:hAnsiTheme="minorHAnsi" w:cstheme="minorBidi"/>
          <w:noProof/>
          <w:color w:val="auto"/>
          <w:sz w:val="22"/>
          <w:szCs w:val="22"/>
        </w:rPr>
      </w:pPr>
      <w:hyperlink w:anchor="_Toc506563225" w:history="1">
        <w:r w:rsidR="00410406" w:rsidRPr="000051E0">
          <w:rPr>
            <w:rStyle w:val="Hyperlink"/>
            <w:noProof/>
          </w:rPr>
          <w:t>5.2. UC POS 041: Add/Update standard commission model</w:t>
        </w:r>
        <w:r w:rsidR="00410406">
          <w:rPr>
            <w:noProof/>
            <w:webHidden/>
          </w:rPr>
          <w:tab/>
        </w:r>
        <w:r w:rsidR="00410406">
          <w:rPr>
            <w:noProof/>
            <w:webHidden/>
          </w:rPr>
          <w:fldChar w:fldCharType="begin"/>
        </w:r>
        <w:r w:rsidR="00410406">
          <w:rPr>
            <w:noProof/>
            <w:webHidden/>
          </w:rPr>
          <w:instrText xml:space="preserve"> PAGEREF _Toc506563225 \h </w:instrText>
        </w:r>
        <w:r w:rsidR="00410406">
          <w:rPr>
            <w:noProof/>
            <w:webHidden/>
          </w:rPr>
        </w:r>
        <w:r w:rsidR="00410406">
          <w:rPr>
            <w:noProof/>
            <w:webHidden/>
          </w:rPr>
          <w:fldChar w:fldCharType="separate"/>
        </w:r>
        <w:r w:rsidR="00410406">
          <w:rPr>
            <w:noProof/>
            <w:webHidden/>
          </w:rPr>
          <w:t>80</w:t>
        </w:r>
        <w:r w:rsidR="00410406">
          <w:rPr>
            <w:noProof/>
            <w:webHidden/>
          </w:rPr>
          <w:fldChar w:fldCharType="end"/>
        </w:r>
      </w:hyperlink>
    </w:p>
    <w:p w14:paraId="2E35F014" w14:textId="56C8D013" w:rsidR="00410406" w:rsidRDefault="001354DD">
      <w:pPr>
        <w:pStyle w:val="TOC1"/>
        <w:rPr>
          <w:rFonts w:asciiTheme="minorHAnsi" w:eastAsiaTheme="minorEastAsia" w:hAnsiTheme="minorHAnsi" w:cstheme="minorBidi"/>
          <w:noProof/>
          <w:color w:val="auto"/>
          <w:sz w:val="22"/>
          <w:szCs w:val="22"/>
        </w:rPr>
      </w:pPr>
      <w:hyperlink w:anchor="_Toc506563226" w:history="1">
        <w:r w:rsidR="00410406" w:rsidRPr="000051E0">
          <w:rPr>
            <w:rStyle w:val="Hyperlink"/>
            <w:noProof/>
          </w:rPr>
          <w:t>5.2. UC POS 042: Add/Update dynamic commission model</w:t>
        </w:r>
        <w:r w:rsidR="00410406">
          <w:rPr>
            <w:noProof/>
            <w:webHidden/>
          </w:rPr>
          <w:tab/>
        </w:r>
        <w:r w:rsidR="00410406">
          <w:rPr>
            <w:noProof/>
            <w:webHidden/>
          </w:rPr>
          <w:fldChar w:fldCharType="begin"/>
        </w:r>
        <w:r w:rsidR="00410406">
          <w:rPr>
            <w:noProof/>
            <w:webHidden/>
          </w:rPr>
          <w:instrText xml:space="preserve"> PAGEREF _Toc506563226 \h </w:instrText>
        </w:r>
        <w:r w:rsidR="00410406">
          <w:rPr>
            <w:noProof/>
            <w:webHidden/>
          </w:rPr>
        </w:r>
        <w:r w:rsidR="00410406">
          <w:rPr>
            <w:noProof/>
            <w:webHidden/>
          </w:rPr>
          <w:fldChar w:fldCharType="separate"/>
        </w:r>
        <w:r w:rsidR="00410406">
          <w:rPr>
            <w:noProof/>
            <w:webHidden/>
          </w:rPr>
          <w:t>83</w:t>
        </w:r>
        <w:r w:rsidR="00410406">
          <w:rPr>
            <w:noProof/>
            <w:webHidden/>
          </w:rPr>
          <w:fldChar w:fldCharType="end"/>
        </w:r>
      </w:hyperlink>
    </w:p>
    <w:p w14:paraId="6647FBC4" w14:textId="6E864201" w:rsidR="00410406" w:rsidRDefault="001354DD">
      <w:pPr>
        <w:pStyle w:val="TOC1"/>
        <w:rPr>
          <w:rFonts w:asciiTheme="minorHAnsi" w:eastAsiaTheme="minorEastAsia" w:hAnsiTheme="minorHAnsi" w:cstheme="minorBidi"/>
          <w:noProof/>
          <w:color w:val="auto"/>
          <w:sz w:val="22"/>
          <w:szCs w:val="22"/>
        </w:rPr>
      </w:pPr>
      <w:hyperlink w:anchor="_Toc506563227" w:history="1">
        <w:r w:rsidR="00410406" w:rsidRPr="000051E0">
          <w:rPr>
            <w:rStyle w:val="Hyperlink"/>
            <w:noProof/>
          </w:rPr>
          <w:t>5.2. UC POS 043: Add fees/discounts model</w:t>
        </w:r>
        <w:r w:rsidR="00410406">
          <w:rPr>
            <w:noProof/>
            <w:webHidden/>
          </w:rPr>
          <w:tab/>
        </w:r>
        <w:r w:rsidR="00410406">
          <w:rPr>
            <w:noProof/>
            <w:webHidden/>
          </w:rPr>
          <w:fldChar w:fldCharType="begin"/>
        </w:r>
        <w:r w:rsidR="00410406">
          <w:rPr>
            <w:noProof/>
            <w:webHidden/>
          </w:rPr>
          <w:instrText xml:space="preserve"> PAGEREF _Toc506563227 \h </w:instrText>
        </w:r>
        <w:r w:rsidR="00410406">
          <w:rPr>
            <w:noProof/>
            <w:webHidden/>
          </w:rPr>
        </w:r>
        <w:r w:rsidR="00410406">
          <w:rPr>
            <w:noProof/>
            <w:webHidden/>
          </w:rPr>
          <w:fldChar w:fldCharType="separate"/>
        </w:r>
        <w:r w:rsidR="00410406">
          <w:rPr>
            <w:noProof/>
            <w:webHidden/>
          </w:rPr>
          <w:t>85</w:t>
        </w:r>
        <w:r w:rsidR="00410406">
          <w:rPr>
            <w:noProof/>
            <w:webHidden/>
          </w:rPr>
          <w:fldChar w:fldCharType="end"/>
        </w:r>
      </w:hyperlink>
    </w:p>
    <w:p w14:paraId="7292797F" w14:textId="3922F5FF" w:rsidR="00410406" w:rsidRDefault="001354DD">
      <w:pPr>
        <w:pStyle w:val="TOC1"/>
        <w:rPr>
          <w:rFonts w:asciiTheme="minorHAnsi" w:eastAsiaTheme="minorEastAsia" w:hAnsiTheme="minorHAnsi" w:cstheme="minorBidi"/>
          <w:noProof/>
          <w:color w:val="auto"/>
          <w:sz w:val="22"/>
          <w:szCs w:val="22"/>
        </w:rPr>
      </w:pPr>
      <w:hyperlink w:anchor="_Toc506563228" w:history="1">
        <w:r w:rsidR="00410406" w:rsidRPr="000051E0">
          <w:rPr>
            <w:rStyle w:val="Hyperlink"/>
            <w:noProof/>
          </w:rPr>
          <w:t>5.2. UC POS 044: Assign fees/discounts model to terminal</w:t>
        </w:r>
        <w:r w:rsidR="00410406">
          <w:rPr>
            <w:noProof/>
            <w:webHidden/>
          </w:rPr>
          <w:tab/>
        </w:r>
        <w:r w:rsidR="00410406">
          <w:rPr>
            <w:noProof/>
            <w:webHidden/>
          </w:rPr>
          <w:fldChar w:fldCharType="begin"/>
        </w:r>
        <w:r w:rsidR="00410406">
          <w:rPr>
            <w:noProof/>
            <w:webHidden/>
          </w:rPr>
          <w:instrText xml:space="preserve"> PAGEREF _Toc506563228 \h </w:instrText>
        </w:r>
        <w:r w:rsidR="00410406">
          <w:rPr>
            <w:noProof/>
            <w:webHidden/>
          </w:rPr>
        </w:r>
        <w:r w:rsidR="00410406">
          <w:rPr>
            <w:noProof/>
            <w:webHidden/>
          </w:rPr>
          <w:fldChar w:fldCharType="separate"/>
        </w:r>
        <w:r w:rsidR="00410406">
          <w:rPr>
            <w:noProof/>
            <w:webHidden/>
          </w:rPr>
          <w:t>86</w:t>
        </w:r>
        <w:r w:rsidR="00410406">
          <w:rPr>
            <w:noProof/>
            <w:webHidden/>
          </w:rPr>
          <w:fldChar w:fldCharType="end"/>
        </w:r>
      </w:hyperlink>
    </w:p>
    <w:p w14:paraId="784C0188" w14:textId="744319FA" w:rsidR="00410406" w:rsidRDefault="001354DD">
      <w:pPr>
        <w:pStyle w:val="TOC1"/>
        <w:rPr>
          <w:rFonts w:asciiTheme="minorHAnsi" w:eastAsiaTheme="minorEastAsia" w:hAnsiTheme="minorHAnsi" w:cstheme="minorBidi"/>
          <w:noProof/>
          <w:color w:val="auto"/>
          <w:sz w:val="22"/>
          <w:szCs w:val="22"/>
        </w:rPr>
      </w:pPr>
      <w:hyperlink w:anchor="_Toc506563229" w:history="1">
        <w:r w:rsidR="00410406" w:rsidRPr="000051E0">
          <w:rPr>
            <w:rStyle w:val="Hyperlink"/>
            <w:noProof/>
          </w:rPr>
          <w:t xml:space="preserve">5.2. UC POS 045: Cancel fees/discounts model     </w:t>
        </w:r>
        <w:r w:rsidR="00410406">
          <w:rPr>
            <w:noProof/>
            <w:webHidden/>
          </w:rPr>
          <w:tab/>
        </w:r>
        <w:r w:rsidR="00410406">
          <w:rPr>
            <w:noProof/>
            <w:webHidden/>
          </w:rPr>
          <w:fldChar w:fldCharType="begin"/>
        </w:r>
        <w:r w:rsidR="00410406">
          <w:rPr>
            <w:noProof/>
            <w:webHidden/>
          </w:rPr>
          <w:instrText xml:space="preserve"> PAGEREF _Toc506563229 \h </w:instrText>
        </w:r>
        <w:r w:rsidR="00410406">
          <w:rPr>
            <w:noProof/>
            <w:webHidden/>
          </w:rPr>
        </w:r>
        <w:r w:rsidR="00410406">
          <w:rPr>
            <w:noProof/>
            <w:webHidden/>
          </w:rPr>
          <w:fldChar w:fldCharType="separate"/>
        </w:r>
        <w:r w:rsidR="00410406">
          <w:rPr>
            <w:noProof/>
            <w:webHidden/>
          </w:rPr>
          <w:t>88</w:t>
        </w:r>
        <w:r w:rsidR="00410406">
          <w:rPr>
            <w:noProof/>
            <w:webHidden/>
          </w:rPr>
          <w:fldChar w:fldCharType="end"/>
        </w:r>
      </w:hyperlink>
    </w:p>
    <w:p w14:paraId="16E3BD1D" w14:textId="66B00847" w:rsidR="00410406" w:rsidRDefault="001354DD">
      <w:pPr>
        <w:pStyle w:val="TOC1"/>
        <w:rPr>
          <w:rFonts w:asciiTheme="minorHAnsi" w:eastAsiaTheme="minorEastAsia" w:hAnsiTheme="minorHAnsi" w:cstheme="minorBidi"/>
          <w:noProof/>
          <w:color w:val="auto"/>
          <w:sz w:val="22"/>
          <w:szCs w:val="22"/>
        </w:rPr>
      </w:pPr>
      <w:hyperlink w:anchor="_Toc506563230" w:history="1">
        <w:r w:rsidR="00410406" w:rsidRPr="000051E0">
          <w:rPr>
            <w:rStyle w:val="Hyperlink"/>
            <w:rFonts w:cs="Arial"/>
            <w:noProof/>
          </w:rPr>
          <w:t>5.2. UC POS 046: Add statement definition</w:t>
        </w:r>
        <w:r w:rsidR="00410406">
          <w:rPr>
            <w:noProof/>
            <w:webHidden/>
          </w:rPr>
          <w:tab/>
        </w:r>
        <w:r w:rsidR="00410406">
          <w:rPr>
            <w:noProof/>
            <w:webHidden/>
          </w:rPr>
          <w:fldChar w:fldCharType="begin"/>
        </w:r>
        <w:r w:rsidR="00410406">
          <w:rPr>
            <w:noProof/>
            <w:webHidden/>
          </w:rPr>
          <w:instrText xml:space="preserve"> PAGEREF _Toc506563230 \h </w:instrText>
        </w:r>
        <w:r w:rsidR="00410406">
          <w:rPr>
            <w:noProof/>
            <w:webHidden/>
          </w:rPr>
        </w:r>
        <w:r w:rsidR="00410406">
          <w:rPr>
            <w:noProof/>
            <w:webHidden/>
          </w:rPr>
          <w:fldChar w:fldCharType="separate"/>
        </w:r>
        <w:r w:rsidR="00410406">
          <w:rPr>
            <w:noProof/>
            <w:webHidden/>
          </w:rPr>
          <w:t>89</w:t>
        </w:r>
        <w:r w:rsidR="00410406">
          <w:rPr>
            <w:noProof/>
            <w:webHidden/>
          </w:rPr>
          <w:fldChar w:fldCharType="end"/>
        </w:r>
      </w:hyperlink>
    </w:p>
    <w:p w14:paraId="39DABB02" w14:textId="1D376A97" w:rsidR="00410406" w:rsidRDefault="001354DD">
      <w:pPr>
        <w:pStyle w:val="TOC1"/>
        <w:rPr>
          <w:rFonts w:asciiTheme="minorHAnsi" w:eastAsiaTheme="minorEastAsia" w:hAnsiTheme="minorHAnsi" w:cstheme="minorBidi"/>
          <w:noProof/>
          <w:color w:val="auto"/>
          <w:sz w:val="22"/>
          <w:szCs w:val="22"/>
        </w:rPr>
      </w:pPr>
      <w:hyperlink w:anchor="_Toc506563231" w:history="1">
        <w:r w:rsidR="00410406" w:rsidRPr="000051E0">
          <w:rPr>
            <w:rStyle w:val="Hyperlink"/>
            <w:rFonts w:cs="Arial"/>
            <w:noProof/>
          </w:rPr>
          <w:t xml:space="preserve">5.2. UC POS 047: Update statement definition </w:t>
        </w:r>
        <w:r w:rsidR="00410406">
          <w:rPr>
            <w:noProof/>
            <w:webHidden/>
          </w:rPr>
          <w:tab/>
        </w:r>
        <w:r w:rsidR="00410406">
          <w:rPr>
            <w:noProof/>
            <w:webHidden/>
          </w:rPr>
          <w:fldChar w:fldCharType="begin"/>
        </w:r>
        <w:r w:rsidR="00410406">
          <w:rPr>
            <w:noProof/>
            <w:webHidden/>
          </w:rPr>
          <w:instrText xml:space="preserve"> PAGEREF _Toc506563231 \h </w:instrText>
        </w:r>
        <w:r w:rsidR="00410406">
          <w:rPr>
            <w:noProof/>
            <w:webHidden/>
          </w:rPr>
        </w:r>
        <w:r w:rsidR="00410406">
          <w:rPr>
            <w:noProof/>
            <w:webHidden/>
          </w:rPr>
          <w:fldChar w:fldCharType="separate"/>
        </w:r>
        <w:r w:rsidR="00410406">
          <w:rPr>
            <w:noProof/>
            <w:webHidden/>
          </w:rPr>
          <w:t>92</w:t>
        </w:r>
        <w:r w:rsidR="00410406">
          <w:rPr>
            <w:noProof/>
            <w:webHidden/>
          </w:rPr>
          <w:fldChar w:fldCharType="end"/>
        </w:r>
      </w:hyperlink>
    </w:p>
    <w:p w14:paraId="1744FB6B" w14:textId="5EE6A66A" w:rsidR="00410406" w:rsidRDefault="001354DD">
      <w:pPr>
        <w:pStyle w:val="TOC1"/>
        <w:rPr>
          <w:rFonts w:asciiTheme="minorHAnsi" w:eastAsiaTheme="minorEastAsia" w:hAnsiTheme="minorHAnsi" w:cstheme="minorBidi"/>
          <w:noProof/>
          <w:color w:val="auto"/>
          <w:sz w:val="22"/>
          <w:szCs w:val="22"/>
        </w:rPr>
      </w:pPr>
      <w:hyperlink w:anchor="_Toc506563232" w:history="1">
        <w:r w:rsidR="00410406" w:rsidRPr="000051E0">
          <w:rPr>
            <w:rStyle w:val="Hyperlink"/>
            <w:noProof/>
          </w:rPr>
          <w:t>5.2. UC POS 048: Update Statement definition validity</w:t>
        </w:r>
        <w:r w:rsidR="00410406">
          <w:rPr>
            <w:noProof/>
            <w:webHidden/>
          </w:rPr>
          <w:tab/>
        </w:r>
        <w:r w:rsidR="00410406">
          <w:rPr>
            <w:noProof/>
            <w:webHidden/>
          </w:rPr>
          <w:fldChar w:fldCharType="begin"/>
        </w:r>
        <w:r w:rsidR="00410406">
          <w:rPr>
            <w:noProof/>
            <w:webHidden/>
          </w:rPr>
          <w:instrText xml:space="preserve"> PAGEREF _Toc506563232 \h </w:instrText>
        </w:r>
        <w:r w:rsidR="00410406">
          <w:rPr>
            <w:noProof/>
            <w:webHidden/>
          </w:rPr>
        </w:r>
        <w:r w:rsidR="00410406">
          <w:rPr>
            <w:noProof/>
            <w:webHidden/>
          </w:rPr>
          <w:fldChar w:fldCharType="separate"/>
        </w:r>
        <w:r w:rsidR="00410406">
          <w:rPr>
            <w:noProof/>
            <w:webHidden/>
          </w:rPr>
          <w:t>93</w:t>
        </w:r>
        <w:r w:rsidR="00410406">
          <w:rPr>
            <w:noProof/>
            <w:webHidden/>
          </w:rPr>
          <w:fldChar w:fldCharType="end"/>
        </w:r>
      </w:hyperlink>
    </w:p>
    <w:p w14:paraId="4C6DFA7B" w14:textId="20FCFBC7" w:rsidR="00410406" w:rsidRDefault="001354DD">
      <w:pPr>
        <w:pStyle w:val="TOC1"/>
        <w:rPr>
          <w:rFonts w:asciiTheme="minorHAnsi" w:eastAsiaTheme="minorEastAsia" w:hAnsiTheme="minorHAnsi" w:cstheme="minorBidi"/>
          <w:noProof/>
          <w:color w:val="auto"/>
          <w:sz w:val="22"/>
          <w:szCs w:val="22"/>
        </w:rPr>
      </w:pPr>
      <w:hyperlink w:anchor="_Toc506563233" w:history="1">
        <w:r w:rsidR="00410406" w:rsidRPr="000051E0">
          <w:rPr>
            <w:rStyle w:val="Hyperlink"/>
            <w:rFonts w:cs="Arial"/>
            <w:noProof/>
          </w:rPr>
          <w:t>5.2. UC POS 049: Cancel statement definition</w:t>
        </w:r>
        <w:r w:rsidR="00410406">
          <w:rPr>
            <w:noProof/>
            <w:webHidden/>
          </w:rPr>
          <w:tab/>
        </w:r>
        <w:r w:rsidR="00410406">
          <w:rPr>
            <w:noProof/>
            <w:webHidden/>
          </w:rPr>
          <w:fldChar w:fldCharType="begin"/>
        </w:r>
        <w:r w:rsidR="00410406">
          <w:rPr>
            <w:noProof/>
            <w:webHidden/>
          </w:rPr>
          <w:instrText xml:space="preserve"> PAGEREF _Toc506563233 \h </w:instrText>
        </w:r>
        <w:r w:rsidR="00410406">
          <w:rPr>
            <w:noProof/>
            <w:webHidden/>
          </w:rPr>
        </w:r>
        <w:r w:rsidR="00410406">
          <w:rPr>
            <w:noProof/>
            <w:webHidden/>
          </w:rPr>
          <w:fldChar w:fldCharType="separate"/>
        </w:r>
        <w:r w:rsidR="00410406">
          <w:rPr>
            <w:noProof/>
            <w:webHidden/>
          </w:rPr>
          <w:t>94</w:t>
        </w:r>
        <w:r w:rsidR="00410406">
          <w:rPr>
            <w:noProof/>
            <w:webHidden/>
          </w:rPr>
          <w:fldChar w:fldCharType="end"/>
        </w:r>
      </w:hyperlink>
    </w:p>
    <w:p w14:paraId="322F2CE2" w14:textId="3EF3748B" w:rsidR="00410406" w:rsidRDefault="001354DD">
      <w:pPr>
        <w:pStyle w:val="TOC1"/>
        <w:rPr>
          <w:rFonts w:asciiTheme="minorHAnsi" w:eastAsiaTheme="minorEastAsia" w:hAnsiTheme="minorHAnsi" w:cstheme="minorBidi"/>
          <w:noProof/>
          <w:color w:val="auto"/>
          <w:sz w:val="22"/>
          <w:szCs w:val="22"/>
        </w:rPr>
      </w:pPr>
      <w:hyperlink w:anchor="_Toc506563234" w:history="1">
        <w:r w:rsidR="00410406" w:rsidRPr="000051E0">
          <w:rPr>
            <w:rStyle w:val="Hyperlink"/>
            <w:rFonts w:cs="Arial"/>
            <w:noProof/>
          </w:rPr>
          <w:t>5.2. UC POS 050: Reactivate statement definition</w:t>
        </w:r>
        <w:r w:rsidR="00410406">
          <w:rPr>
            <w:noProof/>
            <w:webHidden/>
          </w:rPr>
          <w:tab/>
        </w:r>
        <w:r w:rsidR="00410406">
          <w:rPr>
            <w:noProof/>
            <w:webHidden/>
          </w:rPr>
          <w:fldChar w:fldCharType="begin"/>
        </w:r>
        <w:r w:rsidR="00410406">
          <w:rPr>
            <w:noProof/>
            <w:webHidden/>
          </w:rPr>
          <w:instrText xml:space="preserve"> PAGEREF _Toc506563234 \h </w:instrText>
        </w:r>
        <w:r w:rsidR="00410406">
          <w:rPr>
            <w:noProof/>
            <w:webHidden/>
          </w:rPr>
        </w:r>
        <w:r w:rsidR="00410406">
          <w:rPr>
            <w:noProof/>
            <w:webHidden/>
          </w:rPr>
          <w:fldChar w:fldCharType="separate"/>
        </w:r>
        <w:r w:rsidR="00410406">
          <w:rPr>
            <w:noProof/>
            <w:webHidden/>
          </w:rPr>
          <w:t>95</w:t>
        </w:r>
        <w:r w:rsidR="00410406">
          <w:rPr>
            <w:noProof/>
            <w:webHidden/>
          </w:rPr>
          <w:fldChar w:fldCharType="end"/>
        </w:r>
      </w:hyperlink>
    </w:p>
    <w:p w14:paraId="56D998AA" w14:textId="2E681AE1" w:rsidR="00410406" w:rsidRDefault="001354DD">
      <w:pPr>
        <w:pStyle w:val="TOC1"/>
        <w:rPr>
          <w:rFonts w:asciiTheme="minorHAnsi" w:eastAsiaTheme="minorEastAsia" w:hAnsiTheme="minorHAnsi" w:cstheme="minorBidi"/>
          <w:noProof/>
          <w:color w:val="auto"/>
          <w:sz w:val="22"/>
          <w:szCs w:val="22"/>
        </w:rPr>
      </w:pPr>
      <w:hyperlink w:anchor="_Toc506563235" w:history="1">
        <w:r w:rsidR="00410406" w:rsidRPr="000051E0">
          <w:rPr>
            <w:rStyle w:val="Hyperlink"/>
            <w:rFonts w:cs="Arial"/>
            <w:noProof/>
          </w:rPr>
          <w:t>5.2. UC POS 051: Retrieve unfinished wizard case(s)</w:t>
        </w:r>
        <w:r w:rsidR="00410406">
          <w:rPr>
            <w:noProof/>
            <w:webHidden/>
          </w:rPr>
          <w:tab/>
        </w:r>
        <w:r w:rsidR="00410406">
          <w:rPr>
            <w:noProof/>
            <w:webHidden/>
          </w:rPr>
          <w:fldChar w:fldCharType="begin"/>
        </w:r>
        <w:r w:rsidR="00410406">
          <w:rPr>
            <w:noProof/>
            <w:webHidden/>
          </w:rPr>
          <w:instrText xml:space="preserve"> PAGEREF _Toc506563235 \h </w:instrText>
        </w:r>
        <w:r w:rsidR="00410406">
          <w:rPr>
            <w:noProof/>
            <w:webHidden/>
          </w:rPr>
        </w:r>
        <w:r w:rsidR="00410406">
          <w:rPr>
            <w:noProof/>
            <w:webHidden/>
          </w:rPr>
          <w:fldChar w:fldCharType="separate"/>
        </w:r>
        <w:r w:rsidR="00410406">
          <w:rPr>
            <w:noProof/>
            <w:webHidden/>
          </w:rPr>
          <w:t>96</w:t>
        </w:r>
        <w:r w:rsidR="00410406">
          <w:rPr>
            <w:noProof/>
            <w:webHidden/>
          </w:rPr>
          <w:fldChar w:fldCharType="end"/>
        </w:r>
      </w:hyperlink>
    </w:p>
    <w:p w14:paraId="74C2A54B" w14:textId="65556009" w:rsidR="00410406" w:rsidRDefault="001354DD">
      <w:pPr>
        <w:pStyle w:val="TOC1"/>
        <w:rPr>
          <w:rFonts w:asciiTheme="minorHAnsi" w:eastAsiaTheme="minorEastAsia" w:hAnsiTheme="minorHAnsi" w:cstheme="minorBidi"/>
          <w:noProof/>
          <w:color w:val="auto"/>
          <w:sz w:val="22"/>
          <w:szCs w:val="22"/>
        </w:rPr>
      </w:pPr>
      <w:hyperlink w:anchor="_Toc506563236" w:history="1">
        <w:r w:rsidR="00410406" w:rsidRPr="000051E0">
          <w:rPr>
            <w:rStyle w:val="Hyperlink"/>
            <w:rFonts w:cs="Arial"/>
            <w:noProof/>
          </w:rPr>
          <w:t>5.2. UC POS 052: Publish unfinished wizard case</w:t>
        </w:r>
        <w:r w:rsidR="00410406">
          <w:rPr>
            <w:noProof/>
            <w:webHidden/>
          </w:rPr>
          <w:tab/>
        </w:r>
        <w:r w:rsidR="00410406">
          <w:rPr>
            <w:noProof/>
            <w:webHidden/>
          </w:rPr>
          <w:fldChar w:fldCharType="begin"/>
        </w:r>
        <w:r w:rsidR="00410406">
          <w:rPr>
            <w:noProof/>
            <w:webHidden/>
          </w:rPr>
          <w:instrText xml:space="preserve"> PAGEREF _Toc506563236 \h </w:instrText>
        </w:r>
        <w:r w:rsidR="00410406">
          <w:rPr>
            <w:noProof/>
            <w:webHidden/>
          </w:rPr>
        </w:r>
        <w:r w:rsidR="00410406">
          <w:rPr>
            <w:noProof/>
            <w:webHidden/>
          </w:rPr>
          <w:fldChar w:fldCharType="separate"/>
        </w:r>
        <w:r w:rsidR="00410406">
          <w:rPr>
            <w:noProof/>
            <w:webHidden/>
          </w:rPr>
          <w:t>97</w:t>
        </w:r>
        <w:r w:rsidR="00410406">
          <w:rPr>
            <w:noProof/>
            <w:webHidden/>
          </w:rPr>
          <w:fldChar w:fldCharType="end"/>
        </w:r>
      </w:hyperlink>
    </w:p>
    <w:p w14:paraId="6A4C31E5" w14:textId="56DF09E3" w:rsidR="00410406" w:rsidRDefault="001354DD">
      <w:pPr>
        <w:pStyle w:val="TOC1"/>
        <w:rPr>
          <w:rFonts w:asciiTheme="minorHAnsi" w:eastAsiaTheme="minorEastAsia" w:hAnsiTheme="minorHAnsi" w:cstheme="minorBidi"/>
          <w:noProof/>
          <w:color w:val="auto"/>
          <w:sz w:val="22"/>
          <w:szCs w:val="22"/>
        </w:rPr>
      </w:pPr>
      <w:hyperlink w:anchor="_Toc506563237" w:history="1">
        <w:r w:rsidR="00410406" w:rsidRPr="000051E0">
          <w:rPr>
            <w:rStyle w:val="Hyperlink"/>
            <w:rFonts w:cs="Arial"/>
            <w:noProof/>
          </w:rPr>
          <w:t>5.2. UC POS 053: Add/Update sales person</w:t>
        </w:r>
        <w:r w:rsidR="00410406">
          <w:rPr>
            <w:noProof/>
            <w:webHidden/>
          </w:rPr>
          <w:tab/>
        </w:r>
        <w:r w:rsidR="00410406">
          <w:rPr>
            <w:noProof/>
            <w:webHidden/>
          </w:rPr>
          <w:fldChar w:fldCharType="begin"/>
        </w:r>
        <w:r w:rsidR="00410406">
          <w:rPr>
            <w:noProof/>
            <w:webHidden/>
          </w:rPr>
          <w:instrText xml:space="preserve"> PAGEREF _Toc506563237 \h </w:instrText>
        </w:r>
        <w:r w:rsidR="00410406">
          <w:rPr>
            <w:noProof/>
            <w:webHidden/>
          </w:rPr>
        </w:r>
        <w:r w:rsidR="00410406">
          <w:rPr>
            <w:noProof/>
            <w:webHidden/>
          </w:rPr>
          <w:fldChar w:fldCharType="separate"/>
        </w:r>
        <w:r w:rsidR="00410406">
          <w:rPr>
            <w:noProof/>
            <w:webHidden/>
          </w:rPr>
          <w:t>98</w:t>
        </w:r>
        <w:r w:rsidR="00410406">
          <w:rPr>
            <w:noProof/>
            <w:webHidden/>
          </w:rPr>
          <w:fldChar w:fldCharType="end"/>
        </w:r>
      </w:hyperlink>
    </w:p>
    <w:p w14:paraId="0822FD94" w14:textId="43047866" w:rsidR="00410406" w:rsidRDefault="001354DD">
      <w:pPr>
        <w:pStyle w:val="TOC1"/>
        <w:rPr>
          <w:rFonts w:asciiTheme="minorHAnsi" w:eastAsiaTheme="minorEastAsia" w:hAnsiTheme="minorHAnsi" w:cstheme="minorBidi"/>
          <w:noProof/>
          <w:color w:val="auto"/>
          <w:sz w:val="22"/>
          <w:szCs w:val="22"/>
        </w:rPr>
      </w:pPr>
      <w:hyperlink w:anchor="_Toc506563238" w:history="1">
        <w:r w:rsidR="00410406" w:rsidRPr="000051E0">
          <w:rPr>
            <w:rStyle w:val="Hyperlink"/>
            <w:rFonts w:cs="Arial"/>
            <w:noProof/>
          </w:rPr>
          <w:t xml:space="preserve">5.2. UC POS 054: </w:t>
        </w:r>
        <w:r w:rsidR="00410406" w:rsidRPr="000051E0">
          <w:rPr>
            <w:rStyle w:val="Hyperlink"/>
            <w:noProof/>
          </w:rPr>
          <w:t>Retrieve clearing transaction</w:t>
        </w:r>
        <w:r w:rsidR="00410406">
          <w:rPr>
            <w:noProof/>
            <w:webHidden/>
          </w:rPr>
          <w:tab/>
        </w:r>
        <w:r w:rsidR="00410406">
          <w:rPr>
            <w:noProof/>
            <w:webHidden/>
          </w:rPr>
          <w:fldChar w:fldCharType="begin"/>
        </w:r>
        <w:r w:rsidR="00410406">
          <w:rPr>
            <w:noProof/>
            <w:webHidden/>
          </w:rPr>
          <w:instrText xml:space="preserve"> PAGEREF _Toc506563238 \h </w:instrText>
        </w:r>
        <w:r w:rsidR="00410406">
          <w:rPr>
            <w:noProof/>
            <w:webHidden/>
          </w:rPr>
        </w:r>
        <w:r w:rsidR="00410406">
          <w:rPr>
            <w:noProof/>
            <w:webHidden/>
          </w:rPr>
          <w:fldChar w:fldCharType="separate"/>
        </w:r>
        <w:r w:rsidR="00410406">
          <w:rPr>
            <w:noProof/>
            <w:webHidden/>
          </w:rPr>
          <w:t>99</w:t>
        </w:r>
        <w:r w:rsidR="00410406">
          <w:rPr>
            <w:noProof/>
            <w:webHidden/>
          </w:rPr>
          <w:fldChar w:fldCharType="end"/>
        </w:r>
      </w:hyperlink>
    </w:p>
    <w:p w14:paraId="4166D302" w14:textId="652CB0A9" w:rsidR="00410406" w:rsidRDefault="001354DD">
      <w:pPr>
        <w:pStyle w:val="TOC1"/>
        <w:rPr>
          <w:rFonts w:asciiTheme="minorHAnsi" w:eastAsiaTheme="minorEastAsia" w:hAnsiTheme="minorHAnsi" w:cstheme="minorBidi"/>
          <w:noProof/>
          <w:color w:val="auto"/>
          <w:sz w:val="22"/>
          <w:szCs w:val="22"/>
        </w:rPr>
      </w:pPr>
      <w:hyperlink w:anchor="_Toc506563239" w:history="1">
        <w:r w:rsidR="00410406" w:rsidRPr="000051E0">
          <w:rPr>
            <w:rStyle w:val="Hyperlink"/>
            <w:rFonts w:cs="Arial"/>
            <w:noProof/>
          </w:rPr>
          <w:t xml:space="preserve">5.2. UC POS 055: Search for transactions/ </w:t>
        </w:r>
        <w:r w:rsidR="00410406" w:rsidRPr="000051E0">
          <w:rPr>
            <w:rStyle w:val="Hyperlink"/>
            <w:noProof/>
          </w:rPr>
          <w:t>Add manual transaction</w:t>
        </w:r>
        <w:r w:rsidR="00410406">
          <w:rPr>
            <w:noProof/>
            <w:webHidden/>
          </w:rPr>
          <w:tab/>
        </w:r>
        <w:r w:rsidR="00410406">
          <w:rPr>
            <w:noProof/>
            <w:webHidden/>
          </w:rPr>
          <w:fldChar w:fldCharType="begin"/>
        </w:r>
        <w:r w:rsidR="00410406">
          <w:rPr>
            <w:noProof/>
            <w:webHidden/>
          </w:rPr>
          <w:instrText xml:space="preserve"> PAGEREF _Toc506563239 \h </w:instrText>
        </w:r>
        <w:r w:rsidR="00410406">
          <w:rPr>
            <w:noProof/>
            <w:webHidden/>
          </w:rPr>
        </w:r>
        <w:r w:rsidR="00410406">
          <w:rPr>
            <w:noProof/>
            <w:webHidden/>
          </w:rPr>
          <w:fldChar w:fldCharType="separate"/>
        </w:r>
        <w:r w:rsidR="00410406">
          <w:rPr>
            <w:noProof/>
            <w:webHidden/>
          </w:rPr>
          <w:t>100</w:t>
        </w:r>
        <w:r w:rsidR="00410406">
          <w:rPr>
            <w:noProof/>
            <w:webHidden/>
          </w:rPr>
          <w:fldChar w:fldCharType="end"/>
        </w:r>
      </w:hyperlink>
    </w:p>
    <w:p w14:paraId="20B9CF11" w14:textId="28EFC884" w:rsidR="00410406" w:rsidRDefault="001354DD">
      <w:pPr>
        <w:pStyle w:val="TOC1"/>
        <w:rPr>
          <w:rFonts w:asciiTheme="minorHAnsi" w:eastAsiaTheme="minorEastAsia" w:hAnsiTheme="minorHAnsi" w:cstheme="minorBidi"/>
          <w:noProof/>
          <w:color w:val="auto"/>
          <w:sz w:val="22"/>
          <w:szCs w:val="22"/>
        </w:rPr>
      </w:pPr>
      <w:hyperlink w:anchor="_Toc506563240" w:history="1">
        <w:r w:rsidR="00410406" w:rsidRPr="000051E0">
          <w:rPr>
            <w:rStyle w:val="Hyperlink"/>
            <w:rFonts w:cs="Arial"/>
            <w:noProof/>
          </w:rPr>
          <w:t xml:space="preserve">5.2. UC POS 056: </w:t>
        </w:r>
        <w:r w:rsidR="00410406" w:rsidRPr="000051E0">
          <w:rPr>
            <w:rStyle w:val="Hyperlink"/>
            <w:noProof/>
          </w:rPr>
          <w:t>Duplicate transaction</w:t>
        </w:r>
        <w:r w:rsidR="00410406">
          <w:rPr>
            <w:noProof/>
            <w:webHidden/>
          </w:rPr>
          <w:tab/>
        </w:r>
        <w:r w:rsidR="00410406">
          <w:rPr>
            <w:noProof/>
            <w:webHidden/>
          </w:rPr>
          <w:fldChar w:fldCharType="begin"/>
        </w:r>
        <w:r w:rsidR="00410406">
          <w:rPr>
            <w:noProof/>
            <w:webHidden/>
          </w:rPr>
          <w:instrText xml:space="preserve"> PAGEREF _Toc506563240 \h </w:instrText>
        </w:r>
        <w:r w:rsidR="00410406">
          <w:rPr>
            <w:noProof/>
            <w:webHidden/>
          </w:rPr>
        </w:r>
        <w:r w:rsidR="00410406">
          <w:rPr>
            <w:noProof/>
            <w:webHidden/>
          </w:rPr>
          <w:fldChar w:fldCharType="separate"/>
        </w:r>
        <w:r w:rsidR="00410406">
          <w:rPr>
            <w:noProof/>
            <w:webHidden/>
          </w:rPr>
          <w:t>101</w:t>
        </w:r>
        <w:r w:rsidR="00410406">
          <w:rPr>
            <w:noProof/>
            <w:webHidden/>
          </w:rPr>
          <w:fldChar w:fldCharType="end"/>
        </w:r>
      </w:hyperlink>
    </w:p>
    <w:p w14:paraId="134982C4" w14:textId="276FF07B" w:rsidR="00410406" w:rsidRDefault="001354DD">
      <w:pPr>
        <w:pStyle w:val="TOC1"/>
        <w:rPr>
          <w:rFonts w:asciiTheme="minorHAnsi" w:eastAsiaTheme="minorEastAsia" w:hAnsiTheme="minorHAnsi" w:cstheme="minorBidi"/>
          <w:noProof/>
          <w:color w:val="auto"/>
          <w:sz w:val="22"/>
          <w:szCs w:val="22"/>
        </w:rPr>
      </w:pPr>
      <w:hyperlink w:anchor="_Toc506563241" w:history="1">
        <w:r w:rsidR="00410406" w:rsidRPr="000051E0">
          <w:rPr>
            <w:rStyle w:val="Hyperlink"/>
            <w:rFonts w:cs="Arial"/>
            <w:noProof/>
          </w:rPr>
          <w:t xml:space="preserve">5.2. UC POS 057: </w:t>
        </w:r>
        <w:r w:rsidR="00410406" w:rsidRPr="000051E0">
          <w:rPr>
            <w:rStyle w:val="Hyperlink"/>
            <w:noProof/>
          </w:rPr>
          <w:t>Reverse transaction</w:t>
        </w:r>
        <w:r w:rsidR="00410406">
          <w:rPr>
            <w:noProof/>
            <w:webHidden/>
          </w:rPr>
          <w:tab/>
        </w:r>
        <w:r w:rsidR="00410406">
          <w:rPr>
            <w:noProof/>
            <w:webHidden/>
          </w:rPr>
          <w:fldChar w:fldCharType="begin"/>
        </w:r>
        <w:r w:rsidR="00410406">
          <w:rPr>
            <w:noProof/>
            <w:webHidden/>
          </w:rPr>
          <w:instrText xml:space="preserve"> PAGEREF _Toc506563241 \h </w:instrText>
        </w:r>
        <w:r w:rsidR="00410406">
          <w:rPr>
            <w:noProof/>
            <w:webHidden/>
          </w:rPr>
        </w:r>
        <w:r w:rsidR="00410406">
          <w:rPr>
            <w:noProof/>
            <w:webHidden/>
          </w:rPr>
          <w:fldChar w:fldCharType="separate"/>
        </w:r>
        <w:r w:rsidR="00410406">
          <w:rPr>
            <w:noProof/>
            <w:webHidden/>
          </w:rPr>
          <w:t>102</w:t>
        </w:r>
        <w:r w:rsidR="00410406">
          <w:rPr>
            <w:noProof/>
            <w:webHidden/>
          </w:rPr>
          <w:fldChar w:fldCharType="end"/>
        </w:r>
      </w:hyperlink>
    </w:p>
    <w:p w14:paraId="062A468A" w14:textId="357F70BD" w:rsidR="00410406" w:rsidRDefault="001354DD">
      <w:pPr>
        <w:pStyle w:val="TOC1"/>
        <w:rPr>
          <w:rFonts w:asciiTheme="minorHAnsi" w:eastAsiaTheme="minorEastAsia" w:hAnsiTheme="minorHAnsi" w:cstheme="minorBidi"/>
          <w:noProof/>
          <w:color w:val="auto"/>
          <w:sz w:val="22"/>
          <w:szCs w:val="22"/>
        </w:rPr>
      </w:pPr>
      <w:hyperlink w:anchor="_Toc506563242" w:history="1">
        <w:r w:rsidR="00410406" w:rsidRPr="000051E0">
          <w:rPr>
            <w:rStyle w:val="Hyperlink"/>
            <w:rFonts w:cs="Arial"/>
            <w:noProof/>
          </w:rPr>
          <w:t xml:space="preserve">5.2. UC POS 058: </w:t>
        </w:r>
        <w:r w:rsidR="00410406" w:rsidRPr="000051E0">
          <w:rPr>
            <w:rStyle w:val="Hyperlink"/>
            <w:noProof/>
          </w:rPr>
          <w:t>Reverse transaction (Chargeback reasons)</w:t>
        </w:r>
        <w:r w:rsidR="00410406">
          <w:rPr>
            <w:noProof/>
            <w:webHidden/>
          </w:rPr>
          <w:tab/>
        </w:r>
        <w:r w:rsidR="00410406">
          <w:rPr>
            <w:noProof/>
            <w:webHidden/>
          </w:rPr>
          <w:fldChar w:fldCharType="begin"/>
        </w:r>
        <w:r w:rsidR="00410406">
          <w:rPr>
            <w:noProof/>
            <w:webHidden/>
          </w:rPr>
          <w:instrText xml:space="preserve"> PAGEREF _Toc506563242 \h </w:instrText>
        </w:r>
        <w:r w:rsidR="00410406">
          <w:rPr>
            <w:noProof/>
            <w:webHidden/>
          </w:rPr>
        </w:r>
        <w:r w:rsidR="00410406">
          <w:rPr>
            <w:noProof/>
            <w:webHidden/>
          </w:rPr>
          <w:fldChar w:fldCharType="separate"/>
        </w:r>
        <w:r w:rsidR="00410406">
          <w:rPr>
            <w:noProof/>
            <w:webHidden/>
          </w:rPr>
          <w:t>104</w:t>
        </w:r>
        <w:r w:rsidR="00410406">
          <w:rPr>
            <w:noProof/>
            <w:webHidden/>
          </w:rPr>
          <w:fldChar w:fldCharType="end"/>
        </w:r>
      </w:hyperlink>
    </w:p>
    <w:p w14:paraId="1EE0CB7D" w14:textId="0324446F" w:rsidR="00410406" w:rsidRDefault="001354DD">
      <w:pPr>
        <w:pStyle w:val="TOC1"/>
        <w:rPr>
          <w:rFonts w:asciiTheme="minorHAnsi" w:eastAsiaTheme="minorEastAsia" w:hAnsiTheme="minorHAnsi" w:cstheme="minorBidi"/>
          <w:noProof/>
          <w:color w:val="auto"/>
          <w:sz w:val="22"/>
          <w:szCs w:val="22"/>
        </w:rPr>
      </w:pPr>
      <w:hyperlink w:anchor="_Toc506563243" w:history="1">
        <w:r w:rsidR="00410406" w:rsidRPr="000051E0">
          <w:rPr>
            <w:rStyle w:val="Hyperlink"/>
            <w:rFonts w:cs="Arial"/>
            <w:noProof/>
          </w:rPr>
          <w:t xml:space="preserve">5.2. UC POS 059: </w:t>
        </w:r>
        <w:r w:rsidR="00410406" w:rsidRPr="000051E0">
          <w:rPr>
            <w:rStyle w:val="Hyperlink"/>
            <w:noProof/>
          </w:rPr>
          <w:t>Retrieve rejected transaction</w:t>
        </w:r>
        <w:r w:rsidR="00410406">
          <w:rPr>
            <w:noProof/>
            <w:webHidden/>
          </w:rPr>
          <w:tab/>
        </w:r>
        <w:r w:rsidR="00410406">
          <w:rPr>
            <w:noProof/>
            <w:webHidden/>
          </w:rPr>
          <w:fldChar w:fldCharType="begin"/>
        </w:r>
        <w:r w:rsidR="00410406">
          <w:rPr>
            <w:noProof/>
            <w:webHidden/>
          </w:rPr>
          <w:instrText xml:space="preserve"> PAGEREF _Toc506563243 \h </w:instrText>
        </w:r>
        <w:r w:rsidR="00410406">
          <w:rPr>
            <w:noProof/>
            <w:webHidden/>
          </w:rPr>
        </w:r>
        <w:r w:rsidR="00410406">
          <w:rPr>
            <w:noProof/>
            <w:webHidden/>
          </w:rPr>
          <w:fldChar w:fldCharType="separate"/>
        </w:r>
        <w:r w:rsidR="00410406">
          <w:rPr>
            <w:noProof/>
            <w:webHidden/>
          </w:rPr>
          <w:t>105</w:t>
        </w:r>
        <w:r w:rsidR="00410406">
          <w:rPr>
            <w:noProof/>
            <w:webHidden/>
          </w:rPr>
          <w:fldChar w:fldCharType="end"/>
        </w:r>
      </w:hyperlink>
    </w:p>
    <w:p w14:paraId="30EB4C75" w14:textId="75833CA4" w:rsidR="00410406" w:rsidRDefault="001354DD">
      <w:pPr>
        <w:pStyle w:val="TOC1"/>
        <w:rPr>
          <w:rFonts w:asciiTheme="minorHAnsi" w:eastAsiaTheme="minorEastAsia" w:hAnsiTheme="minorHAnsi" w:cstheme="minorBidi"/>
          <w:noProof/>
          <w:color w:val="auto"/>
          <w:sz w:val="22"/>
          <w:szCs w:val="22"/>
        </w:rPr>
      </w:pPr>
      <w:hyperlink w:anchor="_Toc506563244" w:history="1">
        <w:r w:rsidR="00410406" w:rsidRPr="000051E0">
          <w:rPr>
            <w:rStyle w:val="Hyperlink"/>
            <w:rFonts w:cs="Arial"/>
            <w:noProof/>
          </w:rPr>
          <w:t xml:space="preserve">5.2. UC POS 060: </w:t>
        </w:r>
        <w:r w:rsidR="00410406" w:rsidRPr="000051E0">
          <w:rPr>
            <w:rStyle w:val="Hyperlink"/>
            <w:noProof/>
          </w:rPr>
          <w:t>Update rejected transaction</w:t>
        </w:r>
        <w:r w:rsidR="00410406">
          <w:rPr>
            <w:noProof/>
            <w:webHidden/>
          </w:rPr>
          <w:tab/>
        </w:r>
        <w:r w:rsidR="00410406">
          <w:rPr>
            <w:noProof/>
            <w:webHidden/>
          </w:rPr>
          <w:fldChar w:fldCharType="begin"/>
        </w:r>
        <w:r w:rsidR="00410406">
          <w:rPr>
            <w:noProof/>
            <w:webHidden/>
          </w:rPr>
          <w:instrText xml:space="preserve"> PAGEREF _Toc506563244 \h </w:instrText>
        </w:r>
        <w:r w:rsidR="00410406">
          <w:rPr>
            <w:noProof/>
            <w:webHidden/>
          </w:rPr>
        </w:r>
        <w:r w:rsidR="00410406">
          <w:rPr>
            <w:noProof/>
            <w:webHidden/>
          </w:rPr>
          <w:fldChar w:fldCharType="separate"/>
        </w:r>
        <w:r w:rsidR="00410406">
          <w:rPr>
            <w:noProof/>
            <w:webHidden/>
          </w:rPr>
          <w:t>106</w:t>
        </w:r>
        <w:r w:rsidR="00410406">
          <w:rPr>
            <w:noProof/>
            <w:webHidden/>
          </w:rPr>
          <w:fldChar w:fldCharType="end"/>
        </w:r>
      </w:hyperlink>
    </w:p>
    <w:p w14:paraId="4DE0FA5F" w14:textId="30040E77" w:rsidR="00410406" w:rsidRDefault="001354DD">
      <w:pPr>
        <w:pStyle w:val="TOC1"/>
        <w:rPr>
          <w:rFonts w:asciiTheme="minorHAnsi" w:eastAsiaTheme="minorEastAsia" w:hAnsiTheme="minorHAnsi" w:cstheme="minorBidi"/>
          <w:noProof/>
          <w:color w:val="auto"/>
          <w:sz w:val="22"/>
          <w:szCs w:val="22"/>
        </w:rPr>
      </w:pPr>
      <w:hyperlink w:anchor="_Toc506563245" w:history="1">
        <w:r w:rsidR="00410406" w:rsidRPr="000051E0">
          <w:rPr>
            <w:rStyle w:val="Hyperlink"/>
            <w:rFonts w:cs="Arial"/>
            <w:noProof/>
          </w:rPr>
          <w:t xml:space="preserve">5.2. UC POS 061: </w:t>
        </w:r>
        <w:r w:rsidR="00410406" w:rsidRPr="000051E0">
          <w:rPr>
            <w:rStyle w:val="Hyperlink"/>
            <w:noProof/>
          </w:rPr>
          <w:t>Retrieve nonfinancial transaction</w:t>
        </w:r>
        <w:r w:rsidR="00410406">
          <w:rPr>
            <w:noProof/>
            <w:webHidden/>
          </w:rPr>
          <w:tab/>
        </w:r>
        <w:r w:rsidR="00410406">
          <w:rPr>
            <w:noProof/>
            <w:webHidden/>
          </w:rPr>
          <w:fldChar w:fldCharType="begin"/>
        </w:r>
        <w:r w:rsidR="00410406">
          <w:rPr>
            <w:noProof/>
            <w:webHidden/>
          </w:rPr>
          <w:instrText xml:space="preserve"> PAGEREF _Toc506563245 \h </w:instrText>
        </w:r>
        <w:r w:rsidR="00410406">
          <w:rPr>
            <w:noProof/>
            <w:webHidden/>
          </w:rPr>
        </w:r>
        <w:r w:rsidR="00410406">
          <w:rPr>
            <w:noProof/>
            <w:webHidden/>
          </w:rPr>
          <w:fldChar w:fldCharType="separate"/>
        </w:r>
        <w:r w:rsidR="00410406">
          <w:rPr>
            <w:noProof/>
            <w:webHidden/>
          </w:rPr>
          <w:t>107</w:t>
        </w:r>
        <w:r w:rsidR="00410406">
          <w:rPr>
            <w:noProof/>
            <w:webHidden/>
          </w:rPr>
          <w:fldChar w:fldCharType="end"/>
        </w:r>
      </w:hyperlink>
    </w:p>
    <w:p w14:paraId="4AF1EE7F" w14:textId="1427E64D" w:rsidR="00410406" w:rsidRDefault="001354DD">
      <w:pPr>
        <w:pStyle w:val="TOC1"/>
        <w:rPr>
          <w:rFonts w:asciiTheme="minorHAnsi" w:eastAsiaTheme="minorEastAsia" w:hAnsiTheme="minorHAnsi" w:cstheme="minorBidi"/>
          <w:noProof/>
          <w:color w:val="auto"/>
          <w:sz w:val="22"/>
          <w:szCs w:val="22"/>
        </w:rPr>
      </w:pPr>
      <w:hyperlink w:anchor="_Toc506563246" w:history="1">
        <w:r w:rsidR="00410406" w:rsidRPr="000051E0">
          <w:rPr>
            <w:rStyle w:val="Hyperlink"/>
            <w:rFonts w:cs="Arial"/>
            <w:noProof/>
          </w:rPr>
          <w:t xml:space="preserve">5.2. UC POS 062: </w:t>
        </w:r>
        <w:r w:rsidR="00410406" w:rsidRPr="000051E0">
          <w:rPr>
            <w:rStyle w:val="Hyperlink"/>
            <w:noProof/>
          </w:rPr>
          <w:t>Retrieve pending transaction</w:t>
        </w:r>
        <w:r w:rsidR="00410406">
          <w:rPr>
            <w:noProof/>
            <w:webHidden/>
          </w:rPr>
          <w:tab/>
        </w:r>
        <w:r w:rsidR="00410406">
          <w:rPr>
            <w:noProof/>
            <w:webHidden/>
          </w:rPr>
          <w:fldChar w:fldCharType="begin"/>
        </w:r>
        <w:r w:rsidR="00410406">
          <w:rPr>
            <w:noProof/>
            <w:webHidden/>
          </w:rPr>
          <w:instrText xml:space="preserve"> PAGEREF _Toc506563246 \h </w:instrText>
        </w:r>
        <w:r w:rsidR="00410406">
          <w:rPr>
            <w:noProof/>
            <w:webHidden/>
          </w:rPr>
        </w:r>
        <w:r w:rsidR="00410406">
          <w:rPr>
            <w:noProof/>
            <w:webHidden/>
          </w:rPr>
          <w:fldChar w:fldCharType="separate"/>
        </w:r>
        <w:r w:rsidR="00410406">
          <w:rPr>
            <w:noProof/>
            <w:webHidden/>
          </w:rPr>
          <w:t>108</w:t>
        </w:r>
        <w:r w:rsidR="00410406">
          <w:rPr>
            <w:noProof/>
            <w:webHidden/>
          </w:rPr>
          <w:fldChar w:fldCharType="end"/>
        </w:r>
      </w:hyperlink>
    </w:p>
    <w:p w14:paraId="3E574BC3" w14:textId="12030613" w:rsidR="00410406" w:rsidRDefault="001354DD">
      <w:pPr>
        <w:pStyle w:val="TOC1"/>
        <w:rPr>
          <w:rFonts w:asciiTheme="minorHAnsi" w:eastAsiaTheme="minorEastAsia" w:hAnsiTheme="minorHAnsi" w:cstheme="minorBidi"/>
          <w:noProof/>
          <w:color w:val="auto"/>
          <w:sz w:val="22"/>
          <w:szCs w:val="22"/>
        </w:rPr>
      </w:pPr>
      <w:hyperlink w:anchor="_Toc506563247" w:history="1">
        <w:r w:rsidR="00410406" w:rsidRPr="000051E0">
          <w:rPr>
            <w:rStyle w:val="Hyperlink"/>
            <w:rFonts w:cs="Arial"/>
            <w:noProof/>
          </w:rPr>
          <w:t xml:space="preserve">5.2. UC POS 063: </w:t>
        </w:r>
        <w:r w:rsidR="00410406" w:rsidRPr="000051E0">
          <w:rPr>
            <w:rStyle w:val="Hyperlink"/>
            <w:noProof/>
          </w:rPr>
          <w:t>Update pending transaction</w:t>
        </w:r>
        <w:r w:rsidR="00410406">
          <w:rPr>
            <w:noProof/>
            <w:webHidden/>
          </w:rPr>
          <w:tab/>
        </w:r>
        <w:r w:rsidR="00410406">
          <w:rPr>
            <w:noProof/>
            <w:webHidden/>
          </w:rPr>
          <w:fldChar w:fldCharType="begin"/>
        </w:r>
        <w:r w:rsidR="00410406">
          <w:rPr>
            <w:noProof/>
            <w:webHidden/>
          </w:rPr>
          <w:instrText xml:space="preserve"> PAGEREF _Toc506563247 \h </w:instrText>
        </w:r>
        <w:r w:rsidR="00410406">
          <w:rPr>
            <w:noProof/>
            <w:webHidden/>
          </w:rPr>
        </w:r>
        <w:r w:rsidR="00410406">
          <w:rPr>
            <w:noProof/>
            <w:webHidden/>
          </w:rPr>
          <w:fldChar w:fldCharType="separate"/>
        </w:r>
        <w:r w:rsidR="00410406">
          <w:rPr>
            <w:noProof/>
            <w:webHidden/>
          </w:rPr>
          <w:t>109</w:t>
        </w:r>
        <w:r w:rsidR="00410406">
          <w:rPr>
            <w:noProof/>
            <w:webHidden/>
          </w:rPr>
          <w:fldChar w:fldCharType="end"/>
        </w:r>
      </w:hyperlink>
    </w:p>
    <w:p w14:paraId="36025893" w14:textId="0F1052C4" w:rsidR="00410406" w:rsidRDefault="001354DD">
      <w:pPr>
        <w:pStyle w:val="TOC1"/>
        <w:rPr>
          <w:rFonts w:asciiTheme="minorHAnsi" w:eastAsiaTheme="minorEastAsia" w:hAnsiTheme="minorHAnsi" w:cstheme="minorBidi"/>
          <w:noProof/>
          <w:color w:val="auto"/>
          <w:sz w:val="22"/>
          <w:szCs w:val="22"/>
        </w:rPr>
      </w:pPr>
      <w:hyperlink w:anchor="_Toc506563248" w:history="1">
        <w:r w:rsidR="00410406" w:rsidRPr="000051E0">
          <w:rPr>
            <w:rStyle w:val="Hyperlink"/>
            <w:rFonts w:cs="Arial"/>
            <w:noProof/>
          </w:rPr>
          <w:t xml:space="preserve">5.2. UC POS 064: </w:t>
        </w:r>
        <w:r w:rsidR="00410406" w:rsidRPr="000051E0">
          <w:rPr>
            <w:rStyle w:val="Hyperlink"/>
            <w:noProof/>
          </w:rPr>
          <w:t>Wizard validations report</w:t>
        </w:r>
        <w:r w:rsidR="00410406">
          <w:rPr>
            <w:noProof/>
            <w:webHidden/>
          </w:rPr>
          <w:tab/>
        </w:r>
        <w:r w:rsidR="00410406">
          <w:rPr>
            <w:noProof/>
            <w:webHidden/>
          </w:rPr>
          <w:fldChar w:fldCharType="begin"/>
        </w:r>
        <w:r w:rsidR="00410406">
          <w:rPr>
            <w:noProof/>
            <w:webHidden/>
          </w:rPr>
          <w:instrText xml:space="preserve"> PAGEREF _Toc506563248 \h </w:instrText>
        </w:r>
        <w:r w:rsidR="00410406">
          <w:rPr>
            <w:noProof/>
            <w:webHidden/>
          </w:rPr>
        </w:r>
        <w:r w:rsidR="00410406">
          <w:rPr>
            <w:noProof/>
            <w:webHidden/>
          </w:rPr>
          <w:fldChar w:fldCharType="separate"/>
        </w:r>
        <w:r w:rsidR="00410406">
          <w:rPr>
            <w:noProof/>
            <w:webHidden/>
          </w:rPr>
          <w:t>111</w:t>
        </w:r>
        <w:r w:rsidR="00410406">
          <w:rPr>
            <w:noProof/>
            <w:webHidden/>
          </w:rPr>
          <w:fldChar w:fldCharType="end"/>
        </w:r>
      </w:hyperlink>
    </w:p>
    <w:p w14:paraId="130CC5FD" w14:textId="516C729E" w:rsidR="00410406" w:rsidRDefault="001354DD">
      <w:pPr>
        <w:pStyle w:val="TOC1"/>
        <w:rPr>
          <w:rFonts w:asciiTheme="minorHAnsi" w:eastAsiaTheme="minorEastAsia" w:hAnsiTheme="minorHAnsi" w:cstheme="minorBidi"/>
          <w:noProof/>
          <w:color w:val="auto"/>
          <w:sz w:val="22"/>
          <w:szCs w:val="22"/>
        </w:rPr>
      </w:pPr>
      <w:hyperlink w:anchor="_Toc506563249" w:history="1">
        <w:r w:rsidR="00410406" w:rsidRPr="000051E0">
          <w:rPr>
            <w:rStyle w:val="Hyperlink"/>
            <w:noProof/>
          </w:rPr>
          <w:t>6. References</w:t>
        </w:r>
        <w:r w:rsidR="00410406">
          <w:rPr>
            <w:noProof/>
            <w:webHidden/>
          </w:rPr>
          <w:tab/>
        </w:r>
        <w:r w:rsidR="00410406">
          <w:rPr>
            <w:noProof/>
            <w:webHidden/>
          </w:rPr>
          <w:fldChar w:fldCharType="begin"/>
        </w:r>
        <w:r w:rsidR="00410406">
          <w:rPr>
            <w:noProof/>
            <w:webHidden/>
          </w:rPr>
          <w:instrText xml:space="preserve"> PAGEREF _Toc506563249 \h </w:instrText>
        </w:r>
        <w:r w:rsidR="00410406">
          <w:rPr>
            <w:noProof/>
            <w:webHidden/>
          </w:rPr>
        </w:r>
        <w:r w:rsidR="00410406">
          <w:rPr>
            <w:noProof/>
            <w:webHidden/>
          </w:rPr>
          <w:fldChar w:fldCharType="separate"/>
        </w:r>
        <w:r w:rsidR="00410406">
          <w:rPr>
            <w:noProof/>
            <w:webHidden/>
          </w:rPr>
          <w:t>112</w:t>
        </w:r>
        <w:r w:rsidR="00410406">
          <w:rPr>
            <w:noProof/>
            <w:webHidden/>
          </w:rPr>
          <w:fldChar w:fldCharType="end"/>
        </w:r>
      </w:hyperlink>
    </w:p>
    <w:p w14:paraId="6C14326E" w14:textId="79DAA4E2" w:rsidR="00410406" w:rsidRDefault="001354DD">
      <w:pPr>
        <w:pStyle w:val="TOC1"/>
        <w:rPr>
          <w:rFonts w:asciiTheme="minorHAnsi" w:eastAsiaTheme="minorEastAsia" w:hAnsiTheme="minorHAnsi" w:cstheme="minorBidi"/>
          <w:noProof/>
          <w:color w:val="auto"/>
          <w:sz w:val="22"/>
          <w:szCs w:val="22"/>
        </w:rPr>
      </w:pPr>
      <w:hyperlink w:anchor="_Toc506563250" w:history="1">
        <w:r w:rsidR="00410406" w:rsidRPr="000051E0">
          <w:rPr>
            <w:rStyle w:val="Hyperlink"/>
            <w:rFonts w:cs="Arial"/>
            <w:noProof/>
          </w:rPr>
          <w:t>7. Appendices</w:t>
        </w:r>
        <w:r w:rsidR="00410406">
          <w:rPr>
            <w:noProof/>
            <w:webHidden/>
          </w:rPr>
          <w:tab/>
        </w:r>
        <w:r w:rsidR="00410406">
          <w:rPr>
            <w:noProof/>
            <w:webHidden/>
          </w:rPr>
          <w:fldChar w:fldCharType="begin"/>
        </w:r>
        <w:r w:rsidR="00410406">
          <w:rPr>
            <w:noProof/>
            <w:webHidden/>
          </w:rPr>
          <w:instrText xml:space="preserve"> PAGEREF _Toc506563250 \h </w:instrText>
        </w:r>
        <w:r w:rsidR="00410406">
          <w:rPr>
            <w:noProof/>
            <w:webHidden/>
          </w:rPr>
        </w:r>
        <w:r w:rsidR="00410406">
          <w:rPr>
            <w:noProof/>
            <w:webHidden/>
          </w:rPr>
          <w:fldChar w:fldCharType="separate"/>
        </w:r>
        <w:r w:rsidR="00410406">
          <w:rPr>
            <w:noProof/>
            <w:webHidden/>
          </w:rPr>
          <w:t>113</w:t>
        </w:r>
        <w:r w:rsidR="00410406">
          <w:rPr>
            <w:noProof/>
            <w:webHidden/>
          </w:rPr>
          <w:fldChar w:fldCharType="end"/>
        </w:r>
      </w:hyperlink>
    </w:p>
    <w:p w14:paraId="5DDF96A7" w14:textId="6E8065C8" w:rsidR="00410406" w:rsidRDefault="001354DD">
      <w:pPr>
        <w:pStyle w:val="TOC1"/>
        <w:rPr>
          <w:rFonts w:asciiTheme="minorHAnsi" w:eastAsiaTheme="minorEastAsia" w:hAnsiTheme="minorHAnsi" w:cstheme="minorBidi"/>
          <w:noProof/>
          <w:color w:val="auto"/>
          <w:sz w:val="22"/>
          <w:szCs w:val="22"/>
        </w:rPr>
      </w:pPr>
      <w:hyperlink w:anchor="_Toc506563251" w:history="1">
        <w:r w:rsidR="00410406" w:rsidRPr="000051E0">
          <w:rPr>
            <w:rStyle w:val="Hyperlink"/>
            <w:rFonts w:cs="Arial"/>
            <w:noProof/>
          </w:rPr>
          <w:t>7.1. Links to the web services schemas</w:t>
        </w:r>
        <w:r w:rsidR="00410406">
          <w:rPr>
            <w:noProof/>
            <w:webHidden/>
          </w:rPr>
          <w:tab/>
        </w:r>
        <w:r w:rsidR="00410406">
          <w:rPr>
            <w:noProof/>
            <w:webHidden/>
          </w:rPr>
          <w:fldChar w:fldCharType="begin"/>
        </w:r>
        <w:r w:rsidR="00410406">
          <w:rPr>
            <w:noProof/>
            <w:webHidden/>
          </w:rPr>
          <w:instrText xml:space="preserve"> PAGEREF _Toc506563251 \h </w:instrText>
        </w:r>
        <w:r w:rsidR="00410406">
          <w:rPr>
            <w:noProof/>
            <w:webHidden/>
          </w:rPr>
        </w:r>
        <w:r w:rsidR="00410406">
          <w:rPr>
            <w:noProof/>
            <w:webHidden/>
          </w:rPr>
          <w:fldChar w:fldCharType="separate"/>
        </w:r>
        <w:r w:rsidR="00410406">
          <w:rPr>
            <w:noProof/>
            <w:webHidden/>
          </w:rPr>
          <w:t>113</w:t>
        </w:r>
        <w:r w:rsidR="00410406">
          <w:rPr>
            <w:noProof/>
            <w:webHidden/>
          </w:rPr>
          <w:fldChar w:fldCharType="end"/>
        </w:r>
      </w:hyperlink>
    </w:p>
    <w:p w14:paraId="65A365B3" w14:textId="2604D3BF" w:rsidR="00410406" w:rsidRDefault="001354DD">
      <w:pPr>
        <w:pStyle w:val="TOC1"/>
        <w:rPr>
          <w:rFonts w:asciiTheme="minorHAnsi" w:eastAsiaTheme="minorEastAsia" w:hAnsiTheme="minorHAnsi" w:cstheme="minorBidi"/>
          <w:noProof/>
          <w:color w:val="auto"/>
          <w:sz w:val="22"/>
          <w:szCs w:val="22"/>
        </w:rPr>
      </w:pPr>
      <w:hyperlink w:anchor="_Toc506563252" w:history="1">
        <w:r w:rsidR="00410406" w:rsidRPr="000051E0">
          <w:rPr>
            <w:rStyle w:val="Hyperlink"/>
            <w:rFonts w:cs="Arial"/>
            <w:noProof/>
          </w:rPr>
          <w:t xml:space="preserve">7.2. Appendix A – Terminal status change diagram (UC POS 035, </w:t>
        </w:r>
        <w:r w:rsidR="00410406" w:rsidRPr="000051E0">
          <w:rPr>
            <w:rStyle w:val="Hyperlink"/>
            <w:noProof/>
          </w:rPr>
          <w:t>UC POS 038</w:t>
        </w:r>
        <w:r w:rsidR="00410406" w:rsidRPr="000051E0">
          <w:rPr>
            <w:rStyle w:val="Hyperlink"/>
            <w:rFonts w:cs="Arial"/>
            <w:noProof/>
          </w:rPr>
          <w:t>):</w:t>
        </w:r>
        <w:r w:rsidR="00410406">
          <w:rPr>
            <w:noProof/>
            <w:webHidden/>
          </w:rPr>
          <w:tab/>
        </w:r>
        <w:r w:rsidR="00410406">
          <w:rPr>
            <w:noProof/>
            <w:webHidden/>
          </w:rPr>
          <w:fldChar w:fldCharType="begin"/>
        </w:r>
        <w:r w:rsidR="00410406">
          <w:rPr>
            <w:noProof/>
            <w:webHidden/>
          </w:rPr>
          <w:instrText xml:space="preserve"> PAGEREF _Toc506563252 \h </w:instrText>
        </w:r>
        <w:r w:rsidR="00410406">
          <w:rPr>
            <w:noProof/>
            <w:webHidden/>
          </w:rPr>
        </w:r>
        <w:r w:rsidR="00410406">
          <w:rPr>
            <w:noProof/>
            <w:webHidden/>
          </w:rPr>
          <w:fldChar w:fldCharType="separate"/>
        </w:r>
        <w:r w:rsidR="00410406">
          <w:rPr>
            <w:noProof/>
            <w:webHidden/>
          </w:rPr>
          <w:t>114</w:t>
        </w:r>
        <w:r w:rsidR="00410406">
          <w:rPr>
            <w:noProof/>
            <w:webHidden/>
          </w:rPr>
          <w:fldChar w:fldCharType="end"/>
        </w:r>
      </w:hyperlink>
    </w:p>
    <w:p w14:paraId="4881667C" w14:textId="34FFCFAF" w:rsidR="00410406" w:rsidRDefault="001354DD">
      <w:pPr>
        <w:pStyle w:val="TOC1"/>
        <w:rPr>
          <w:rFonts w:asciiTheme="minorHAnsi" w:eastAsiaTheme="minorEastAsia" w:hAnsiTheme="minorHAnsi" w:cstheme="minorBidi"/>
          <w:noProof/>
          <w:color w:val="auto"/>
          <w:sz w:val="22"/>
          <w:szCs w:val="22"/>
        </w:rPr>
      </w:pPr>
      <w:hyperlink w:anchor="_Toc506563253" w:history="1">
        <w:r w:rsidR="00410406" w:rsidRPr="000051E0">
          <w:rPr>
            <w:rStyle w:val="Hyperlink"/>
            <w:rFonts w:cs="Arial"/>
            <w:noProof/>
          </w:rPr>
          <w:t>7.3. Appendix B - UML sequence diagram</w:t>
        </w:r>
        <w:r w:rsidR="00410406">
          <w:rPr>
            <w:noProof/>
            <w:webHidden/>
          </w:rPr>
          <w:tab/>
        </w:r>
        <w:r w:rsidR="00410406">
          <w:rPr>
            <w:noProof/>
            <w:webHidden/>
          </w:rPr>
          <w:fldChar w:fldCharType="begin"/>
        </w:r>
        <w:r w:rsidR="00410406">
          <w:rPr>
            <w:noProof/>
            <w:webHidden/>
          </w:rPr>
          <w:instrText xml:space="preserve"> PAGEREF _Toc506563253 \h </w:instrText>
        </w:r>
        <w:r w:rsidR="00410406">
          <w:rPr>
            <w:noProof/>
            <w:webHidden/>
          </w:rPr>
        </w:r>
        <w:r w:rsidR="00410406">
          <w:rPr>
            <w:noProof/>
            <w:webHidden/>
          </w:rPr>
          <w:fldChar w:fldCharType="separate"/>
        </w:r>
        <w:r w:rsidR="00410406">
          <w:rPr>
            <w:noProof/>
            <w:webHidden/>
          </w:rPr>
          <w:t>115</w:t>
        </w:r>
        <w:r w:rsidR="00410406">
          <w:rPr>
            <w:noProof/>
            <w:webHidden/>
          </w:rPr>
          <w:fldChar w:fldCharType="end"/>
        </w:r>
      </w:hyperlink>
    </w:p>
    <w:p w14:paraId="27457073" w14:textId="61E81C3B" w:rsidR="00410406" w:rsidRDefault="001354DD">
      <w:pPr>
        <w:pStyle w:val="TOC1"/>
        <w:rPr>
          <w:rFonts w:asciiTheme="minorHAnsi" w:eastAsiaTheme="minorEastAsia" w:hAnsiTheme="minorHAnsi" w:cstheme="minorBidi"/>
          <w:noProof/>
          <w:color w:val="auto"/>
          <w:sz w:val="22"/>
          <w:szCs w:val="22"/>
        </w:rPr>
      </w:pPr>
      <w:hyperlink w:anchor="_Toc506563254" w:history="1">
        <w:r w:rsidR="00410406" w:rsidRPr="000051E0">
          <w:rPr>
            <w:rStyle w:val="Hyperlink"/>
            <w:rFonts w:cs="Arial"/>
            <w:noProof/>
          </w:rPr>
          <w:t>7.4. ACQ-POS Create Customer</w:t>
        </w:r>
        <w:r w:rsidR="00410406">
          <w:rPr>
            <w:noProof/>
            <w:webHidden/>
          </w:rPr>
          <w:tab/>
        </w:r>
        <w:r w:rsidR="00410406">
          <w:rPr>
            <w:noProof/>
            <w:webHidden/>
          </w:rPr>
          <w:fldChar w:fldCharType="begin"/>
        </w:r>
        <w:r w:rsidR="00410406">
          <w:rPr>
            <w:noProof/>
            <w:webHidden/>
          </w:rPr>
          <w:instrText xml:space="preserve"> PAGEREF _Toc506563254 \h </w:instrText>
        </w:r>
        <w:r w:rsidR="00410406">
          <w:rPr>
            <w:noProof/>
            <w:webHidden/>
          </w:rPr>
        </w:r>
        <w:r w:rsidR="00410406">
          <w:rPr>
            <w:noProof/>
            <w:webHidden/>
          </w:rPr>
          <w:fldChar w:fldCharType="separate"/>
        </w:r>
        <w:r w:rsidR="00410406">
          <w:rPr>
            <w:noProof/>
            <w:webHidden/>
          </w:rPr>
          <w:t>115</w:t>
        </w:r>
        <w:r w:rsidR="00410406">
          <w:rPr>
            <w:noProof/>
            <w:webHidden/>
          </w:rPr>
          <w:fldChar w:fldCharType="end"/>
        </w:r>
      </w:hyperlink>
    </w:p>
    <w:p w14:paraId="2DF7B79B" w14:textId="5D4FBE5E" w:rsidR="00410406" w:rsidRDefault="001354DD">
      <w:pPr>
        <w:pStyle w:val="TOC1"/>
        <w:rPr>
          <w:rFonts w:asciiTheme="minorHAnsi" w:eastAsiaTheme="minorEastAsia" w:hAnsiTheme="minorHAnsi" w:cstheme="minorBidi"/>
          <w:noProof/>
          <w:color w:val="auto"/>
          <w:sz w:val="22"/>
          <w:szCs w:val="22"/>
        </w:rPr>
      </w:pPr>
      <w:hyperlink w:anchor="_Toc506563255" w:history="1">
        <w:r w:rsidR="00410406" w:rsidRPr="000051E0">
          <w:rPr>
            <w:rStyle w:val="Hyperlink"/>
            <w:rFonts w:cs="Arial"/>
            <w:noProof/>
          </w:rPr>
          <w:t>7.5. ACQ-POS Create Contracts</w:t>
        </w:r>
        <w:r w:rsidR="00410406">
          <w:rPr>
            <w:noProof/>
            <w:webHidden/>
          </w:rPr>
          <w:tab/>
        </w:r>
        <w:r w:rsidR="00410406">
          <w:rPr>
            <w:noProof/>
            <w:webHidden/>
          </w:rPr>
          <w:fldChar w:fldCharType="begin"/>
        </w:r>
        <w:r w:rsidR="00410406">
          <w:rPr>
            <w:noProof/>
            <w:webHidden/>
          </w:rPr>
          <w:instrText xml:space="preserve"> PAGEREF _Toc506563255 \h </w:instrText>
        </w:r>
        <w:r w:rsidR="00410406">
          <w:rPr>
            <w:noProof/>
            <w:webHidden/>
          </w:rPr>
        </w:r>
        <w:r w:rsidR="00410406">
          <w:rPr>
            <w:noProof/>
            <w:webHidden/>
          </w:rPr>
          <w:fldChar w:fldCharType="separate"/>
        </w:r>
        <w:r w:rsidR="00410406">
          <w:rPr>
            <w:noProof/>
            <w:webHidden/>
          </w:rPr>
          <w:t>116</w:t>
        </w:r>
        <w:r w:rsidR="00410406">
          <w:rPr>
            <w:noProof/>
            <w:webHidden/>
          </w:rPr>
          <w:fldChar w:fldCharType="end"/>
        </w:r>
      </w:hyperlink>
    </w:p>
    <w:p w14:paraId="134B8842" w14:textId="53A17908" w:rsidR="00410406" w:rsidRDefault="001354DD">
      <w:pPr>
        <w:pStyle w:val="TOC1"/>
        <w:rPr>
          <w:rFonts w:asciiTheme="minorHAnsi" w:eastAsiaTheme="minorEastAsia" w:hAnsiTheme="minorHAnsi" w:cstheme="minorBidi"/>
          <w:noProof/>
          <w:color w:val="auto"/>
          <w:sz w:val="22"/>
          <w:szCs w:val="22"/>
        </w:rPr>
      </w:pPr>
      <w:hyperlink w:anchor="_Toc506563256" w:history="1">
        <w:r w:rsidR="00410406" w:rsidRPr="000051E0">
          <w:rPr>
            <w:rStyle w:val="Hyperlink"/>
            <w:rFonts w:cs="Arial"/>
            <w:noProof/>
          </w:rPr>
          <w:t>7.6. ACQ-POS Create Retailers &amp; Terminals</w:t>
        </w:r>
        <w:r w:rsidR="00410406" w:rsidRPr="000051E0">
          <w:rPr>
            <w:rStyle w:val="Hyperlink"/>
            <w:noProof/>
          </w:rPr>
          <w:t xml:space="preserve">  </w:t>
        </w:r>
        <w:r w:rsidR="00410406">
          <w:rPr>
            <w:noProof/>
            <w:webHidden/>
          </w:rPr>
          <w:tab/>
        </w:r>
        <w:r w:rsidR="00410406">
          <w:rPr>
            <w:noProof/>
            <w:webHidden/>
          </w:rPr>
          <w:fldChar w:fldCharType="begin"/>
        </w:r>
        <w:r w:rsidR="00410406">
          <w:rPr>
            <w:noProof/>
            <w:webHidden/>
          </w:rPr>
          <w:instrText xml:space="preserve"> PAGEREF _Toc506563256 \h </w:instrText>
        </w:r>
        <w:r w:rsidR="00410406">
          <w:rPr>
            <w:noProof/>
            <w:webHidden/>
          </w:rPr>
        </w:r>
        <w:r w:rsidR="00410406">
          <w:rPr>
            <w:noProof/>
            <w:webHidden/>
          </w:rPr>
          <w:fldChar w:fldCharType="separate"/>
        </w:r>
        <w:r w:rsidR="00410406">
          <w:rPr>
            <w:noProof/>
            <w:webHidden/>
          </w:rPr>
          <w:t>117</w:t>
        </w:r>
        <w:r w:rsidR="00410406">
          <w:rPr>
            <w:noProof/>
            <w:webHidden/>
          </w:rPr>
          <w:fldChar w:fldCharType="end"/>
        </w:r>
      </w:hyperlink>
    </w:p>
    <w:p w14:paraId="6E7C9741" w14:textId="65E1DFC4" w:rsidR="003D038F" w:rsidRPr="00A21359" w:rsidRDefault="004665DE" w:rsidP="005C3687">
      <w:pPr>
        <w:spacing w:before="120"/>
        <w:rPr>
          <w:rFonts w:ascii="Arial" w:hAnsi="Arial" w:cs="Arial"/>
          <w:sz w:val="22"/>
          <w:szCs w:val="22"/>
        </w:rPr>
      </w:pPr>
      <w:r w:rsidRPr="000D25B7">
        <w:rPr>
          <w:rFonts w:ascii="Arial" w:hAnsi="Arial" w:cs="Arial"/>
          <w:sz w:val="22"/>
          <w:szCs w:val="22"/>
        </w:rPr>
        <w:fldChar w:fldCharType="end"/>
      </w:r>
    </w:p>
    <w:p w14:paraId="40584BA0" w14:textId="77777777" w:rsidR="00D53FA3" w:rsidRPr="00A21359" w:rsidRDefault="00D53FA3" w:rsidP="00C50E04">
      <w:pPr>
        <w:ind w:right="-501"/>
        <w:rPr>
          <w:rStyle w:val="Heading1Char"/>
          <w:rFonts w:eastAsia="Cambria" w:cs="Arial"/>
          <w:color w:val="auto"/>
          <w:sz w:val="28"/>
          <w:szCs w:val="28"/>
        </w:rPr>
      </w:pPr>
      <w:bookmarkStart w:id="11" w:name="_Toc358116232"/>
    </w:p>
    <w:p w14:paraId="3901C4F7" w14:textId="0ED5CA7F" w:rsidR="00606102" w:rsidRPr="002A451C" w:rsidRDefault="00606102" w:rsidP="00606102">
      <w:pPr>
        <w:pStyle w:val="Heading1"/>
        <w:spacing w:before="0"/>
        <w:rPr>
          <w:rFonts w:cs="Arial"/>
          <w:color w:val="auto"/>
          <w:sz w:val="28"/>
          <w:szCs w:val="28"/>
        </w:rPr>
      </w:pPr>
      <w:bookmarkStart w:id="12" w:name="_Toc500894414"/>
      <w:bookmarkStart w:id="13" w:name="_Toc506563175"/>
      <w:r>
        <w:rPr>
          <w:rFonts w:cs="Arial"/>
          <w:color w:val="auto"/>
          <w:sz w:val="28"/>
          <w:szCs w:val="28"/>
        </w:rPr>
        <w:t>1</w:t>
      </w:r>
      <w:r w:rsidRPr="002A451C">
        <w:rPr>
          <w:rFonts w:cs="Arial"/>
          <w:color w:val="auto"/>
          <w:sz w:val="28"/>
          <w:szCs w:val="28"/>
        </w:rPr>
        <w:t xml:space="preserve">. </w:t>
      </w:r>
      <w:bookmarkEnd w:id="12"/>
      <w:r>
        <w:rPr>
          <w:rFonts w:cs="Arial"/>
          <w:color w:val="auto"/>
          <w:sz w:val="28"/>
          <w:szCs w:val="28"/>
        </w:rPr>
        <w:t>Change history</w:t>
      </w:r>
      <w:bookmarkEnd w:id="13"/>
    </w:p>
    <w:bookmarkEnd w:id="11"/>
    <w:p w14:paraId="6E7C9759" w14:textId="52F1F78D" w:rsidR="00612924" w:rsidRPr="00065887" w:rsidRDefault="00612924" w:rsidP="00C50E04">
      <w:pPr>
        <w:ind w:right="-501"/>
        <w:rPr>
          <w:rFonts w:ascii="Arial" w:hAnsi="Arial" w:cs="Arial"/>
          <w:sz w:val="28"/>
          <w:szCs w:val="28"/>
        </w:rPr>
      </w:pPr>
      <w:r w:rsidRPr="00065887">
        <w:rPr>
          <w:rFonts w:ascii="Arial" w:hAnsi="Arial" w:cs="Arial"/>
          <w:sz w:val="28"/>
          <w:szCs w:val="28"/>
        </w:rPr>
        <w:t xml:space="preserve">  </w:t>
      </w:r>
    </w:p>
    <w:p w14:paraId="6E7C975B" w14:textId="77777777" w:rsidR="00612924" w:rsidRPr="00065887" w:rsidRDefault="00612924" w:rsidP="00C50E04">
      <w:pPr>
        <w:ind w:right="-501"/>
        <w:rPr>
          <w:rFonts w:ascii="Arial" w:hAnsi="Arial" w:cs="Arial"/>
          <w:sz w:val="20"/>
          <w:szCs w:val="20"/>
        </w:rPr>
      </w:pPr>
      <w:r w:rsidRPr="00065887">
        <w:rPr>
          <w:rFonts w:ascii="Arial" w:hAnsi="Arial" w:cs="Arial"/>
          <w:sz w:val="20"/>
          <w:szCs w:val="20"/>
        </w:rPr>
        <w:t>The following table shows the history of document changes.</w:t>
      </w:r>
    </w:p>
    <w:p w14:paraId="6E7C975C" w14:textId="77777777" w:rsidR="00612924" w:rsidRPr="00065887" w:rsidRDefault="00612924" w:rsidP="00612924">
      <w:pPr>
        <w:ind w:right="-501"/>
        <w:rPr>
          <w:rFonts w:ascii="Arial" w:hAnsi="Arial" w:cs="Arial"/>
          <w:sz w:val="20"/>
          <w:szCs w:val="20"/>
        </w:rPr>
      </w:pPr>
    </w:p>
    <w:tbl>
      <w:tblPr>
        <w:tblW w:w="0" w:type="auto"/>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418"/>
        <w:gridCol w:w="3260"/>
        <w:gridCol w:w="1418"/>
        <w:gridCol w:w="1402"/>
        <w:gridCol w:w="1774"/>
      </w:tblGrid>
      <w:tr w:rsidR="00C5528C" w:rsidRPr="00065887" w14:paraId="6E7C9763" w14:textId="77777777" w:rsidTr="00123ADD">
        <w:trPr>
          <w:trHeight w:val="454"/>
        </w:trPr>
        <w:tc>
          <w:tcPr>
            <w:tcW w:w="1418" w:type="dxa"/>
            <w:shd w:val="clear" w:color="auto" w:fill="F2F2F2" w:themeFill="background1" w:themeFillShade="F2"/>
            <w:tcMar>
              <w:left w:w="0" w:type="dxa"/>
              <w:right w:w="0" w:type="dxa"/>
            </w:tcMar>
            <w:vAlign w:val="center"/>
          </w:tcPr>
          <w:p w14:paraId="6E7C975D" w14:textId="77777777" w:rsidR="00612924" w:rsidRPr="00065887" w:rsidRDefault="00612924" w:rsidP="00884711">
            <w:pPr>
              <w:jc w:val="center"/>
              <w:rPr>
                <w:rFonts w:ascii="Arial" w:hAnsi="Arial" w:cs="Arial"/>
                <w:b/>
                <w:sz w:val="20"/>
                <w:szCs w:val="20"/>
              </w:rPr>
            </w:pPr>
            <w:r w:rsidRPr="00065887">
              <w:rPr>
                <w:rFonts w:ascii="Arial" w:hAnsi="Arial" w:cs="Arial"/>
                <w:b/>
                <w:sz w:val="20"/>
                <w:szCs w:val="20"/>
              </w:rPr>
              <w:t>Document</w:t>
            </w:r>
          </w:p>
          <w:p w14:paraId="6E7C975E" w14:textId="77777777" w:rsidR="00612924" w:rsidRPr="00065887" w:rsidRDefault="00612924" w:rsidP="00884711">
            <w:pPr>
              <w:jc w:val="center"/>
              <w:rPr>
                <w:rFonts w:ascii="Arial" w:hAnsi="Arial" w:cs="Arial"/>
                <w:b/>
                <w:sz w:val="20"/>
                <w:szCs w:val="20"/>
              </w:rPr>
            </w:pPr>
            <w:r w:rsidRPr="00065887">
              <w:rPr>
                <w:rFonts w:ascii="Arial" w:hAnsi="Arial" w:cs="Arial"/>
                <w:b/>
                <w:sz w:val="20"/>
                <w:szCs w:val="20"/>
              </w:rPr>
              <w:t>version</w:t>
            </w:r>
          </w:p>
        </w:tc>
        <w:tc>
          <w:tcPr>
            <w:tcW w:w="3260" w:type="dxa"/>
            <w:shd w:val="clear" w:color="auto" w:fill="F2F2F2" w:themeFill="background1" w:themeFillShade="F2"/>
            <w:vAlign w:val="center"/>
          </w:tcPr>
          <w:p w14:paraId="6E7C975F" w14:textId="77777777" w:rsidR="00612924" w:rsidRPr="00065887" w:rsidRDefault="00612924" w:rsidP="00884711">
            <w:pPr>
              <w:jc w:val="center"/>
              <w:rPr>
                <w:rFonts w:ascii="Arial" w:hAnsi="Arial" w:cs="Arial"/>
                <w:b/>
                <w:sz w:val="20"/>
                <w:szCs w:val="20"/>
              </w:rPr>
            </w:pPr>
            <w:r w:rsidRPr="00065887">
              <w:rPr>
                <w:rFonts w:ascii="Arial" w:hAnsi="Arial" w:cs="Arial"/>
                <w:b/>
                <w:sz w:val="20"/>
                <w:szCs w:val="20"/>
              </w:rPr>
              <w:t>Description</w:t>
            </w:r>
          </w:p>
        </w:tc>
        <w:tc>
          <w:tcPr>
            <w:tcW w:w="1418" w:type="dxa"/>
            <w:shd w:val="clear" w:color="auto" w:fill="F2F2F2" w:themeFill="background1" w:themeFillShade="F2"/>
            <w:vAlign w:val="center"/>
          </w:tcPr>
          <w:p w14:paraId="6E7C9760" w14:textId="77777777" w:rsidR="00612924" w:rsidRPr="00065887" w:rsidRDefault="00612924" w:rsidP="00884711">
            <w:pPr>
              <w:jc w:val="center"/>
              <w:rPr>
                <w:rFonts w:ascii="Arial" w:hAnsi="Arial" w:cs="Arial"/>
                <w:b/>
                <w:sz w:val="20"/>
                <w:szCs w:val="20"/>
              </w:rPr>
            </w:pPr>
            <w:r w:rsidRPr="00065887">
              <w:rPr>
                <w:rFonts w:ascii="Arial" w:hAnsi="Arial" w:cs="Arial"/>
                <w:b/>
                <w:sz w:val="20"/>
                <w:szCs w:val="20"/>
              </w:rPr>
              <w:t>Pages</w:t>
            </w:r>
          </w:p>
        </w:tc>
        <w:tc>
          <w:tcPr>
            <w:tcW w:w="1402" w:type="dxa"/>
            <w:shd w:val="clear" w:color="auto" w:fill="F2F2F2" w:themeFill="background1" w:themeFillShade="F2"/>
            <w:vAlign w:val="center"/>
          </w:tcPr>
          <w:p w14:paraId="6E7C9761" w14:textId="77777777" w:rsidR="00612924" w:rsidRPr="00065887" w:rsidRDefault="00612924" w:rsidP="00884711">
            <w:pPr>
              <w:jc w:val="center"/>
              <w:rPr>
                <w:rFonts w:ascii="Arial" w:hAnsi="Arial" w:cs="Arial"/>
                <w:b/>
                <w:sz w:val="20"/>
                <w:szCs w:val="20"/>
              </w:rPr>
            </w:pPr>
            <w:r w:rsidRPr="00065887">
              <w:rPr>
                <w:rFonts w:ascii="Arial" w:hAnsi="Arial" w:cs="Arial"/>
                <w:b/>
                <w:sz w:val="20"/>
                <w:szCs w:val="20"/>
              </w:rPr>
              <w:t>Issue Date</w:t>
            </w:r>
          </w:p>
        </w:tc>
        <w:tc>
          <w:tcPr>
            <w:tcW w:w="1774" w:type="dxa"/>
            <w:shd w:val="clear" w:color="auto" w:fill="F2F2F2" w:themeFill="background1" w:themeFillShade="F2"/>
            <w:vAlign w:val="center"/>
          </w:tcPr>
          <w:p w14:paraId="6E7C9762" w14:textId="77777777" w:rsidR="00612924" w:rsidRPr="00065887" w:rsidRDefault="00612924" w:rsidP="00884711">
            <w:pPr>
              <w:jc w:val="center"/>
              <w:rPr>
                <w:rFonts w:ascii="Arial" w:hAnsi="Arial" w:cs="Arial"/>
                <w:b/>
                <w:sz w:val="20"/>
                <w:szCs w:val="20"/>
              </w:rPr>
            </w:pPr>
            <w:r w:rsidRPr="00065887">
              <w:rPr>
                <w:rFonts w:ascii="Arial" w:hAnsi="Arial" w:cs="Arial"/>
                <w:b/>
                <w:sz w:val="20"/>
                <w:szCs w:val="20"/>
              </w:rPr>
              <w:t>Author</w:t>
            </w:r>
          </w:p>
        </w:tc>
      </w:tr>
      <w:tr w:rsidR="00C5528C" w:rsidRPr="00065887" w14:paraId="6E7C9769" w14:textId="77777777" w:rsidTr="00123ADD">
        <w:tc>
          <w:tcPr>
            <w:tcW w:w="1418" w:type="dxa"/>
            <w:vAlign w:val="center"/>
          </w:tcPr>
          <w:p w14:paraId="6E7C9764" w14:textId="648F67DD" w:rsidR="00612924" w:rsidRPr="00123ADD" w:rsidRDefault="00DB3393"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0</w:t>
            </w:r>
            <w:r w:rsidR="00273F2C" w:rsidRPr="00123ADD">
              <w:rPr>
                <w:rFonts w:ascii="Arial" w:hAnsi="Arial" w:cs="Arial"/>
                <w:color w:val="7F7F7F" w:themeColor="text1" w:themeTint="80"/>
                <w:sz w:val="20"/>
                <w:szCs w:val="20"/>
              </w:rPr>
              <w:t>0</w:t>
            </w:r>
            <w:r w:rsidRPr="00123ADD">
              <w:rPr>
                <w:rFonts w:ascii="Arial" w:hAnsi="Arial" w:cs="Arial"/>
                <w:color w:val="7F7F7F" w:themeColor="text1" w:themeTint="80"/>
                <w:sz w:val="20"/>
                <w:szCs w:val="20"/>
              </w:rPr>
              <w:t>1</w:t>
            </w:r>
          </w:p>
        </w:tc>
        <w:tc>
          <w:tcPr>
            <w:tcW w:w="3260" w:type="dxa"/>
            <w:vAlign w:val="center"/>
          </w:tcPr>
          <w:p w14:paraId="6E7C9765" w14:textId="44BA6669" w:rsidR="00612924" w:rsidRPr="00123ADD" w:rsidRDefault="00DB3393" w:rsidP="0060359F">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 xml:space="preserve">Initial version </w:t>
            </w:r>
          </w:p>
        </w:tc>
        <w:tc>
          <w:tcPr>
            <w:tcW w:w="1418" w:type="dxa"/>
            <w:vAlign w:val="center"/>
          </w:tcPr>
          <w:p w14:paraId="6E7C9766" w14:textId="77777777" w:rsidR="00612924" w:rsidRPr="00123ADD" w:rsidRDefault="00612924" w:rsidP="00884711">
            <w:pPr>
              <w:jc w:val="center"/>
              <w:rPr>
                <w:rFonts w:ascii="Arial" w:hAnsi="Arial" w:cs="Arial"/>
                <w:color w:val="7F7F7F" w:themeColor="text1" w:themeTint="80"/>
                <w:sz w:val="20"/>
                <w:szCs w:val="20"/>
              </w:rPr>
            </w:pPr>
          </w:p>
        </w:tc>
        <w:tc>
          <w:tcPr>
            <w:tcW w:w="1402" w:type="dxa"/>
            <w:vAlign w:val="center"/>
          </w:tcPr>
          <w:p w14:paraId="6E7C9767" w14:textId="5A27E905" w:rsidR="00612924" w:rsidRPr="00123ADD" w:rsidRDefault="00DB3393" w:rsidP="00AF76A6">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2017-</w:t>
            </w:r>
            <w:r w:rsidR="00A07270" w:rsidRPr="00123ADD">
              <w:rPr>
                <w:rFonts w:ascii="Arial" w:hAnsi="Arial" w:cs="Arial"/>
                <w:color w:val="7F7F7F" w:themeColor="text1" w:themeTint="80"/>
                <w:sz w:val="20"/>
                <w:szCs w:val="20"/>
              </w:rPr>
              <w:t>02</w:t>
            </w:r>
            <w:r w:rsidRPr="00123ADD">
              <w:rPr>
                <w:rFonts w:ascii="Arial" w:hAnsi="Arial" w:cs="Arial"/>
                <w:color w:val="7F7F7F" w:themeColor="text1" w:themeTint="80"/>
                <w:sz w:val="20"/>
                <w:szCs w:val="20"/>
              </w:rPr>
              <w:t>-</w:t>
            </w:r>
            <w:r w:rsidR="00AF76A6" w:rsidRPr="00123ADD">
              <w:rPr>
                <w:rFonts w:ascii="Arial" w:hAnsi="Arial" w:cs="Arial"/>
                <w:color w:val="7F7F7F" w:themeColor="text1" w:themeTint="80"/>
                <w:sz w:val="20"/>
                <w:szCs w:val="20"/>
              </w:rPr>
              <w:t>28</w:t>
            </w:r>
          </w:p>
        </w:tc>
        <w:tc>
          <w:tcPr>
            <w:tcW w:w="1774" w:type="dxa"/>
            <w:vAlign w:val="center"/>
          </w:tcPr>
          <w:p w14:paraId="6E7C9768" w14:textId="5B42C087" w:rsidR="00612924" w:rsidRPr="00123ADD" w:rsidRDefault="00DA103E"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Stjepan Meseljević</w:t>
            </w:r>
          </w:p>
        </w:tc>
      </w:tr>
      <w:tr w:rsidR="00971D2C" w:rsidRPr="00065887" w14:paraId="0D3F0858" w14:textId="77777777" w:rsidTr="00123ADD">
        <w:tc>
          <w:tcPr>
            <w:tcW w:w="1418" w:type="dxa"/>
            <w:vAlign w:val="center"/>
          </w:tcPr>
          <w:p w14:paraId="127CB16F" w14:textId="6C9081EB" w:rsidR="00971D2C" w:rsidRPr="00123ADD" w:rsidRDefault="0060359F"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0</w:t>
            </w:r>
            <w:r w:rsidR="00273F2C" w:rsidRPr="00123ADD">
              <w:rPr>
                <w:rFonts w:ascii="Arial" w:hAnsi="Arial" w:cs="Arial"/>
                <w:color w:val="7F7F7F" w:themeColor="text1" w:themeTint="80"/>
                <w:sz w:val="20"/>
                <w:szCs w:val="20"/>
              </w:rPr>
              <w:t>0</w:t>
            </w:r>
            <w:r w:rsidRPr="00123ADD">
              <w:rPr>
                <w:rFonts w:ascii="Arial" w:hAnsi="Arial" w:cs="Arial"/>
                <w:color w:val="7F7F7F" w:themeColor="text1" w:themeTint="80"/>
                <w:sz w:val="20"/>
                <w:szCs w:val="20"/>
              </w:rPr>
              <w:t>2</w:t>
            </w:r>
          </w:p>
        </w:tc>
        <w:tc>
          <w:tcPr>
            <w:tcW w:w="3260" w:type="dxa"/>
            <w:vAlign w:val="center"/>
          </w:tcPr>
          <w:p w14:paraId="54AF9A8F" w14:textId="2864F93D" w:rsidR="00971D2C" w:rsidRPr="00123ADD" w:rsidRDefault="0060359F"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Added additional use cases</w:t>
            </w:r>
          </w:p>
        </w:tc>
        <w:tc>
          <w:tcPr>
            <w:tcW w:w="1418" w:type="dxa"/>
            <w:vAlign w:val="center"/>
          </w:tcPr>
          <w:p w14:paraId="6FC9325E" w14:textId="77777777" w:rsidR="00971D2C" w:rsidRPr="00123ADD" w:rsidRDefault="00971D2C" w:rsidP="00884711">
            <w:pPr>
              <w:jc w:val="center"/>
              <w:rPr>
                <w:rFonts w:ascii="Arial" w:hAnsi="Arial" w:cs="Arial"/>
                <w:color w:val="7F7F7F" w:themeColor="text1" w:themeTint="80"/>
                <w:sz w:val="20"/>
                <w:szCs w:val="20"/>
              </w:rPr>
            </w:pPr>
          </w:p>
        </w:tc>
        <w:tc>
          <w:tcPr>
            <w:tcW w:w="1402" w:type="dxa"/>
            <w:vAlign w:val="center"/>
          </w:tcPr>
          <w:p w14:paraId="149E38DC" w14:textId="7B756708" w:rsidR="00971D2C" w:rsidRPr="00123ADD" w:rsidRDefault="0060359F" w:rsidP="00DB3393">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2017-03-14</w:t>
            </w:r>
          </w:p>
        </w:tc>
        <w:tc>
          <w:tcPr>
            <w:tcW w:w="1774" w:type="dxa"/>
            <w:vAlign w:val="center"/>
          </w:tcPr>
          <w:p w14:paraId="14F81B61" w14:textId="4F3D5401" w:rsidR="00971D2C" w:rsidRPr="00123ADD" w:rsidRDefault="0060359F"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Stjepan Meseljević</w:t>
            </w:r>
          </w:p>
        </w:tc>
      </w:tr>
      <w:tr w:rsidR="0060359F" w:rsidRPr="00065887" w14:paraId="4945B35F" w14:textId="77777777" w:rsidTr="00123ADD">
        <w:tc>
          <w:tcPr>
            <w:tcW w:w="1418" w:type="dxa"/>
            <w:vAlign w:val="center"/>
          </w:tcPr>
          <w:p w14:paraId="503809DC" w14:textId="7ED4FF24" w:rsidR="0060359F" w:rsidRPr="00123ADD" w:rsidRDefault="0060359F"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0</w:t>
            </w:r>
            <w:r w:rsidR="00273F2C" w:rsidRPr="00123ADD">
              <w:rPr>
                <w:rFonts w:ascii="Arial" w:hAnsi="Arial" w:cs="Arial"/>
                <w:color w:val="7F7F7F" w:themeColor="text1" w:themeTint="80"/>
                <w:sz w:val="20"/>
                <w:szCs w:val="20"/>
              </w:rPr>
              <w:t>0</w:t>
            </w:r>
            <w:r w:rsidRPr="00123ADD">
              <w:rPr>
                <w:rFonts w:ascii="Arial" w:hAnsi="Arial" w:cs="Arial"/>
                <w:color w:val="7F7F7F" w:themeColor="text1" w:themeTint="80"/>
                <w:sz w:val="20"/>
                <w:szCs w:val="20"/>
              </w:rPr>
              <w:t>3</w:t>
            </w:r>
          </w:p>
        </w:tc>
        <w:tc>
          <w:tcPr>
            <w:tcW w:w="3260" w:type="dxa"/>
            <w:vAlign w:val="center"/>
          </w:tcPr>
          <w:p w14:paraId="10DF2B5F" w14:textId="723CD582" w:rsidR="0060359F" w:rsidRPr="00123ADD" w:rsidRDefault="0060359F"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Changes in use cases for updates of entities</w:t>
            </w:r>
          </w:p>
        </w:tc>
        <w:tc>
          <w:tcPr>
            <w:tcW w:w="1418" w:type="dxa"/>
            <w:vAlign w:val="center"/>
          </w:tcPr>
          <w:p w14:paraId="5C8F84F2" w14:textId="77777777" w:rsidR="0060359F" w:rsidRPr="00123ADD" w:rsidRDefault="0060359F" w:rsidP="00884711">
            <w:pPr>
              <w:jc w:val="center"/>
              <w:rPr>
                <w:rFonts w:ascii="Arial" w:hAnsi="Arial" w:cs="Arial"/>
                <w:color w:val="7F7F7F" w:themeColor="text1" w:themeTint="80"/>
                <w:sz w:val="20"/>
                <w:szCs w:val="20"/>
              </w:rPr>
            </w:pPr>
          </w:p>
        </w:tc>
        <w:tc>
          <w:tcPr>
            <w:tcW w:w="1402" w:type="dxa"/>
            <w:vAlign w:val="center"/>
          </w:tcPr>
          <w:p w14:paraId="08EC22EA" w14:textId="02CC273C" w:rsidR="0060359F" w:rsidRPr="00123ADD" w:rsidRDefault="0060359F" w:rsidP="00DB3393">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2017-04-25</w:t>
            </w:r>
          </w:p>
        </w:tc>
        <w:tc>
          <w:tcPr>
            <w:tcW w:w="1774" w:type="dxa"/>
            <w:vAlign w:val="center"/>
          </w:tcPr>
          <w:p w14:paraId="66042D2B" w14:textId="7ECC816D" w:rsidR="0060359F" w:rsidRPr="00123ADD" w:rsidRDefault="0060359F"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Stjepan Meseljević</w:t>
            </w:r>
          </w:p>
        </w:tc>
      </w:tr>
      <w:tr w:rsidR="000D6072" w:rsidRPr="00C335BE" w14:paraId="289DA154" w14:textId="77777777" w:rsidTr="00123ADD">
        <w:tc>
          <w:tcPr>
            <w:tcW w:w="1418" w:type="dxa"/>
            <w:vAlign w:val="center"/>
          </w:tcPr>
          <w:p w14:paraId="5CA0D816" w14:textId="4C4D0223" w:rsidR="000D6072" w:rsidRPr="00123ADD" w:rsidRDefault="00560972"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0</w:t>
            </w:r>
            <w:r w:rsidR="00273F2C" w:rsidRPr="00123ADD">
              <w:rPr>
                <w:rFonts w:ascii="Arial" w:hAnsi="Arial" w:cs="Arial"/>
                <w:color w:val="7F7F7F" w:themeColor="text1" w:themeTint="80"/>
                <w:sz w:val="20"/>
                <w:szCs w:val="20"/>
              </w:rPr>
              <w:t>0</w:t>
            </w:r>
            <w:r w:rsidRPr="00123ADD">
              <w:rPr>
                <w:rFonts w:ascii="Arial" w:hAnsi="Arial" w:cs="Arial"/>
                <w:color w:val="7F7F7F" w:themeColor="text1" w:themeTint="80"/>
                <w:sz w:val="20"/>
                <w:szCs w:val="20"/>
              </w:rPr>
              <w:t>4</w:t>
            </w:r>
          </w:p>
        </w:tc>
        <w:tc>
          <w:tcPr>
            <w:tcW w:w="3260" w:type="dxa"/>
            <w:vAlign w:val="center"/>
          </w:tcPr>
          <w:p w14:paraId="218EBCA1" w14:textId="066D4EF7" w:rsidR="000D6072" w:rsidRPr="00123ADD" w:rsidRDefault="00E65154"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Additions and corrections</w:t>
            </w:r>
          </w:p>
        </w:tc>
        <w:tc>
          <w:tcPr>
            <w:tcW w:w="1418" w:type="dxa"/>
            <w:vAlign w:val="center"/>
          </w:tcPr>
          <w:p w14:paraId="7BE730E5" w14:textId="4EF4D5A3" w:rsidR="000D6072" w:rsidRPr="00123ADD" w:rsidRDefault="00AF366B"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53</w:t>
            </w:r>
          </w:p>
        </w:tc>
        <w:tc>
          <w:tcPr>
            <w:tcW w:w="1402" w:type="dxa"/>
            <w:vAlign w:val="center"/>
          </w:tcPr>
          <w:p w14:paraId="6F4BBB2C" w14:textId="7DA1DF24" w:rsidR="000D6072" w:rsidRPr="00123ADD" w:rsidRDefault="00E65154" w:rsidP="00DB3393">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2017-11-27</w:t>
            </w:r>
          </w:p>
        </w:tc>
        <w:tc>
          <w:tcPr>
            <w:tcW w:w="1774" w:type="dxa"/>
            <w:vAlign w:val="center"/>
          </w:tcPr>
          <w:p w14:paraId="47587C19" w14:textId="51E4BC9B" w:rsidR="000D6072" w:rsidRPr="00123ADD" w:rsidRDefault="00560972"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 xml:space="preserve">Anita </w:t>
            </w:r>
            <w:proofErr w:type="spellStart"/>
            <w:r w:rsidRPr="00123ADD">
              <w:rPr>
                <w:rFonts w:ascii="Arial" w:hAnsi="Arial" w:cs="Arial"/>
                <w:color w:val="7F7F7F" w:themeColor="text1" w:themeTint="80"/>
                <w:sz w:val="20"/>
                <w:szCs w:val="20"/>
              </w:rPr>
              <w:t>Rendulic</w:t>
            </w:r>
            <w:proofErr w:type="spellEnd"/>
          </w:p>
        </w:tc>
      </w:tr>
      <w:tr w:rsidR="00560972" w:rsidRPr="00C335BE" w14:paraId="0973E175" w14:textId="77777777" w:rsidTr="00123ADD">
        <w:tc>
          <w:tcPr>
            <w:tcW w:w="1418" w:type="dxa"/>
            <w:vAlign w:val="center"/>
          </w:tcPr>
          <w:p w14:paraId="424680F0" w14:textId="4157CE82" w:rsidR="00560972" w:rsidRPr="00123ADD" w:rsidRDefault="00802BAC"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0</w:t>
            </w:r>
            <w:r w:rsidR="00273F2C" w:rsidRPr="00123ADD">
              <w:rPr>
                <w:rFonts w:ascii="Arial" w:hAnsi="Arial" w:cs="Arial"/>
                <w:color w:val="7F7F7F" w:themeColor="text1" w:themeTint="80"/>
                <w:sz w:val="20"/>
                <w:szCs w:val="20"/>
              </w:rPr>
              <w:t>0</w:t>
            </w:r>
            <w:r w:rsidRPr="00123ADD">
              <w:rPr>
                <w:rFonts w:ascii="Arial" w:hAnsi="Arial" w:cs="Arial"/>
                <w:color w:val="7F7F7F" w:themeColor="text1" w:themeTint="80"/>
                <w:sz w:val="20"/>
                <w:szCs w:val="20"/>
              </w:rPr>
              <w:t>5</w:t>
            </w:r>
          </w:p>
        </w:tc>
        <w:tc>
          <w:tcPr>
            <w:tcW w:w="3260" w:type="dxa"/>
            <w:vAlign w:val="center"/>
          </w:tcPr>
          <w:p w14:paraId="25CD5D04" w14:textId="309A5EEF" w:rsidR="00560972" w:rsidRPr="00123ADD" w:rsidRDefault="00065887"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Additions and corrections</w:t>
            </w:r>
          </w:p>
        </w:tc>
        <w:tc>
          <w:tcPr>
            <w:tcW w:w="1418" w:type="dxa"/>
            <w:vAlign w:val="center"/>
          </w:tcPr>
          <w:p w14:paraId="52763686" w14:textId="1F45BCEC" w:rsidR="00560972" w:rsidRPr="00123ADD" w:rsidRDefault="006945F5"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84</w:t>
            </w:r>
          </w:p>
        </w:tc>
        <w:tc>
          <w:tcPr>
            <w:tcW w:w="1402" w:type="dxa"/>
            <w:vAlign w:val="center"/>
          </w:tcPr>
          <w:p w14:paraId="1C1684E1" w14:textId="5194872C" w:rsidR="00560972" w:rsidRPr="00123ADD" w:rsidRDefault="00065887" w:rsidP="00DB3393">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2017-12-12</w:t>
            </w:r>
          </w:p>
        </w:tc>
        <w:tc>
          <w:tcPr>
            <w:tcW w:w="1774" w:type="dxa"/>
            <w:vAlign w:val="center"/>
          </w:tcPr>
          <w:p w14:paraId="26F4692E" w14:textId="177255E3" w:rsidR="00560972" w:rsidRPr="00123ADD" w:rsidRDefault="00802BAC"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 xml:space="preserve">Anita </w:t>
            </w:r>
            <w:proofErr w:type="spellStart"/>
            <w:r w:rsidRPr="00123ADD">
              <w:rPr>
                <w:rFonts w:ascii="Arial" w:hAnsi="Arial" w:cs="Arial"/>
                <w:color w:val="7F7F7F" w:themeColor="text1" w:themeTint="80"/>
                <w:sz w:val="20"/>
                <w:szCs w:val="20"/>
              </w:rPr>
              <w:t>Rendulic</w:t>
            </w:r>
            <w:proofErr w:type="spellEnd"/>
          </w:p>
        </w:tc>
      </w:tr>
      <w:tr w:rsidR="00802BAC" w:rsidRPr="00C335BE" w14:paraId="6C1E7AA0" w14:textId="77777777" w:rsidTr="00123ADD">
        <w:tc>
          <w:tcPr>
            <w:tcW w:w="1418" w:type="dxa"/>
            <w:vAlign w:val="center"/>
          </w:tcPr>
          <w:p w14:paraId="12232CA3" w14:textId="7C7101BD" w:rsidR="00802BAC" w:rsidRPr="00123ADD" w:rsidRDefault="00273F2C"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006</w:t>
            </w:r>
          </w:p>
        </w:tc>
        <w:tc>
          <w:tcPr>
            <w:tcW w:w="3260" w:type="dxa"/>
            <w:vAlign w:val="center"/>
          </w:tcPr>
          <w:p w14:paraId="6A7415DF" w14:textId="021E567F" w:rsidR="00802BAC" w:rsidRPr="00123ADD" w:rsidRDefault="00273F2C"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 xml:space="preserve">Additions </w:t>
            </w:r>
            <w:r w:rsidR="005B4AC3" w:rsidRPr="00123ADD">
              <w:rPr>
                <w:rFonts w:ascii="Arial" w:hAnsi="Arial" w:cs="Arial"/>
                <w:color w:val="7F7F7F" w:themeColor="text1" w:themeTint="80"/>
                <w:sz w:val="20"/>
                <w:szCs w:val="20"/>
              </w:rPr>
              <w:t xml:space="preserve">(e.g. financial options) </w:t>
            </w:r>
            <w:r w:rsidRPr="00123ADD">
              <w:rPr>
                <w:rFonts w:ascii="Arial" w:hAnsi="Arial" w:cs="Arial"/>
                <w:color w:val="7F7F7F" w:themeColor="text1" w:themeTint="80"/>
                <w:sz w:val="20"/>
                <w:szCs w:val="20"/>
              </w:rPr>
              <w:t>and corrections</w:t>
            </w:r>
          </w:p>
        </w:tc>
        <w:tc>
          <w:tcPr>
            <w:tcW w:w="1418" w:type="dxa"/>
            <w:vAlign w:val="center"/>
          </w:tcPr>
          <w:p w14:paraId="0277EFBF" w14:textId="609A2A3D" w:rsidR="00802BAC" w:rsidRPr="00123ADD" w:rsidRDefault="00974589" w:rsidP="00884711">
            <w:pPr>
              <w:jc w:val="center"/>
              <w:rPr>
                <w:rFonts w:ascii="Arial" w:hAnsi="Arial" w:cs="Arial"/>
                <w:color w:val="7F7F7F" w:themeColor="text1" w:themeTint="80"/>
                <w:sz w:val="20"/>
                <w:szCs w:val="20"/>
              </w:rPr>
            </w:pPr>
            <w:r>
              <w:rPr>
                <w:rFonts w:ascii="Arial" w:hAnsi="Arial" w:cs="Arial"/>
                <w:color w:val="7F7F7F" w:themeColor="text1" w:themeTint="80"/>
                <w:sz w:val="20"/>
                <w:szCs w:val="20"/>
              </w:rPr>
              <w:t>98</w:t>
            </w:r>
          </w:p>
        </w:tc>
        <w:tc>
          <w:tcPr>
            <w:tcW w:w="1402" w:type="dxa"/>
            <w:vAlign w:val="center"/>
          </w:tcPr>
          <w:p w14:paraId="4E351CCC" w14:textId="15535E46" w:rsidR="00802BAC" w:rsidRPr="00123ADD" w:rsidRDefault="00974589" w:rsidP="00DB3393">
            <w:pPr>
              <w:jc w:val="center"/>
              <w:rPr>
                <w:rFonts w:ascii="Arial" w:hAnsi="Arial" w:cs="Arial"/>
                <w:color w:val="7F7F7F" w:themeColor="text1" w:themeTint="80"/>
                <w:sz w:val="20"/>
                <w:szCs w:val="20"/>
              </w:rPr>
            </w:pPr>
            <w:r>
              <w:rPr>
                <w:rFonts w:ascii="Arial" w:hAnsi="Arial" w:cs="Arial"/>
                <w:color w:val="7F7F7F" w:themeColor="text1" w:themeTint="80"/>
                <w:sz w:val="20"/>
                <w:szCs w:val="20"/>
              </w:rPr>
              <w:t>2018-01-08</w:t>
            </w:r>
          </w:p>
        </w:tc>
        <w:tc>
          <w:tcPr>
            <w:tcW w:w="1774" w:type="dxa"/>
            <w:vAlign w:val="center"/>
          </w:tcPr>
          <w:p w14:paraId="669E909B" w14:textId="4885E3C7" w:rsidR="00802BAC" w:rsidRPr="00123ADD" w:rsidRDefault="00273F2C" w:rsidP="00884711">
            <w:pPr>
              <w:jc w:val="center"/>
              <w:rPr>
                <w:rFonts w:ascii="Arial" w:hAnsi="Arial" w:cs="Arial"/>
                <w:color w:val="7F7F7F" w:themeColor="text1" w:themeTint="80"/>
                <w:sz w:val="20"/>
                <w:szCs w:val="20"/>
              </w:rPr>
            </w:pPr>
            <w:r w:rsidRPr="00123ADD">
              <w:rPr>
                <w:rFonts w:ascii="Arial" w:hAnsi="Arial" w:cs="Arial"/>
                <w:color w:val="7F7F7F" w:themeColor="text1" w:themeTint="80"/>
                <w:sz w:val="20"/>
                <w:szCs w:val="20"/>
              </w:rPr>
              <w:t xml:space="preserve">Anita </w:t>
            </w:r>
            <w:proofErr w:type="spellStart"/>
            <w:r w:rsidRPr="00123ADD">
              <w:rPr>
                <w:rFonts w:ascii="Arial" w:hAnsi="Arial" w:cs="Arial"/>
                <w:color w:val="7F7F7F" w:themeColor="text1" w:themeTint="80"/>
                <w:sz w:val="20"/>
                <w:szCs w:val="20"/>
              </w:rPr>
              <w:t>Rendulic</w:t>
            </w:r>
            <w:proofErr w:type="spellEnd"/>
          </w:p>
        </w:tc>
      </w:tr>
      <w:tr w:rsidR="00273F2C" w:rsidRPr="00C335BE" w14:paraId="673E103D" w14:textId="77777777" w:rsidTr="00123ADD">
        <w:tc>
          <w:tcPr>
            <w:tcW w:w="1418" w:type="dxa"/>
            <w:vAlign w:val="center"/>
          </w:tcPr>
          <w:p w14:paraId="5CA5F083" w14:textId="4709C797" w:rsidR="00273F2C" w:rsidRDefault="00C61543" w:rsidP="00884711">
            <w:pPr>
              <w:jc w:val="center"/>
              <w:rPr>
                <w:rFonts w:ascii="Arial" w:hAnsi="Arial" w:cs="Arial"/>
                <w:color w:val="505050"/>
                <w:sz w:val="20"/>
                <w:szCs w:val="20"/>
              </w:rPr>
            </w:pPr>
            <w:r>
              <w:rPr>
                <w:rFonts w:ascii="Arial" w:hAnsi="Arial" w:cs="Arial"/>
                <w:color w:val="505050"/>
                <w:sz w:val="20"/>
                <w:szCs w:val="20"/>
              </w:rPr>
              <w:lastRenderedPageBreak/>
              <w:t>00</w:t>
            </w:r>
            <w:r w:rsidR="003C0405">
              <w:rPr>
                <w:rFonts w:ascii="Arial" w:hAnsi="Arial" w:cs="Arial"/>
                <w:color w:val="505050"/>
                <w:sz w:val="20"/>
                <w:szCs w:val="20"/>
              </w:rPr>
              <w:t>7</w:t>
            </w:r>
          </w:p>
        </w:tc>
        <w:tc>
          <w:tcPr>
            <w:tcW w:w="3260" w:type="dxa"/>
            <w:vAlign w:val="center"/>
          </w:tcPr>
          <w:p w14:paraId="6508B3AB" w14:textId="65F2E1B0" w:rsidR="00273F2C" w:rsidRDefault="00C61543" w:rsidP="00884711">
            <w:pPr>
              <w:jc w:val="center"/>
              <w:rPr>
                <w:rFonts w:ascii="Arial" w:hAnsi="Arial" w:cs="Arial"/>
                <w:color w:val="505050"/>
                <w:sz w:val="20"/>
                <w:szCs w:val="20"/>
              </w:rPr>
            </w:pPr>
            <w:r w:rsidRPr="00D673BC">
              <w:rPr>
                <w:rFonts w:ascii="Arial" w:hAnsi="Arial" w:cs="Arial"/>
                <w:color w:val="7F7F7F" w:themeColor="text1" w:themeTint="80"/>
                <w:sz w:val="20"/>
                <w:szCs w:val="20"/>
              </w:rPr>
              <w:t>Additions and corrections</w:t>
            </w:r>
          </w:p>
        </w:tc>
        <w:tc>
          <w:tcPr>
            <w:tcW w:w="1418" w:type="dxa"/>
            <w:vAlign w:val="center"/>
          </w:tcPr>
          <w:p w14:paraId="19E19E69" w14:textId="3A7378C8" w:rsidR="00273F2C" w:rsidRPr="00C335BE" w:rsidRDefault="00C61543" w:rsidP="00884711">
            <w:pPr>
              <w:jc w:val="center"/>
              <w:rPr>
                <w:rFonts w:ascii="Arial" w:hAnsi="Arial" w:cs="Arial"/>
                <w:color w:val="505050"/>
                <w:sz w:val="20"/>
                <w:szCs w:val="20"/>
              </w:rPr>
            </w:pPr>
            <w:r>
              <w:rPr>
                <w:rFonts w:ascii="Arial" w:hAnsi="Arial" w:cs="Arial"/>
                <w:color w:val="505050"/>
                <w:sz w:val="20"/>
                <w:szCs w:val="20"/>
              </w:rPr>
              <w:t>103</w:t>
            </w:r>
          </w:p>
        </w:tc>
        <w:tc>
          <w:tcPr>
            <w:tcW w:w="1402" w:type="dxa"/>
            <w:vAlign w:val="center"/>
          </w:tcPr>
          <w:p w14:paraId="7F86DC36" w14:textId="02BBA9B8" w:rsidR="00273F2C" w:rsidRDefault="00C61543" w:rsidP="00DB3393">
            <w:pPr>
              <w:jc w:val="center"/>
              <w:rPr>
                <w:rFonts w:ascii="Arial" w:hAnsi="Arial" w:cs="Arial"/>
                <w:color w:val="505050"/>
                <w:sz w:val="20"/>
                <w:szCs w:val="20"/>
              </w:rPr>
            </w:pPr>
            <w:r>
              <w:rPr>
                <w:rFonts w:ascii="Arial" w:hAnsi="Arial" w:cs="Arial"/>
                <w:color w:val="7F7F7F" w:themeColor="text1" w:themeTint="80"/>
                <w:sz w:val="20"/>
                <w:szCs w:val="20"/>
              </w:rPr>
              <w:t>2018-01-22</w:t>
            </w:r>
          </w:p>
        </w:tc>
        <w:tc>
          <w:tcPr>
            <w:tcW w:w="1774" w:type="dxa"/>
            <w:vAlign w:val="center"/>
          </w:tcPr>
          <w:p w14:paraId="73BAFB0D" w14:textId="799A7916" w:rsidR="00273F2C" w:rsidRDefault="00C61543" w:rsidP="00884711">
            <w:pPr>
              <w:jc w:val="center"/>
              <w:rPr>
                <w:rFonts w:ascii="Arial" w:hAnsi="Arial" w:cs="Arial"/>
                <w:color w:val="505050"/>
                <w:sz w:val="20"/>
                <w:szCs w:val="20"/>
              </w:rPr>
            </w:pPr>
            <w:r>
              <w:rPr>
                <w:rFonts w:ascii="Arial" w:hAnsi="Arial" w:cs="Arial"/>
                <w:color w:val="505050"/>
                <w:sz w:val="20"/>
                <w:szCs w:val="20"/>
              </w:rPr>
              <w:t>Martin Ćosić</w:t>
            </w:r>
          </w:p>
        </w:tc>
      </w:tr>
      <w:tr w:rsidR="00730ADD" w:rsidRPr="00C335BE" w14:paraId="301545FE" w14:textId="77777777" w:rsidTr="005B4AC3">
        <w:tc>
          <w:tcPr>
            <w:tcW w:w="1418" w:type="dxa"/>
            <w:vAlign w:val="center"/>
          </w:tcPr>
          <w:p w14:paraId="7BC646F4" w14:textId="45A90C8D" w:rsidR="00730ADD" w:rsidRDefault="00730ADD" w:rsidP="00730ADD">
            <w:pPr>
              <w:jc w:val="center"/>
              <w:rPr>
                <w:rFonts w:ascii="Arial" w:hAnsi="Arial" w:cs="Arial"/>
                <w:color w:val="505050"/>
                <w:sz w:val="20"/>
                <w:szCs w:val="20"/>
              </w:rPr>
            </w:pPr>
            <w:r>
              <w:rPr>
                <w:rFonts w:ascii="Arial" w:hAnsi="Arial" w:cs="Arial"/>
                <w:color w:val="505050"/>
                <w:sz w:val="20"/>
                <w:szCs w:val="20"/>
              </w:rPr>
              <w:t>008</w:t>
            </w:r>
          </w:p>
        </w:tc>
        <w:tc>
          <w:tcPr>
            <w:tcW w:w="3260" w:type="dxa"/>
            <w:vAlign w:val="center"/>
          </w:tcPr>
          <w:p w14:paraId="009CFB7A" w14:textId="28793FB4" w:rsidR="00730ADD" w:rsidRPr="00D673BC" w:rsidRDefault="00730ADD" w:rsidP="00730ADD">
            <w:pPr>
              <w:jc w:val="center"/>
              <w:rPr>
                <w:rFonts w:ascii="Arial" w:hAnsi="Arial" w:cs="Arial"/>
                <w:color w:val="7F7F7F" w:themeColor="text1" w:themeTint="80"/>
                <w:sz w:val="20"/>
                <w:szCs w:val="20"/>
              </w:rPr>
            </w:pPr>
            <w:r w:rsidRPr="00D673BC">
              <w:rPr>
                <w:rFonts w:ascii="Arial" w:hAnsi="Arial" w:cs="Arial"/>
                <w:color w:val="7F7F7F" w:themeColor="text1" w:themeTint="80"/>
                <w:sz w:val="20"/>
                <w:szCs w:val="20"/>
              </w:rPr>
              <w:t>Additions and corrections</w:t>
            </w:r>
          </w:p>
        </w:tc>
        <w:tc>
          <w:tcPr>
            <w:tcW w:w="1418" w:type="dxa"/>
            <w:vAlign w:val="center"/>
          </w:tcPr>
          <w:p w14:paraId="21681C1D" w14:textId="541D1DBB" w:rsidR="00730ADD" w:rsidRDefault="00730ADD" w:rsidP="00730ADD">
            <w:pPr>
              <w:jc w:val="center"/>
              <w:rPr>
                <w:rFonts w:ascii="Arial" w:hAnsi="Arial" w:cs="Arial"/>
                <w:color w:val="505050"/>
                <w:sz w:val="20"/>
                <w:szCs w:val="20"/>
              </w:rPr>
            </w:pPr>
            <w:r>
              <w:rPr>
                <w:rFonts w:ascii="Arial" w:hAnsi="Arial" w:cs="Arial"/>
                <w:color w:val="505050"/>
                <w:sz w:val="20"/>
                <w:szCs w:val="20"/>
              </w:rPr>
              <w:t>118</w:t>
            </w:r>
          </w:p>
        </w:tc>
        <w:tc>
          <w:tcPr>
            <w:tcW w:w="1402" w:type="dxa"/>
            <w:vAlign w:val="center"/>
          </w:tcPr>
          <w:p w14:paraId="320B3F22" w14:textId="5E3B1B1E" w:rsidR="00730ADD" w:rsidRDefault="00730ADD" w:rsidP="00730ADD">
            <w:pPr>
              <w:jc w:val="center"/>
              <w:rPr>
                <w:rFonts w:ascii="Arial" w:hAnsi="Arial" w:cs="Arial"/>
                <w:color w:val="7F7F7F" w:themeColor="text1" w:themeTint="80"/>
                <w:sz w:val="20"/>
                <w:szCs w:val="20"/>
              </w:rPr>
            </w:pPr>
            <w:r>
              <w:rPr>
                <w:rFonts w:ascii="Arial" w:hAnsi="Arial" w:cs="Arial"/>
                <w:color w:val="7F7F7F" w:themeColor="text1" w:themeTint="80"/>
                <w:sz w:val="20"/>
                <w:szCs w:val="20"/>
              </w:rPr>
              <w:t>2018-02-09</w:t>
            </w:r>
          </w:p>
        </w:tc>
        <w:tc>
          <w:tcPr>
            <w:tcW w:w="1774" w:type="dxa"/>
            <w:vAlign w:val="center"/>
          </w:tcPr>
          <w:p w14:paraId="7481BBF9" w14:textId="480B4D79" w:rsidR="00730ADD" w:rsidRDefault="00730ADD" w:rsidP="00730ADD">
            <w:pPr>
              <w:jc w:val="center"/>
              <w:rPr>
                <w:rFonts w:ascii="Arial" w:hAnsi="Arial" w:cs="Arial"/>
                <w:color w:val="505050"/>
                <w:sz w:val="20"/>
                <w:szCs w:val="20"/>
              </w:rPr>
            </w:pPr>
            <w:r>
              <w:rPr>
                <w:rFonts w:ascii="Arial" w:hAnsi="Arial" w:cs="Arial"/>
                <w:color w:val="505050"/>
                <w:sz w:val="20"/>
                <w:szCs w:val="20"/>
              </w:rPr>
              <w:t>Martin Ćosić</w:t>
            </w:r>
          </w:p>
        </w:tc>
      </w:tr>
      <w:tr w:rsidR="00450012" w:rsidRPr="00C335BE" w14:paraId="086DF3BF" w14:textId="77777777" w:rsidTr="005B4AC3">
        <w:trPr>
          <w:ins w:id="14" w:author="Martin Ćosić" w:date="2018-02-16T15:18:00Z"/>
        </w:trPr>
        <w:tc>
          <w:tcPr>
            <w:tcW w:w="1418" w:type="dxa"/>
            <w:vAlign w:val="center"/>
          </w:tcPr>
          <w:p w14:paraId="2E2BA8B1" w14:textId="38022FFD" w:rsidR="00450012" w:rsidRDefault="00450012" w:rsidP="00730ADD">
            <w:pPr>
              <w:jc w:val="center"/>
              <w:rPr>
                <w:ins w:id="15" w:author="Martin Ćosić" w:date="2018-02-16T15:18:00Z"/>
                <w:rFonts w:ascii="Arial" w:hAnsi="Arial" w:cs="Arial"/>
                <w:color w:val="505050"/>
                <w:sz w:val="20"/>
                <w:szCs w:val="20"/>
              </w:rPr>
            </w:pPr>
            <w:ins w:id="16" w:author="Martin Ćosić" w:date="2018-02-16T15:18:00Z">
              <w:r>
                <w:rPr>
                  <w:rFonts w:ascii="Arial" w:hAnsi="Arial" w:cs="Arial"/>
                  <w:color w:val="505050"/>
                  <w:sz w:val="20"/>
                  <w:szCs w:val="20"/>
                </w:rPr>
                <w:t>009</w:t>
              </w:r>
            </w:ins>
          </w:p>
        </w:tc>
        <w:tc>
          <w:tcPr>
            <w:tcW w:w="3260" w:type="dxa"/>
            <w:vAlign w:val="center"/>
          </w:tcPr>
          <w:p w14:paraId="5BF3569B" w14:textId="1CF762F3" w:rsidR="00450012" w:rsidRPr="00D673BC" w:rsidRDefault="00450012" w:rsidP="00730ADD">
            <w:pPr>
              <w:jc w:val="center"/>
              <w:rPr>
                <w:ins w:id="17" w:author="Martin Ćosić" w:date="2018-02-16T15:18:00Z"/>
                <w:rFonts w:ascii="Arial" w:hAnsi="Arial" w:cs="Arial"/>
                <w:color w:val="7F7F7F" w:themeColor="text1" w:themeTint="80"/>
                <w:sz w:val="20"/>
                <w:szCs w:val="20"/>
              </w:rPr>
            </w:pPr>
            <w:ins w:id="18" w:author="Martin Ćosić" w:date="2018-02-16T15:18:00Z">
              <w:r w:rsidRPr="00D673BC">
                <w:rPr>
                  <w:rFonts w:ascii="Arial" w:hAnsi="Arial" w:cs="Arial"/>
                  <w:color w:val="7F7F7F" w:themeColor="text1" w:themeTint="80"/>
                  <w:sz w:val="20"/>
                  <w:szCs w:val="20"/>
                </w:rPr>
                <w:t>Additions and corrections</w:t>
              </w:r>
            </w:ins>
          </w:p>
        </w:tc>
        <w:tc>
          <w:tcPr>
            <w:tcW w:w="1418" w:type="dxa"/>
            <w:vAlign w:val="center"/>
          </w:tcPr>
          <w:p w14:paraId="214E5D04" w14:textId="5FD13EB1" w:rsidR="00450012" w:rsidRDefault="00410406" w:rsidP="00730ADD">
            <w:pPr>
              <w:jc w:val="center"/>
              <w:rPr>
                <w:ins w:id="19" w:author="Martin Ćosić" w:date="2018-02-16T15:18:00Z"/>
                <w:rFonts w:ascii="Arial" w:hAnsi="Arial" w:cs="Arial"/>
                <w:color w:val="505050"/>
                <w:sz w:val="20"/>
                <w:szCs w:val="20"/>
              </w:rPr>
            </w:pPr>
            <w:ins w:id="20" w:author="Martin Ćosić" w:date="2018-02-16T15:18:00Z">
              <w:r>
                <w:rPr>
                  <w:rFonts w:ascii="Arial" w:hAnsi="Arial" w:cs="Arial"/>
                  <w:color w:val="505050"/>
                  <w:sz w:val="20"/>
                  <w:szCs w:val="20"/>
                </w:rPr>
                <w:t>117</w:t>
              </w:r>
            </w:ins>
          </w:p>
        </w:tc>
        <w:tc>
          <w:tcPr>
            <w:tcW w:w="1402" w:type="dxa"/>
            <w:vAlign w:val="center"/>
          </w:tcPr>
          <w:p w14:paraId="56531AB9" w14:textId="509B8D1B" w:rsidR="00450012" w:rsidRDefault="00450012" w:rsidP="00730ADD">
            <w:pPr>
              <w:jc w:val="center"/>
              <w:rPr>
                <w:ins w:id="21" w:author="Martin Ćosić" w:date="2018-02-16T15:18:00Z"/>
                <w:rFonts w:ascii="Arial" w:hAnsi="Arial" w:cs="Arial"/>
                <w:color w:val="7F7F7F" w:themeColor="text1" w:themeTint="80"/>
                <w:sz w:val="20"/>
                <w:szCs w:val="20"/>
              </w:rPr>
            </w:pPr>
            <w:ins w:id="22" w:author="Martin Ćosić" w:date="2018-02-16T15:18:00Z">
              <w:r>
                <w:rPr>
                  <w:rFonts w:ascii="Arial" w:hAnsi="Arial" w:cs="Arial"/>
                  <w:color w:val="7F7F7F" w:themeColor="text1" w:themeTint="80"/>
                  <w:sz w:val="20"/>
                  <w:szCs w:val="20"/>
                </w:rPr>
                <w:t>2018-02-16</w:t>
              </w:r>
            </w:ins>
          </w:p>
        </w:tc>
        <w:tc>
          <w:tcPr>
            <w:tcW w:w="1774" w:type="dxa"/>
            <w:vAlign w:val="center"/>
          </w:tcPr>
          <w:p w14:paraId="4D3514DB" w14:textId="012D5AA9" w:rsidR="00450012" w:rsidRDefault="00450012" w:rsidP="00730ADD">
            <w:pPr>
              <w:jc w:val="center"/>
              <w:rPr>
                <w:ins w:id="23" w:author="Martin Ćosić" w:date="2018-02-16T15:18:00Z"/>
                <w:rFonts w:ascii="Arial" w:hAnsi="Arial" w:cs="Arial"/>
                <w:color w:val="505050"/>
                <w:sz w:val="20"/>
                <w:szCs w:val="20"/>
              </w:rPr>
            </w:pPr>
            <w:ins w:id="24" w:author="Martin Ćosić" w:date="2018-02-16T15:19:00Z">
              <w:r>
                <w:rPr>
                  <w:rFonts w:ascii="Arial" w:hAnsi="Arial" w:cs="Arial"/>
                  <w:color w:val="505050"/>
                  <w:sz w:val="20"/>
                  <w:szCs w:val="20"/>
                </w:rPr>
                <w:t>Martin Ćosić</w:t>
              </w:r>
            </w:ins>
          </w:p>
        </w:tc>
      </w:tr>
    </w:tbl>
    <w:p w14:paraId="6E7C977C" w14:textId="77777777" w:rsidR="00612924" w:rsidRPr="00C335BE" w:rsidRDefault="00612924" w:rsidP="00612924">
      <w:pPr>
        <w:ind w:right="-501" w:firstLine="720"/>
        <w:rPr>
          <w:rFonts w:ascii="Arial" w:hAnsi="Arial" w:cs="Arial"/>
          <w:color w:val="FF6600"/>
          <w:sz w:val="20"/>
          <w:szCs w:val="20"/>
        </w:rPr>
      </w:pPr>
      <w:bookmarkStart w:id="25" w:name="_Toc320607410"/>
      <w:bookmarkStart w:id="26" w:name="_Toc320609930"/>
    </w:p>
    <w:p w14:paraId="68AE85E1" w14:textId="77777777" w:rsidR="00D53FA3" w:rsidRDefault="00D53FA3" w:rsidP="00C50E04">
      <w:pPr>
        <w:ind w:right="-501"/>
        <w:rPr>
          <w:rStyle w:val="Heading1Char"/>
          <w:rFonts w:eastAsia="Cambria" w:cs="Arial"/>
          <w:color w:val="auto"/>
          <w:sz w:val="28"/>
          <w:szCs w:val="28"/>
        </w:rPr>
      </w:pPr>
      <w:bookmarkStart w:id="27" w:name="_Toc358116233"/>
    </w:p>
    <w:p w14:paraId="0A0D5BBB" w14:textId="3E463C2B" w:rsidR="00606102" w:rsidRPr="002A451C" w:rsidRDefault="00606102" w:rsidP="00606102">
      <w:pPr>
        <w:pStyle w:val="Heading1"/>
        <w:spacing w:before="0"/>
        <w:rPr>
          <w:rFonts w:cs="Arial"/>
          <w:color w:val="auto"/>
          <w:sz w:val="28"/>
          <w:szCs w:val="28"/>
        </w:rPr>
      </w:pPr>
      <w:bookmarkStart w:id="28" w:name="_Toc506563176"/>
      <w:r>
        <w:rPr>
          <w:rFonts w:cs="Arial"/>
          <w:color w:val="auto"/>
          <w:sz w:val="28"/>
          <w:szCs w:val="28"/>
        </w:rPr>
        <w:t>2</w:t>
      </w:r>
      <w:r w:rsidRPr="002A451C">
        <w:rPr>
          <w:rFonts w:cs="Arial"/>
          <w:color w:val="auto"/>
          <w:sz w:val="28"/>
          <w:szCs w:val="28"/>
        </w:rPr>
        <w:t xml:space="preserve">. </w:t>
      </w:r>
      <w:r>
        <w:rPr>
          <w:rFonts w:cs="Arial"/>
          <w:color w:val="auto"/>
          <w:sz w:val="28"/>
          <w:szCs w:val="28"/>
        </w:rPr>
        <w:t>Document approval</w:t>
      </w:r>
      <w:bookmarkEnd w:id="28"/>
    </w:p>
    <w:bookmarkEnd w:id="25"/>
    <w:bookmarkEnd w:id="26"/>
    <w:bookmarkEnd w:id="27"/>
    <w:p w14:paraId="6E7C977F" w14:textId="77777777" w:rsidR="00612924" w:rsidRPr="00C335BE" w:rsidRDefault="00612924" w:rsidP="00123ADD">
      <w:pPr>
        <w:ind w:right="-501"/>
        <w:rPr>
          <w:rFonts w:ascii="Arial" w:hAnsi="Arial" w:cs="Arial"/>
          <w:color w:val="808080"/>
          <w:sz w:val="20"/>
          <w:szCs w:val="20"/>
        </w:rPr>
      </w:pPr>
    </w:p>
    <w:p w14:paraId="6E7C9780" w14:textId="77777777" w:rsidR="00612924" w:rsidRPr="00C335BE" w:rsidRDefault="00612924" w:rsidP="00C50E04">
      <w:pPr>
        <w:ind w:right="-501"/>
        <w:rPr>
          <w:rFonts w:ascii="Arial" w:hAnsi="Arial" w:cs="Arial"/>
          <w:b/>
          <w:sz w:val="22"/>
          <w:szCs w:val="22"/>
        </w:rPr>
      </w:pPr>
      <w:r w:rsidRPr="00C335BE">
        <w:rPr>
          <w:rFonts w:ascii="Arial" w:hAnsi="Arial" w:cs="Arial"/>
          <w:sz w:val="20"/>
          <w:szCs w:val="20"/>
        </w:rPr>
        <w:t>The following table shows a list of stakeholders who have approved the document.</w:t>
      </w:r>
    </w:p>
    <w:p w14:paraId="6E7C9781" w14:textId="77777777" w:rsidR="00612924" w:rsidRPr="00C335BE" w:rsidRDefault="00612924" w:rsidP="00612924">
      <w:pPr>
        <w:ind w:right="-501"/>
        <w:rPr>
          <w:rFonts w:ascii="Arial" w:hAnsi="Arial" w:cs="Arial"/>
          <w:b/>
          <w:color w:val="FF6600"/>
          <w:sz w:val="20"/>
          <w:szCs w:val="20"/>
        </w:rPr>
      </w:pPr>
      <w:r w:rsidRPr="00C335BE">
        <w:rPr>
          <w:rFonts w:ascii="Arial" w:hAnsi="Arial" w:cs="Arial"/>
          <w:b/>
          <w:color w:val="FF6600"/>
          <w:sz w:val="22"/>
          <w:szCs w:val="22"/>
        </w:rPr>
        <w:tab/>
      </w:r>
    </w:p>
    <w:tbl>
      <w:tblPr>
        <w:tblW w:w="0" w:type="auto"/>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302"/>
        <w:gridCol w:w="2228"/>
        <w:gridCol w:w="2526"/>
        <w:gridCol w:w="2145"/>
      </w:tblGrid>
      <w:tr w:rsidR="00612924" w:rsidRPr="00C335BE" w14:paraId="6E7C9786" w14:textId="77777777" w:rsidTr="00C50E04">
        <w:trPr>
          <w:trHeight w:val="340"/>
        </w:trPr>
        <w:tc>
          <w:tcPr>
            <w:tcW w:w="2302" w:type="dxa"/>
            <w:shd w:val="clear" w:color="auto" w:fill="F2F2F2" w:themeFill="background1" w:themeFillShade="F2"/>
            <w:vAlign w:val="center"/>
          </w:tcPr>
          <w:p w14:paraId="6E7C9782" w14:textId="77777777" w:rsidR="00612924" w:rsidRPr="00C335BE" w:rsidRDefault="00612924" w:rsidP="00884711">
            <w:pPr>
              <w:jc w:val="center"/>
              <w:rPr>
                <w:rFonts w:ascii="Arial" w:hAnsi="Arial" w:cs="Arial"/>
                <w:b/>
                <w:sz w:val="20"/>
                <w:szCs w:val="20"/>
              </w:rPr>
            </w:pPr>
            <w:r w:rsidRPr="00C335BE">
              <w:rPr>
                <w:rFonts w:ascii="Arial" w:hAnsi="Arial" w:cs="Arial"/>
                <w:b/>
                <w:sz w:val="20"/>
                <w:szCs w:val="20"/>
              </w:rPr>
              <w:t>Stakeholder</w:t>
            </w:r>
          </w:p>
        </w:tc>
        <w:tc>
          <w:tcPr>
            <w:tcW w:w="2228" w:type="dxa"/>
            <w:shd w:val="clear" w:color="auto" w:fill="F2F2F2" w:themeFill="background1" w:themeFillShade="F2"/>
            <w:vAlign w:val="center"/>
          </w:tcPr>
          <w:p w14:paraId="6E7C9783" w14:textId="77777777" w:rsidR="00612924" w:rsidRPr="00C335BE" w:rsidRDefault="00612924" w:rsidP="00884711">
            <w:pPr>
              <w:jc w:val="center"/>
              <w:rPr>
                <w:rFonts w:ascii="Arial" w:hAnsi="Arial" w:cs="Arial"/>
                <w:b/>
                <w:sz w:val="20"/>
                <w:szCs w:val="20"/>
              </w:rPr>
            </w:pPr>
            <w:r w:rsidRPr="00C335BE">
              <w:rPr>
                <w:rFonts w:ascii="Arial" w:hAnsi="Arial" w:cs="Arial"/>
                <w:b/>
                <w:sz w:val="20"/>
                <w:szCs w:val="20"/>
              </w:rPr>
              <w:t>Role</w:t>
            </w:r>
          </w:p>
        </w:tc>
        <w:tc>
          <w:tcPr>
            <w:tcW w:w="2526" w:type="dxa"/>
            <w:shd w:val="clear" w:color="auto" w:fill="F2F2F2" w:themeFill="background1" w:themeFillShade="F2"/>
            <w:vAlign w:val="center"/>
          </w:tcPr>
          <w:p w14:paraId="6E7C9784" w14:textId="77777777" w:rsidR="00612924" w:rsidRPr="00C335BE" w:rsidRDefault="00612924" w:rsidP="00884711">
            <w:pPr>
              <w:jc w:val="center"/>
              <w:rPr>
                <w:rFonts w:ascii="Arial" w:hAnsi="Arial" w:cs="Arial"/>
                <w:b/>
                <w:sz w:val="20"/>
                <w:szCs w:val="20"/>
              </w:rPr>
            </w:pPr>
            <w:r w:rsidRPr="00C335BE">
              <w:rPr>
                <w:rFonts w:ascii="Arial" w:hAnsi="Arial" w:cs="Arial"/>
                <w:b/>
                <w:sz w:val="20"/>
                <w:szCs w:val="20"/>
              </w:rPr>
              <w:t>Approval Date</w:t>
            </w:r>
          </w:p>
        </w:tc>
        <w:tc>
          <w:tcPr>
            <w:tcW w:w="2145" w:type="dxa"/>
            <w:shd w:val="clear" w:color="auto" w:fill="F2F2F2" w:themeFill="background1" w:themeFillShade="F2"/>
            <w:vAlign w:val="center"/>
          </w:tcPr>
          <w:p w14:paraId="6E7C9785" w14:textId="77777777" w:rsidR="00612924" w:rsidRPr="00C335BE" w:rsidRDefault="00612924" w:rsidP="00884711">
            <w:pPr>
              <w:jc w:val="center"/>
              <w:rPr>
                <w:rFonts w:ascii="Arial" w:hAnsi="Arial" w:cs="Arial"/>
                <w:b/>
                <w:sz w:val="20"/>
                <w:szCs w:val="20"/>
              </w:rPr>
            </w:pPr>
            <w:r w:rsidRPr="00C335BE">
              <w:rPr>
                <w:rFonts w:ascii="Arial" w:hAnsi="Arial" w:cs="Arial"/>
                <w:b/>
                <w:sz w:val="20"/>
                <w:szCs w:val="20"/>
              </w:rPr>
              <w:t>Approval method</w:t>
            </w:r>
          </w:p>
        </w:tc>
      </w:tr>
      <w:tr w:rsidR="00612924" w:rsidRPr="00C335BE" w14:paraId="6E7C978B" w14:textId="77777777" w:rsidTr="00C50E04">
        <w:tc>
          <w:tcPr>
            <w:tcW w:w="2302" w:type="dxa"/>
            <w:vAlign w:val="center"/>
          </w:tcPr>
          <w:p w14:paraId="6E7C9787" w14:textId="040D0830" w:rsidR="00612924" w:rsidRPr="00C335BE" w:rsidRDefault="00612924" w:rsidP="00DB3393">
            <w:pPr>
              <w:rPr>
                <w:rFonts w:ascii="Arial" w:hAnsi="Arial" w:cs="Arial"/>
                <w:color w:val="808080"/>
                <w:sz w:val="20"/>
                <w:szCs w:val="20"/>
              </w:rPr>
            </w:pPr>
          </w:p>
        </w:tc>
        <w:tc>
          <w:tcPr>
            <w:tcW w:w="2228" w:type="dxa"/>
            <w:vAlign w:val="center"/>
          </w:tcPr>
          <w:p w14:paraId="6E7C9788" w14:textId="561523D8" w:rsidR="00612924" w:rsidRPr="00C335BE" w:rsidRDefault="00612924" w:rsidP="00884711">
            <w:pPr>
              <w:jc w:val="center"/>
              <w:rPr>
                <w:rFonts w:ascii="Arial" w:hAnsi="Arial" w:cs="Arial"/>
                <w:color w:val="808080"/>
                <w:sz w:val="20"/>
                <w:szCs w:val="20"/>
              </w:rPr>
            </w:pPr>
          </w:p>
        </w:tc>
        <w:tc>
          <w:tcPr>
            <w:tcW w:w="2526" w:type="dxa"/>
            <w:vAlign w:val="center"/>
          </w:tcPr>
          <w:p w14:paraId="6E7C9789" w14:textId="74C8CAB3" w:rsidR="00612924" w:rsidRPr="00C335BE" w:rsidRDefault="00612924" w:rsidP="00884711">
            <w:pPr>
              <w:jc w:val="center"/>
              <w:rPr>
                <w:rFonts w:ascii="Arial" w:hAnsi="Arial" w:cs="Arial"/>
                <w:color w:val="808080"/>
                <w:sz w:val="20"/>
                <w:szCs w:val="20"/>
              </w:rPr>
            </w:pPr>
          </w:p>
        </w:tc>
        <w:tc>
          <w:tcPr>
            <w:tcW w:w="2145" w:type="dxa"/>
            <w:vAlign w:val="center"/>
          </w:tcPr>
          <w:p w14:paraId="6E7C978A" w14:textId="77777777" w:rsidR="00612924" w:rsidRPr="00C335BE" w:rsidRDefault="00612924" w:rsidP="00884711">
            <w:pPr>
              <w:jc w:val="center"/>
              <w:rPr>
                <w:rFonts w:ascii="Arial" w:hAnsi="Arial" w:cs="Arial"/>
                <w:color w:val="808080"/>
                <w:sz w:val="20"/>
                <w:szCs w:val="20"/>
              </w:rPr>
            </w:pPr>
          </w:p>
        </w:tc>
      </w:tr>
    </w:tbl>
    <w:p w14:paraId="6E7C979B" w14:textId="77777777" w:rsidR="00612924" w:rsidRPr="00C335BE" w:rsidRDefault="00612924" w:rsidP="006F5D39">
      <w:pPr>
        <w:ind w:right="-501"/>
        <w:rPr>
          <w:rFonts w:ascii="Arial" w:hAnsi="Arial" w:cs="Arial"/>
          <w:color w:val="FF6600"/>
          <w:sz w:val="20"/>
          <w:szCs w:val="20"/>
        </w:rPr>
      </w:pPr>
      <w:bookmarkStart w:id="29" w:name="_Toc311205739"/>
      <w:bookmarkStart w:id="30" w:name="_Toc320607411"/>
      <w:bookmarkStart w:id="31" w:name="_Toc320609931"/>
    </w:p>
    <w:p w14:paraId="1547E97B" w14:textId="77777777" w:rsidR="00D53FA3" w:rsidRDefault="00D53FA3" w:rsidP="00C50E04">
      <w:pPr>
        <w:ind w:right="-501"/>
        <w:rPr>
          <w:rStyle w:val="Heading1Char"/>
          <w:rFonts w:eastAsia="Cambria" w:cs="Arial"/>
          <w:color w:val="auto"/>
          <w:sz w:val="28"/>
          <w:szCs w:val="28"/>
        </w:rPr>
      </w:pPr>
      <w:bookmarkStart w:id="32" w:name="_Toc358116234"/>
    </w:p>
    <w:p w14:paraId="314BC766" w14:textId="77777777" w:rsidR="00D53FA3" w:rsidRDefault="00D53FA3" w:rsidP="00C50E04">
      <w:pPr>
        <w:ind w:right="-501"/>
        <w:rPr>
          <w:rStyle w:val="Heading1Char"/>
          <w:rFonts w:eastAsia="Cambria" w:cs="Arial"/>
          <w:color w:val="auto"/>
          <w:sz w:val="28"/>
          <w:szCs w:val="28"/>
        </w:rPr>
      </w:pPr>
    </w:p>
    <w:p w14:paraId="464F71C3" w14:textId="37E5A607" w:rsidR="00606102" w:rsidRPr="002A451C" w:rsidRDefault="00606102" w:rsidP="00606102">
      <w:pPr>
        <w:pStyle w:val="Heading1"/>
        <w:spacing w:before="0"/>
        <w:rPr>
          <w:rFonts w:cs="Arial"/>
          <w:color w:val="auto"/>
          <w:sz w:val="28"/>
          <w:szCs w:val="28"/>
        </w:rPr>
      </w:pPr>
      <w:bookmarkStart w:id="33" w:name="_Toc506563177"/>
      <w:r>
        <w:rPr>
          <w:rFonts w:cs="Arial"/>
          <w:color w:val="auto"/>
          <w:sz w:val="28"/>
          <w:szCs w:val="28"/>
        </w:rPr>
        <w:t>3</w:t>
      </w:r>
      <w:r w:rsidRPr="002A451C">
        <w:rPr>
          <w:rFonts w:cs="Arial"/>
          <w:color w:val="auto"/>
          <w:sz w:val="28"/>
          <w:szCs w:val="28"/>
        </w:rPr>
        <w:t xml:space="preserve">. </w:t>
      </w:r>
      <w:r>
        <w:rPr>
          <w:rFonts w:cs="Arial"/>
          <w:color w:val="auto"/>
          <w:sz w:val="28"/>
          <w:szCs w:val="28"/>
        </w:rPr>
        <w:t>Document distribution list</w:t>
      </w:r>
      <w:bookmarkEnd w:id="33"/>
    </w:p>
    <w:bookmarkEnd w:id="29"/>
    <w:bookmarkEnd w:id="30"/>
    <w:bookmarkEnd w:id="31"/>
    <w:bookmarkEnd w:id="32"/>
    <w:p w14:paraId="6E7C979E" w14:textId="77777777" w:rsidR="00612924" w:rsidRPr="00C335BE" w:rsidRDefault="00612924" w:rsidP="00123ADD">
      <w:pPr>
        <w:ind w:right="-501"/>
        <w:rPr>
          <w:rFonts w:ascii="Arial" w:hAnsi="Arial" w:cs="Arial"/>
          <w:color w:val="808080"/>
          <w:sz w:val="20"/>
          <w:szCs w:val="20"/>
        </w:rPr>
      </w:pPr>
    </w:p>
    <w:p w14:paraId="6E7C979F" w14:textId="77777777" w:rsidR="00612924" w:rsidRPr="00C335BE" w:rsidRDefault="00612924" w:rsidP="00C50E04">
      <w:pPr>
        <w:ind w:right="-501"/>
        <w:rPr>
          <w:rFonts w:ascii="Arial" w:hAnsi="Arial" w:cs="Arial"/>
          <w:sz w:val="20"/>
          <w:szCs w:val="20"/>
        </w:rPr>
      </w:pPr>
      <w:r w:rsidRPr="00C335BE">
        <w:rPr>
          <w:rFonts w:ascii="Arial" w:hAnsi="Arial" w:cs="Arial"/>
          <w:sz w:val="20"/>
          <w:szCs w:val="20"/>
        </w:rPr>
        <w:t>The following table shows a list to which the document is mandatory to be distributed.</w:t>
      </w:r>
    </w:p>
    <w:p w14:paraId="6E7C97A0" w14:textId="77777777" w:rsidR="00612924" w:rsidRPr="00C335BE" w:rsidRDefault="00612924" w:rsidP="00612924">
      <w:pPr>
        <w:ind w:right="-501" w:firstLine="720"/>
        <w:rPr>
          <w:rFonts w:ascii="Arial" w:hAnsi="Arial" w:cs="Arial"/>
          <w:color w:val="808080"/>
          <w:sz w:val="20"/>
          <w:szCs w:val="20"/>
        </w:rPr>
      </w:pPr>
    </w:p>
    <w:tbl>
      <w:tblPr>
        <w:tblW w:w="0" w:type="auto"/>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625"/>
        <w:gridCol w:w="4576"/>
      </w:tblGrid>
      <w:tr w:rsidR="00612924" w:rsidRPr="00C335BE" w14:paraId="6E7C97A3" w14:textId="77777777" w:rsidTr="00C50E04">
        <w:trPr>
          <w:trHeight w:val="340"/>
        </w:trPr>
        <w:tc>
          <w:tcPr>
            <w:tcW w:w="4625" w:type="dxa"/>
            <w:shd w:val="clear" w:color="auto" w:fill="F2F2F2" w:themeFill="background1" w:themeFillShade="F2"/>
            <w:vAlign w:val="center"/>
          </w:tcPr>
          <w:p w14:paraId="6E7C97A1" w14:textId="77777777" w:rsidR="00612924" w:rsidRPr="00C335BE" w:rsidRDefault="00612924" w:rsidP="00884711">
            <w:pPr>
              <w:jc w:val="center"/>
              <w:rPr>
                <w:rFonts w:ascii="Arial" w:hAnsi="Arial" w:cs="Arial"/>
                <w:b/>
                <w:sz w:val="20"/>
                <w:szCs w:val="20"/>
              </w:rPr>
            </w:pPr>
            <w:r w:rsidRPr="00C335BE">
              <w:rPr>
                <w:rFonts w:ascii="Arial" w:hAnsi="Arial" w:cs="Arial"/>
                <w:b/>
                <w:sz w:val="20"/>
                <w:szCs w:val="20"/>
              </w:rPr>
              <w:t>Name and Surname</w:t>
            </w:r>
          </w:p>
        </w:tc>
        <w:tc>
          <w:tcPr>
            <w:tcW w:w="4576" w:type="dxa"/>
            <w:shd w:val="clear" w:color="auto" w:fill="F2F2F2" w:themeFill="background1" w:themeFillShade="F2"/>
            <w:vAlign w:val="center"/>
          </w:tcPr>
          <w:p w14:paraId="6E7C97A2" w14:textId="77777777" w:rsidR="00612924" w:rsidRPr="00C335BE" w:rsidRDefault="00612924" w:rsidP="00884711">
            <w:pPr>
              <w:jc w:val="center"/>
              <w:rPr>
                <w:rFonts w:ascii="Arial" w:hAnsi="Arial" w:cs="Arial"/>
                <w:b/>
                <w:sz w:val="20"/>
                <w:szCs w:val="20"/>
              </w:rPr>
            </w:pPr>
            <w:r w:rsidRPr="00C335BE">
              <w:rPr>
                <w:rFonts w:ascii="Arial" w:hAnsi="Arial" w:cs="Arial"/>
                <w:b/>
                <w:sz w:val="20"/>
                <w:szCs w:val="20"/>
              </w:rPr>
              <w:t>Role</w:t>
            </w:r>
          </w:p>
        </w:tc>
      </w:tr>
      <w:tr w:rsidR="00612924" w:rsidRPr="00C335BE" w14:paraId="6E7C97A6" w14:textId="77777777" w:rsidTr="00C50E04">
        <w:tc>
          <w:tcPr>
            <w:tcW w:w="4625" w:type="dxa"/>
          </w:tcPr>
          <w:p w14:paraId="6E7C97A4" w14:textId="2AEC189A" w:rsidR="00612924" w:rsidRPr="00C335BE" w:rsidRDefault="00612924" w:rsidP="00DB3393">
            <w:pPr>
              <w:ind w:right="-501"/>
              <w:jc w:val="center"/>
              <w:rPr>
                <w:rFonts w:ascii="Arial" w:hAnsi="Arial" w:cs="Arial"/>
                <w:color w:val="808080"/>
                <w:sz w:val="20"/>
                <w:szCs w:val="20"/>
              </w:rPr>
            </w:pPr>
          </w:p>
        </w:tc>
        <w:tc>
          <w:tcPr>
            <w:tcW w:w="4576" w:type="dxa"/>
          </w:tcPr>
          <w:p w14:paraId="6E7C97A5" w14:textId="02FFD070" w:rsidR="00612924" w:rsidRPr="00C335BE" w:rsidRDefault="00612924" w:rsidP="00884711">
            <w:pPr>
              <w:ind w:right="-501"/>
              <w:jc w:val="center"/>
              <w:rPr>
                <w:rFonts w:ascii="Arial" w:hAnsi="Arial" w:cs="Arial"/>
                <w:color w:val="808080"/>
                <w:sz w:val="20"/>
                <w:szCs w:val="20"/>
              </w:rPr>
            </w:pPr>
          </w:p>
        </w:tc>
      </w:tr>
      <w:tr w:rsidR="00612924" w:rsidRPr="00C335BE" w14:paraId="6E7C97A9" w14:textId="77777777" w:rsidTr="00C50E04">
        <w:tc>
          <w:tcPr>
            <w:tcW w:w="4625" w:type="dxa"/>
          </w:tcPr>
          <w:p w14:paraId="6E7C97A7" w14:textId="3523DCB4" w:rsidR="00612924" w:rsidRPr="00C335BE" w:rsidRDefault="00612924" w:rsidP="00884711">
            <w:pPr>
              <w:ind w:right="-501"/>
              <w:jc w:val="center"/>
              <w:rPr>
                <w:rFonts w:ascii="Arial" w:hAnsi="Arial" w:cs="Arial"/>
                <w:color w:val="808080"/>
                <w:sz w:val="20"/>
                <w:szCs w:val="20"/>
              </w:rPr>
            </w:pPr>
          </w:p>
        </w:tc>
        <w:tc>
          <w:tcPr>
            <w:tcW w:w="4576" w:type="dxa"/>
          </w:tcPr>
          <w:p w14:paraId="6E7C97A8" w14:textId="3E78A377" w:rsidR="00612924" w:rsidRPr="00C335BE" w:rsidRDefault="00612924" w:rsidP="00884711">
            <w:pPr>
              <w:ind w:right="-501"/>
              <w:jc w:val="center"/>
              <w:rPr>
                <w:rFonts w:ascii="Arial" w:hAnsi="Arial" w:cs="Arial"/>
                <w:color w:val="808080"/>
                <w:sz w:val="20"/>
                <w:szCs w:val="20"/>
              </w:rPr>
            </w:pPr>
          </w:p>
        </w:tc>
      </w:tr>
      <w:tr w:rsidR="00612924" w:rsidRPr="00C335BE" w14:paraId="6E7C97AC" w14:textId="77777777" w:rsidTr="00C50E04">
        <w:tc>
          <w:tcPr>
            <w:tcW w:w="4625" w:type="dxa"/>
          </w:tcPr>
          <w:p w14:paraId="6E7C97AA" w14:textId="38EBC6AD" w:rsidR="00612924" w:rsidRPr="00C335BE" w:rsidRDefault="00612924" w:rsidP="00884711">
            <w:pPr>
              <w:ind w:right="-501"/>
              <w:jc w:val="center"/>
              <w:rPr>
                <w:rFonts w:ascii="Arial" w:hAnsi="Arial" w:cs="Arial"/>
                <w:color w:val="808080"/>
                <w:sz w:val="20"/>
                <w:szCs w:val="20"/>
              </w:rPr>
            </w:pPr>
          </w:p>
        </w:tc>
        <w:tc>
          <w:tcPr>
            <w:tcW w:w="4576" w:type="dxa"/>
          </w:tcPr>
          <w:p w14:paraId="6E7C97AB" w14:textId="3BD6C261" w:rsidR="00612924" w:rsidRPr="00C335BE" w:rsidRDefault="00612924" w:rsidP="00884711">
            <w:pPr>
              <w:ind w:right="-501"/>
              <w:jc w:val="center"/>
              <w:rPr>
                <w:rFonts w:ascii="Arial" w:hAnsi="Arial" w:cs="Arial"/>
                <w:color w:val="808080"/>
                <w:sz w:val="20"/>
                <w:szCs w:val="20"/>
              </w:rPr>
            </w:pPr>
          </w:p>
        </w:tc>
      </w:tr>
      <w:tr w:rsidR="00606102" w:rsidRPr="00C335BE" w14:paraId="688E5733" w14:textId="77777777" w:rsidTr="00C50E04">
        <w:tc>
          <w:tcPr>
            <w:tcW w:w="4625" w:type="dxa"/>
          </w:tcPr>
          <w:p w14:paraId="42DDBF95" w14:textId="77777777" w:rsidR="00606102" w:rsidRPr="00C335BE" w:rsidRDefault="00606102" w:rsidP="00884711">
            <w:pPr>
              <w:ind w:right="-501"/>
              <w:jc w:val="center"/>
              <w:rPr>
                <w:rFonts w:ascii="Arial" w:hAnsi="Arial" w:cs="Arial"/>
                <w:color w:val="808080"/>
                <w:sz w:val="20"/>
                <w:szCs w:val="20"/>
              </w:rPr>
            </w:pPr>
          </w:p>
        </w:tc>
        <w:tc>
          <w:tcPr>
            <w:tcW w:w="4576" w:type="dxa"/>
          </w:tcPr>
          <w:p w14:paraId="500B9CE2" w14:textId="77777777" w:rsidR="00606102" w:rsidRPr="00C335BE" w:rsidRDefault="00606102" w:rsidP="00884711">
            <w:pPr>
              <w:ind w:right="-501"/>
              <w:jc w:val="center"/>
              <w:rPr>
                <w:rFonts w:ascii="Arial" w:hAnsi="Arial" w:cs="Arial"/>
                <w:color w:val="808080"/>
                <w:sz w:val="20"/>
                <w:szCs w:val="20"/>
              </w:rPr>
            </w:pPr>
          </w:p>
        </w:tc>
      </w:tr>
    </w:tbl>
    <w:p w14:paraId="6E7C97AD" w14:textId="2223F6EA" w:rsidR="007434AC" w:rsidRDefault="007434AC" w:rsidP="007434AC">
      <w:pPr>
        <w:ind w:right="731"/>
        <w:rPr>
          <w:rFonts w:ascii="Arial" w:hAnsi="Arial" w:cs="Arial"/>
          <w:sz w:val="20"/>
          <w:szCs w:val="20"/>
        </w:rPr>
      </w:pPr>
    </w:p>
    <w:p w14:paraId="216103A9" w14:textId="50156013" w:rsidR="00606102" w:rsidRDefault="00606102" w:rsidP="007434AC">
      <w:pPr>
        <w:ind w:right="731"/>
        <w:rPr>
          <w:rFonts w:ascii="Arial" w:hAnsi="Arial" w:cs="Arial"/>
          <w:sz w:val="20"/>
          <w:szCs w:val="20"/>
        </w:rPr>
      </w:pPr>
    </w:p>
    <w:p w14:paraId="5AC3F1AD" w14:textId="09DA233D" w:rsidR="00606102" w:rsidRDefault="00606102" w:rsidP="007434AC">
      <w:pPr>
        <w:ind w:right="731"/>
        <w:rPr>
          <w:rFonts w:ascii="Arial" w:hAnsi="Arial" w:cs="Arial"/>
          <w:sz w:val="20"/>
          <w:szCs w:val="20"/>
        </w:rPr>
      </w:pPr>
    </w:p>
    <w:p w14:paraId="1086A1C0" w14:textId="77777777" w:rsidR="00606102" w:rsidRPr="00C335BE" w:rsidRDefault="00606102" w:rsidP="007434AC">
      <w:pPr>
        <w:ind w:right="731"/>
        <w:rPr>
          <w:rFonts w:ascii="Arial" w:hAnsi="Arial" w:cs="Arial"/>
          <w:sz w:val="20"/>
          <w:szCs w:val="20"/>
        </w:rPr>
      </w:pPr>
    </w:p>
    <w:p w14:paraId="6972575E" w14:textId="1CB7302C" w:rsidR="00D53FA3" w:rsidRPr="002A451C" w:rsidRDefault="00D53FA3" w:rsidP="00D53FA3">
      <w:pPr>
        <w:pStyle w:val="Heading1"/>
        <w:spacing w:before="0"/>
        <w:rPr>
          <w:rFonts w:cs="Arial"/>
          <w:color w:val="auto"/>
          <w:sz w:val="28"/>
          <w:szCs w:val="28"/>
        </w:rPr>
      </w:pPr>
      <w:bookmarkStart w:id="34" w:name="_Toc506563178"/>
      <w:r w:rsidRPr="002A451C">
        <w:rPr>
          <w:rFonts w:cs="Arial"/>
          <w:color w:val="auto"/>
          <w:sz w:val="28"/>
          <w:szCs w:val="28"/>
        </w:rPr>
        <w:t>4. General provisions</w:t>
      </w:r>
      <w:bookmarkEnd w:id="34"/>
    </w:p>
    <w:p w14:paraId="64614E52" w14:textId="77777777" w:rsidR="00D53FA3" w:rsidRDefault="00D53FA3" w:rsidP="00C50E04">
      <w:pPr>
        <w:jc w:val="both"/>
        <w:rPr>
          <w:rFonts w:ascii="Arial" w:hAnsi="Arial" w:cs="Arial"/>
        </w:rPr>
      </w:pPr>
    </w:p>
    <w:p w14:paraId="22B5F715" w14:textId="3DCFB50B" w:rsidR="00C50E04" w:rsidRPr="00FB52CE" w:rsidRDefault="00C50E04" w:rsidP="00C50E04">
      <w:pPr>
        <w:jc w:val="both"/>
        <w:rPr>
          <w:rFonts w:ascii="Arial" w:hAnsi="Arial" w:cs="Arial"/>
        </w:rPr>
      </w:pPr>
      <w:r w:rsidRPr="00FB52CE">
        <w:rPr>
          <w:rFonts w:ascii="Arial" w:hAnsi="Arial" w:cs="Arial"/>
        </w:rPr>
        <w:t>The main purpose of this document is to explain through the Use Cases functionalities in</w:t>
      </w:r>
      <w:r>
        <w:rPr>
          <w:rFonts w:ascii="Arial" w:hAnsi="Arial" w:cs="Arial"/>
        </w:rPr>
        <w:t xml:space="preserve"> </w:t>
      </w:r>
      <w:r w:rsidRPr="001947B8">
        <w:rPr>
          <w:rFonts w:ascii="Arial" w:hAnsi="Arial" w:cs="Arial"/>
          <w:i/>
        </w:rPr>
        <w:t>Acquiring</w:t>
      </w:r>
      <w:r>
        <w:rPr>
          <w:rFonts w:ascii="Arial" w:hAnsi="Arial" w:cs="Arial"/>
        </w:rPr>
        <w:t xml:space="preserve">, </w:t>
      </w:r>
      <w:r w:rsidRPr="001947B8">
        <w:rPr>
          <w:rFonts w:ascii="Arial" w:hAnsi="Arial" w:cs="Arial"/>
          <w:i/>
        </w:rPr>
        <w:t>Administration</w:t>
      </w:r>
      <w:r w:rsidRPr="00FB52CE">
        <w:rPr>
          <w:rFonts w:ascii="Arial" w:hAnsi="Arial" w:cs="Arial"/>
        </w:rPr>
        <w:t xml:space="preserve"> </w:t>
      </w:r>
      <w:r>
        <w:rPr>
          <w:rFonts w:ascii="Arial" w:hAnsi="Arial" w:cs="Arial"/>
        </w:rPr>
        <w:t xml:space="preserve">and </w:t>
      </w:r>
      <w:r w:rsidRPr="001947B8">
        <w:rPr>
          <w:rFonts w:ascii="Arial" w:hAnsi="Arial" w:cs="Arial"/>
          <w:i/>
        </w:rPr>
        <w:t>Other</w:t>
      </w:r>
      <w:r>
        <w:rPr>
          <w:rFonts w:ascii="Arial" w:hAnsi="Arial" w:cs="Arial"/>
        </w:rPr>
        <w:t xml:space="preserve"> </w:t>
      </w:r>
      <w:r w:rsidRPr="00FB52CE">
        <w:rPr>
          <w:rFonts w:ascii="Arial" w:hAnsi="Arial" w:cs="Arial"/>
        </w:rPr>
        <w:t>module</w:t>
      </w:r>
      <w:r>
        <w:rPr>
          <w:rFonts w:ascii="Arial" w:hAnsi="Arial" w:cs="Arial"/>
        </w:rPr>
        <w:t>s</w:t>
      </w:r>
      <w:r w:rsidRPr="00FB52CE">
        <w:rPr>
          <w:rFonts w:ascii="Arial" w:hAnsi="Arial" w:cs="Arial"/>
        </w:rPr>
        <w:t xml:space="preserve"> of </w:t>
      </w:r>
      <w:proofErr w:type="spellStart"/>
      <w:r w:rsidRPr="00FB52CE">
        <w:rPr>
          <w:rFonts w:ascii="Arial" w:hAnsi="Arial" w:cs="Arial"/>
        </w:rPr>
        <w:t>eXact</w:t>
      </w:r>
      <w:proofErr w:type="spellEnd"/>
      <w:r w:rsidRPr="00FB52CE">
        <w:rPr>
          <w:rFonts w:ascii="Arial" w:hAnsi="Arial" w:cs="Arial"/>
        </w:rPr>
        <w:t xml:space="preserve"> application, and system activities that have significance to the users. </w:t>
      </w:r>
    </w:p>
    <w:p w14:paraId="39D49F7F" w14:textId="77777777" w:rsidR="00C50E04" w:rsidRPr="00FB52CE" w:rsidRDefault="00C50E04" w:rsidP="00C50E04">
      <w:pPr>
        <w:jc w:val="both"/>
        <w:rPr>
          <w:rFonts w:ascii="Arial" w:hAnsi="Arial" w:cs="Arial"/>
        </w:rPr>
      </w:pPr>
    </w:p>
    <w:p w14:paraId="2CF78DD3" w14:textId="77777777" w:rsidR="00C50E04" w:rsidRPr="00FB52CE" w:rsidRDefault="00C50E04" w:rsidP="00C50E04">
      <w:pPr>
        <w:jc w:val="both"/>
        <w:rPr>
          <w:rFonts w:ascii="Arial" w:hAnsi="Arial" w:cs="Arial"/>
        </w:rPr>
      </w:pPr>
      <w:r w:rsidRPr="00FB52CE">
        <w:rPr>
          <w:rFonts w:ascii="Arial" w:hAnsi="Arial" w:cs="Arial"/>
        </w:rPr>
        <w:t xml:space="preserve">Use Case specification should be written from the user’s perspective and explains the functional requirements of developed software, that end-user is able to understand relatively easily. Also give to analysts, designers, developers and testers sufficient understanding what they have to do. </w:t>
      </w:r>
    </w:p>
    <w:p w14:paraId="3008A475" w14:textId="77777777" w:rsidR="00C50E04" w:rsidRPr="00FB52CE" w:rsidRDefault="00C50E04" w:rsidP="00C50E04">
      <w:pPr>
        <w:jc w:val="both"/>
        <w:rPr>
          <w:rFonts w:ascii="Arial" w:hAnsi="Arial" w:cs="Arial"/>
        </w:rPr>
      </w:pPr>
    </w:p>
    <w:p w14:paraId="5699D6F2" w14:textId="77777777" w:rsidR="00C50E04" w:rsidRPr="00FB52CE" w:rsidRDefault="00C50E04" w:rsidP="00C50E04">
      <w:pPr>
        <w:rPr>
          <w:rFonts w:ascii="Arial" w:hAnsi="Arial" w:cs="Arial"/>
        </w:rPr>
      </w:pPr>
      <w:r w:rsidRPr="00FB52CE">
        <w:rPr>
          <w:rFonts w:ascii="Arial" w:hAnsi="Arial" w:cs="Arial"/>
        </w:rPr>
        <w:t>Definitions of used abbreviations in this document:</w:t>
      </w:r>
    </w:p>
    <w:p w14:paraId="66D7F5D3" w14:textId="1B5C2695" w:rsidR="00C50E04" w:rsidRPr="00FB52CE" w:rsidRDefault="00856BD9" w:rsidP="00C50E04">
      <w:pPr>
        <w:ind w:firstLine="720"/>
        <w:rPr>
          <w:rFonts w:ascii="Arial" w:hAnsi="Arial" w:cs="Arial"/>
        </w:rPr>
      </w:pPr>
      <w:r>
        <w:rPr>
          <w:rFonts w:ascii="Arial" w:hAnsi="Arial" w:cs="Arial"/>
        </w:rPr>
        <w:t>UC</w:t>
      </w:r>
      <w:r>
        <w:rPr>
          <w:rFonts w:ascii="Arial" w:hAnsi="Arial" w:cs="Arial"/>
        </w:rPr>
        <w:tab/>
      </w:r>
      <w:r w:rsidR="00C50E04" w:rsidRPr="00FB52CE">
        <w:rPr>
          <w:rFonts w:ascii="Arial" w:hAnsi="Arial" w:cs="Arial"/>
        </w:rPr>
        <w:t>- Use Case</w:t>
      </w:r>
    </w:p>
    <w:p w14:paraId="05FE9FC9" w14:textId="1AB2CB4F" w:rsidR="00C50E04" w:rsidRPr="00FB52CE" w:rsidRDefault="00F26305" w:rsidP="00C50E04">
      <w:pPr>
        <w:ind w:firstLine="720"/>
        <w:rPr>
          <w:rFonts w:ascii="Arial" w:hAnsi="Arial" w:cs="Arial"/>
        </w:rPr>
      </w:pPr>
      <w:r>
        <w:rPr>
          <w:rFonts w:ascii="Arial" w:hAnsi="Arial" w:cs="Arial"/>
        </w:rPr>
        <w:t>WS</w:t>
      </w:r>
      <w:r w:rsidR="00856BD9">
        <w:rPr>
          <w:rFonts w:ascii="Arial" w:hAnsi="Arial" w:cs="Arial"/>
        </w:rPr>
        <w:tab/>
      </w:r>
      <w:r w:rsidR="00B37CE1">
        <w:rPr>
          <w:rFonts w:ascii="Arial" w:hAnsi="Arial" w:cs="Arial"/>
        </w:rPr>
        <w:t>-</w:t>
      </w:r>
      <w:r w:rsidR="00C50E04" w:rsidRPr="00FB52CE">
        <w:rPr>
          <w:rFonts w:ascii="Arial" w:hAnsi="Arial" w:cs="Arial"/>
        </w:rPr>
        <w:t xml:space="preserve"> </w:t>
      </w:r>
      <w:r>
        <w:rPr>
          <w:rFonts w:ascii="Arial" w:hAnsi="Arial" w:cs="Arial"/>
        </w:rPr>
        <w:t>web service</w:t>
      </w:r>
    </w:p>
    <w:p w14:paraId="6D206380" w14:textId="6BD3EC33" w:rsidR="00856BD9" w:rsidRDefault="00856BD9" w:rsidP="00C50E04">
      <w:pPr>
        <w:ind w:firstLine="720"/>
        <w:rPr>
          <w:rFonts w:ascii="Arial" w:hAnsi="Arial" w:cs="Arial"/>
        </w:rPr>
      </w:pPr>
      <w:r>
        <w:rPr>
          <w:rFonts w:ascii="Arial" w:hAnsi="Arial" w:cs="Arial"/>
        </w:rPr>
        <w:t>VUB</w:t>
      </w:r>
      <w:r>
        <w:rPr>
          <w:rFonts w:ascii="Arial" w:hAnsi="Arial" w:cs="Arial"/>
        </w:rPr>
        <w:tab/>
      </w:r>
      <w:r w:rsidR="00B37CE1">
        <w:rPr>
          <w:rFonts w:ascii="Arial" w:hAnsi="Arial" w:cs="Arial"/>
        </w:rPr>
        <w:t>-</w:t>
      </w:r>
      <w:r w:rsidR="00F26305">
        <w:rPr>
          <w:rFonts w:ascii="Arial" w:hAnsi="Arial" w:cs="Arial"/>
        </w:rPr>
        <w:t xml:space="preserve"> </w:t>
      </w:r>
      <w:proofErr w:type="spellStart"/>
      <w:r w:rsidR="00F26305" w:rsidRPr="00F26305">
        <w:rPr>
          <w:rFonts w:ascii="Arial" w:hAnsi="Arial" w:cs="Arial"/>
        </w:rPr>
        <w:t>Všeobecná</w:t>
      </w:r>
      <w:proofErr w:type="spellEnd"/>
      <w:r w:rsidR="00F26305" w:rsidRPr="00F26305">
        <w:rPr>
          <w:rFonts w:ascii="Arial" w:hAnsi="Arial" w:cs="Arial"/>
        </w:rPr>
        <w:t xml:space="preserve"> </w:t>
      </w:r>
      <w:proofErr w:type="spellStart"/>
      <w:r w:rsidR="00F26305" w:rsidRPr="00F26305">
        <w:rPr>
          <w:rFonts w:ascii="Arial" w:hAnsi="Arial" w:cs="Arial"/>
        </w:rPr>
        <w:t>úverová</w:t>
      </w:r>
      <w:proofErr w:type="spellEnd"/>
      <w:r w:rsidR="00F26305" w:rsidRPr="00F26305">
        <w:rPr>
          <w:rFonts w:ascii="Arial" w:hAnsi="Arial" w:cs="Arial"/>
        </w:rPr>
        <w:t xml:space="preserve"> </w:t>
      </w:r>
      <w:proofErr w:type="spellStart"/>
      <w:proofErr w:type="gramStart"/>
      <w:r w:rsidR="00F26305" w:rsidRPr="00F26305">
        <w:rPr>
          <w:rFonts w:ascii="Arial" w:hAnsi="Arial" w:cs="Arial"/>
        </w:rPr>
        <w:t>banka</w:t>
      </w:r>
      <w:proofErr w:type="spellEnd"/>
      <w:proofErr w:type="gramEnd"/>
    </w:p>
    <w:p w14:paraId="3C194B87" w14:textId="115DAB71" w:rsidR="00B74CCD" w:rsidRDefault="00B74CCD" w:rsidP="00C50E04">
      <w:pPr>
        <w:ind w:firstLine="720"/>
        <w:rPr>
          <w:rFonts w:ascii="Arial" w:hAnsi="Arial" w:cs="Arial"/>
        </w:rPr>
      </w:pPr>
      <w:proofErr w:type="gramStart"/>
      <w:r>
        <w:rPr>
          <w:rFonts w:ascii="Arial" w:hAnsi="Arial" w:cs="Arial"/>
        </w:rPr>
        <w:t>MPSI  -</w:t>
      </w:r>
      <w:proofErr w:type="gramEnd"/>
      <w:r>
        <w:rPr>
          <w:rFonts w:ascii="Arial" w:hAnsi="Arial" w:cs="Arial"/>
        </w:rPr>
        <w:t xml:space="preserve"> Mercury Processing Services International</w:t>
      </w:r>
    </w:p>
    <w:p w14:paraId="3FD3352B" w14:textId="77777777" w:rsidR="00203180" w:rsidRDefault="00856BD9" w:rsidP="00C50E04">
      <w:pPr>
        <w:ind w:firstLine="720"/>
        <w:rPr>
          <w:rFonts w:ascii="Arial" w:hAnsi="Arial" w:cs="Arial"/>
        </w:rPr>
      </w:pPr>
      <w:r>
        <w:rPr>
          <w:rFonts w:ascii="Arial" w:hAnsi="Arial" w:cs="Arial"/>
        </w:rPr>
        <w:t>CM</w:t>
      </w:r>
      <w:r>
        <w:rPr>
          <w:rFonts w:ascii="Arial" w:hAnsi="Arial" w:cs="Arial"/>
        </w:rPr>
        <w:tab/>
      </w:r>
      <w:r>
        <w:rPr>
          <w:rFonts w:ascii="Arial" w:hAnsi="Arial" w:cs="Arial"/>
        </w:rPr>
        <w:t>- commission model</w:t>
      </w:r>
    </w:p>
    <w:p w14:paraId="38C0CE6B" w14:textId="77777777" w:rsidR="00451888" w:rsidRDefault="00203180" w:rsidP="00C50E04">
      <w:pPr>
        <w:ind w:firstLine="720"/>
        <w:rPr>
          <w:rFonts w:ascii="Arial" w:hAnsi="Arial" w:cs="Arial"/>
        </w:rPr>
      </w:pPr>
      <w:r>
        <w:rPr>
          <w:rFonts w:ascii="Arial" w:hAnsi="Arial" w:cs="Arial"/>
        </w:rPr>
        <w:t>DB      - database</w:t>
      </w:r>
    </w:p>
    <w:p w14:paraId="1444865D" w14:textId="19A4AE91" w:rsidR="00C50E04" w:rsidRDefault="00451888" w:rsidP="00C50E04">
      <w:pPr>
        <w:ind w:firstLine="720"/>
        <w:rPr>
          <w:rFonts w:ascii="Arial" w:hAnsi="Arial" w:cs="Arial"/>
        </w:rPr>
      </w:pPr>
      <w:r>
        <w:rPr>
          <w:rFonts w:ascii="Arial" w:hAnsi="Arial" w:cs="Arial"/>
        </w:rPr>
        <w:t>TBD – to be defined</w:t>
      </w:r>
    </w:p>
    <w:p w14:paraId="0DA1F457" w14:textId="4D87954A" w:rsidR="00C534D8" w:rsidRDefault="00C534D8" w:rsidP="00123ADD">
      <w:pPr>
        <w:rPr>
          <w:rFonts w:ascii="Arial" w:hAnsi="Arial" w:cs="Arial"/>
        </w:rPr>
      </w:pPr>
    </w:p>
    <w:p w14:paraId="308715F5" w14:textId="34AB7114" w:rsidR="00E7411F" w:rsidRDefault="00C534D8" w:rsidP="00123ADD">
      <w:pPr>
        <w:rPr>
          <w:rFonts w:ascii="Arial" w:hAnsi="Arial" w:cs="Arial"/>
        </w:rPr>
      </w:pPr>
      <w:commentRangeStart w:id="35"/>
      <w:commentRangeStart w:id="36"/>
      <w:commentRangeStart w:id="37"/>
      <w:r>
        <w:rPr>
          <w:rFonts w:ascii="Arial" w:hAnsi="Arial" w:cs="Arial"/>
        </w:rPr>
        <w:t xml:space="preserve">We recommend to use this document with </w:t>
      </w:r>
      <w:r w:rsidRPr="00123ADD">
        <w:rPr>
          <w:rFonts w:ascii="Arial" w:hAnsi="Arial" w:cs="Arial"/>
          <w:i/>
        </w:rPr>
        <w:t>Navigation Pane</w:t>
      </w:r>
      <w:r>
        <w:rPr>
          <w:rFonts w:ascii="Arial" w:hAnsi="Arial" w:cs="Arial"/>
        </w:rPr>
        <w:t xml:space="preserve"> option activated (</w:t>
      </w:r>
      <w:r w:rsidRPr="00123ADD">
        <w:rPr>
          <w:rFonts w:ascii="Arial" w:hAnsi="Arial" w:cs="Arial"/>
          <w:i/>
        </w:rPr>
        <w:t>View</w:t>
      </w:r>
      <w:r>
        <w:rPr>
          <w:rFonts w:ascii="Arial" w:hAnsi="Arial" w:cs="Arial"/>
        </w:rPr>
        <w:t xml:space="preserve"> tab in Word)</w:t>
      </w:r>
      <w:r w:rsidR="009B64EC">
        <w:rPr>
          <w:rFonts w:ascii="Arial" w:hAnsi="Arial" w:cs="Arial"/>
        </w:rPr>
        <w:t xml:space="preserve"> for easier </w:t>
      </w:r>
      <w:r w:rsidR="00A55BF2">
        <w:rPr>
          <w:rFonts w:ascii="Arial" w:hAnsi="Arial" w:cs="Arial"/>
        </w:rPr>
        <w:t>to handle through Use Cases</w:t>
      </w:r>
      <w:r>
        <w:rPr>
          <w:rFonts w:ascii="Arial" w:hAnsi="Arial" w:cs="Arial"/>
        </w:rPr>
        <w:t>.</w:t>
      </w:r>
      <w:commentRangeEnd w:id="35"/>
      <w:r w:rsidR="008919DA">
        <w:rPr>
          <w:rStyle w:val="CommentReference"/>
        </w:rPr>
        <w:commentReference w:id="35"/>
      </w:r>
      <w:commentRangeEnd w:id="36"/>
      <w:commentRangeEnd w:id="37"/>
      <w:r w:rsidR="00025657">
        <w:rPr>
          <w:rFonts w:ascii="Arial" w:hAnsi="Arial" w:cs="Arial"/>
        </w:rPr>
        <w:br/>
      </w:r>
    </w:p>
    <w:p w14:paraId="65771804" w14:textId="33222169" w:rsidR="00C534D8" w:rsidRDefault="00E7411F" w:rsidP="00123ADD">
      <w:pPr>
        <w:jc w:val="both"/>
        <w:rPr>
          <w:rFonts w:ascii="Arial" w:hAnsi="Arial" w:cs="Arial"/>
        </w:rPr>
      </w:pPr>
      <w:proofErr w:type="spellStart"/>
      <w:r>
        <w:rPr>
          <w:rFonts w:ascii="Arial" w:hAnsi="Arial" w:cs="Arial"/>
        </w:rPr>
        <w:t>H</w:t>
      </w:r>
      <w:r w:rsidR="00FC6D15">
        <w:rPr>
          <w:rStyle w:val="CommentReference"/>
        </w:rPr>
        <w:commentReference w:id="36"/>
      </w:r>
      <w:r w:rsidR="00123ADD">
        <w:rPr>
          <w:rStyle w:val="CommentReference"/>
        </w:rPr>
        <w:commentReference w:id="37"/>
      </w:r>
      <w:r>
        <w:rPr>
          <w:rFonts w:ascii="Arial" w:hAnsi="Arial" w:cs="Arial"/>
        </w:rPr>
        <w:t>yperlins</w:t>
      </w:r>
      <w:proofErr w:type="spellEnd"/>
      <w:r>
        <w:rPr>
          <w:rFonts w:ascii="Arial" w:hAnsi="Arial" w:cs="Arial"/>
        </w:rPr>
        <w:t xml:space="preserve"> are also used for better navigation through document.</w:t>
      </w:r>
    </w:p>
    <w:p w14:paraId="042517C7" w14:textId="053D6E4B" w:rsidR="009C4707" w:rsidRDefault="009C4707" w:rsidP="00123ADD">
      <w:pPr>
        <w:jc w:val="both"/>
        <w:rPr>
          <w:rFonts w:ascii="Arial" w:hAnsi="Arial" w:cs="Arial"/>
        </w:rPr>
      </w:pPr>
    </w:p>
    <w:p w14:paraId="20BCF350" w14:textId="6BAA56BD" w:rsidR="009C4707" w:rsidRDefault="009C4707" w:rsidP="00123ADD">
      <w:pPr>
        <w:jc w:val="both"/>
        <w:rPr>
          <w:rFonts w:ascii="Arial" w:hAnsi="Arial" w:cs="Arial"/>
        </w:rPr>
      </w:pPr>
      <w:commentRangeStart w:id="38"/>
      <w:commentRangeStart w:id="39"/>
      <w:commentRangeStart w:id="40"/>
      <w:commentRangeStart w:id="41"/>
      <w:commentRangeStart w:id="42"/>
      <w:r>
        <w:rPr>
          <w:rFonts w:ascii="Arial" w:hAnsi="Arial" w:cs="Arial"/>
        </w:rPr>
        <w:lastRenderedPageBreak/>
        <w:t xml:space="preserve">With track changes are </w:t>
      </w:r>
      <w:r w:rsidR="00260FB3">
        <w:rPr>
          <w:rFonts w:ascii="Arial" w:hAnsi="Arial" w:cs="Arial"/>
        </w:rPr>
        <w:t>marked changes i</w:t>
      </w:r>
      <w:r>
        <w:rPr>
          <w:rFonts w:ascii="Arial" w:hAnsi="Arial" w:cs="Arial"/>
        </w:rPr>
        <w:t xml:space="preserve">n the last </w:t>
      </w:r>
      <w:r w:rsidR="00260FB3">
        <w:rPr>
          <w:rFonts w:ascii="Arial" w:hAnsi="Arial" w:cs="Arial"/>
        </w:rPr>
        <w:t xml:space="preserve">document </w:t>
      </w:r>
      <w:r>
        <w:rPr>
          <w:rFonts w:ascii="Arial" w:hAnsi="Arial" w:cs="Arial"/>
        </w:rPr>
        <w:t xml:space="preserve">version, compared to </w:t>
      </w:r>
      <w:r w:rsidR="00260FB3">
        <w:rPr>
          <w:rFonts w:ascii="Arial" w:hAnsi="Arial" w:cs="Arial"/>
        </w:rPr>
        <w:t>the previ</w:t>
      </w:r>
      <w:r w:rsidR="009C4210">
        <w:rPr>
          <w:rFonts w:ascii="Arial" w:hAnsi="Arial" w:cs="Arial"/>
        </w:rPr>
        <w:t xml:space="preserve">ous </w:t>
      </w:r>
      <w:proofErr w:type="spellStart"/>
      <w:r w:rsidR="009C4210">
        <w:rPr>
          <w:rFonts w:ascii="Arial" w:hAnsi="Arial" w:cs="Arial"/>
        </w:rPr>
        <w:t>verison</w:t>
      </w:r>
      <w:proofErr w:type="spellEnd"/>
      <w:r w:rsidR="009C4210">
        <w:rPr>
          <w:rFonts w:ascii="Arial" w:hAnsi="Arial" w:cs="Arial"/>
        </w:rPr>
        <w:t xml:space="preserve">. Every new </w:t>
      </w:r>
      <w:r w:rsidR="00260FB3">
        <w:rPr>
          <w:rFonts w:ascii="Arial" w:hAnsi="Arial" w:cs="Arial"/>
        </w:rPr>
        <w:t>version will accept first all existing track changes, before further document modifications.</w:t>
      </w:r>
      <w:commentRangeEnd w:id="38"/>
      <w:r w:rsidR="00B731AC">
        <w:rPr>
          <w:rStyle w:val="CommentReference"/>
        </w:rPr>
        <w:commentReference w:id="38"/>
      </w:r>
      <w:commentRangeEnd w:id="39"/>
      <w:r w:rsidR="00FC6D15">
        <w:rPr>
          <w:rStyle w:val="CommentReference"/>
        </w:rPr>
        <w:commentReference w:id="39"/>
      </w:r>
      <w:commentRangeEnd w:id="40"/>
      <w:r w:rsidR="00AE7D09">
        <w:rPr>
          <w:rStyle w:val="CommentReference"/>
        </w:rPr>
        <w:commentReference w:id="40"/>
      </w:r>
      <w:commentRangeEnd w:id="41"/>
      <w:r w:rsidR="00421DE4">
        <w:rPr>
          <w:rStyle w:val="CommentReference"/>
        </w:rPr>
        <w:commentReference w:id="41"/>
      </w:r>
      <w:commentRangeEnd w:id="42"/>
      <w:r w:rsidR="00123ADD">
        <w:rPr>
          <w:rStyle w:val="CommentReference"/>
        </w:rPr>
        <w:commentReference w:id="42"/>
      </w:r>
    </w:p>
    <w:p w14:paraId="00CE82B5" w14:textId="633767E6" w:rsidR="00982646" w:rsidRDefault="00982646" w:rsidP="00123ADD">
      <w:pPr>
        <w:jc w:val="both"/>
        <w:rPr>
          <w:rFonts w:ascii="Arial" w:hAnsi="Arial" w:cs="Arial"/>
        </w:rPr>
      </w:pPr>
    </w:p>
    <w:p w14:paraId="6E7C97B6" w14:textId="10ACC4CD" w:rsidR="004665DE" w:rsidRPr="002A451C" w:rsidRDefault="008705B8" w:rsidP="008705B8">
      <w:pPr>
        <w:pStyle w:val="Heading1"/>
        <w:rPr>
          <w:rFonts w:cs="Arial"/>
          <w:color w:val="auto"/>
          <w:sz w:val="28"/>
          <w:szCs w:val="28"/>
        </w:rPr>
      </w:pPr>
      <w:bookmarkStart w:id="43" w:name="_Toc358116236"/>
      <w:bookmarkStart w:id="44" w:name="_Toc506563179"/>
      <w:r w:rsidRPr="002A451C">
        <w:rPr>
          <w:rFonts w:cs="Arial"/>
          <w:color w:val="auto"/>
          <w:sz w:val="28"/>
          <w:szCs w:val="28"/>
        </w:rPr>
        <w:t xml:space="preserve">5. </w:t>
      </w:r>
      <w:r w:rsidR="00612924" w:rsidRPr="002A451C">
        <w:rPr>
          <w:rFonts w:cs="Arial"/>
          <w:color w:val="auto"/>
          <w:sz w:val="28"/>
          <w:szCs w:val="28"/>
        </w:rPr>
        <w:t>Contents</w:t>
      </w:r>
      <w:bookmarkEnd w:id="43"/>
      <w:bookmarkEnd w:id="44"/>
    </w:p>
    <w:p w14:paraId="08A0F453" w14:textId="44642D34" w:rsidR="0031617C" w:rsidRPr="0031617C" w:rsidRDefault="0031617C" w:rsidP="008705B8">
      <w:pPr>
        <w:jc w:val="both"/>
        <w:rPr>
          <w:rFonts w:ascii="Arial" w:hAnsi="Arial" w:cs="Arial"/>
          <w:b/>
        </w:rPr>
      </w:pPr>
    </w:p>
    <w:p w14:paraId="5CBA6AE8" w14:textId="4157ACB9" w:rsidR="00F34893" w:rsidRPr="00F34893" w:rsidRDefault="00F34893" w:rsidP="00F34893">
      <w:pPr>
        <w:pStyle w:val="Heading1"/>
        <w:rPr>
          <w:rFonts w:cs="Arial"/>
          <w:color w:val="auto"/>
          <w:sz w:val="24"/>
          <w:szCs w:val="24"/>
        </w:rPr>
      </w:pPr>
      <w:bookmarkStart w:id="45" w:name="_Toc506563180"/>
      <w:r w:rsidRPr="00F34893">
        <w:rPr>
          <w:rFonts w:cs="Arial"/>
          <w:color w:val="auto"/>
          <w:sz w:val="24"/>
          <w:szCs w:val="24"/>
        </w:rPr>
        <w:t xml:space="preserve">5. </w:t>
      </w:r>
      <w:r>
        <w:rPr>
          <w:rFonts w:cs="Arial"/>
          <w:color w:val="auto"/>
          <w:sz w:val="24"/>
          <w:szCs w:val="24"/>
        </w:rPr>
        <w:t>1. General instructions</w:t>
      </w:r>
      <w:bookmarkEnd w:id="45"/>
    </w:p>
    <w:p w14:paraId="77C23CEB" w14:textId="77777777" w:rsidR="0031617C" w:rsidRDefault="0031617C" w:rsidP="008705B8">
      <w:pPr>
        <w:jc w:val="both"/>
        <w:rPr>
          <w:rFonts w:ascii="Arial" w:hAnsi="Arial" w:cs="Arial"/>
        </w:rPr>
      </w:pPr>
    </w:p>
    <w:p w14:paraId="24FC1F49" w14:textId="35B389D4" w:rsidR="008705B8" w:rsidRPr="00FB52CE" w:rsidRDefault="0031617C" w:rsidP="008705B8">
      <w:pPr>
        <w:jc w:val="both"/>
        <w:rPr>
          <w:rFonts w:ascii="Arial" w:hAnsi="Arial" w:cs="Arial"/>
        </w:rPr>
      </w:pPr>
      <w:r>
        <w:rPr>
          <w:rFonts w:ascii="Arial" w:hAnsi="Arial" w:cs="Arial"/>
        </w:rPr>
        <w:t>T</w:t>
      </w:r>
      <w:r w:rsidR="008705B8" w:rsidRPr="00FB52CE">
        <w:rPr>
          <w:rFonts w:ascii="Arial" w:hAnsi="Arial" w:cs="Arial"/>
        </w:rPr>
        <w:t xml:space="preserve">his chapter gives general instructions how to use search, data export and entity browsing functionalities from the </w:t>
      </w:r>
      <w:r w:rsidR="008705B8" w:rsidRPr="00FB52CE">
        <w:rPr>
          <w:rFonts w:ascii="Arial" w:hAnsi="Arial" w:cs="Arial"/>
          <w:i/>
        </w:rPr>
        <w:t>Review 2</w:t>
      </w:r>
      <w:r w:rsidR="008705B8" w:rsidRPr="00FB52CE">
        <w:rPr>
          <w:rFonts w:ascii="Arial" w:hAnsi="Arial" w:cs="Arial"/>
        </w:rPr>
        <w:t xml:space="preserve"> form in </w:t>
      </w:r>
      <w:proofErr w:type="spellStart"/>
      <w:r w:rsidR="008705B8" w:rsidRPr="00FB52CE">
        <w:rPr>
          <w:rFonts w:ascii="Arial" w:hAnsi="Arial" w:cs="Arial"/>
        </w:rPr>
        <w:t>eXact</w:t>
      </w:r>
      <w:proofErr w:type="spellEnd"/>
      <w:r w:rsidR="008705B8" w:rsidRPr="00FB52CE">
        <w:rPr>
          <w:rFonts w:ascii="Arial" w:hAnsi="Arial" w:cs="Arial"/>
        </w:rPr>
        <w:t xml:space="preserve"> </w:t>
      </w:r>
      <w:r w:rsidR="008705B8">
        <w:rPr>
          <w:rFonts w:ascii="Arial" w:hAnsi="Arial" w:cs="Arial"/>
        </w:rPr>
        <w:t xml:space="preserve">web </w:t>
      </w:r>
      <w:r w:rsidR="008705B8" w:rsidRPr="00FB52CE">
        <w:rPr>
          <w:rFonts w:ascii="Arial" w:hAnsi="Arial" w:cs="Arial"/>
        </w:rPr>
        <w:t xml:space="preserve">application. </w:t>
      </w:r>
    </w:p>
    <w:p w14:paraId="774904AA" w14:textId="77777777" w:rsidR="008705B8" w:rsidRPr="00FB52CE" w:rsidRDefault="008705B8" w:rsidP="008705B8">
      <w:pPr>
        <w:ind w:left="720"/>
        <w:jc w:val="both"/>
        <w:rPr>
          <w:rFonts w:ascii="Arial" w:hAnsi="Arial" w:cs="Arial"/>
        </w:rPr>
      </w:pPr>
    </w:p>
    <w:p w14:paraId="4744E318" w14:textId="77777777" w:rsidR="008705B8" w:rsidRPr="00FB52CE" w:rsidRDefault="008705B8" w:rsidP="008705B8">
      <w:pPr>
        <w:jc w:val="both"/>
        <w:rPr>
          <w:rFonts w:ascii="Arial" w:hAnsi="Arial" w:cs="Arial"/>
        </w:rPr>
      </w:pPr>
      <w:r w:rsidRPr="00FB52CE">
        <w:rPr>
          <w:rFonts w:ascii="Arial" w:hAnsi="Arial" w:cs="Arial"/>
        </w:rPr>
        <w:t xml:space="preserve">To enter the form, click on: </w:t>
      </w:r>
      <w:r w:rsidRPr="00FB52CE">
        <w:rPr>
          <w:rFonts w:ascii="Arial" w:hAnsi="Arial" w:cs="Arial"/>
          <w:b/>
          <w:bCs/>
        </w:rPr>
        <w:t>Acquiring</w:t>
      </w:r>
      <w:r w:rsidRPr="00FB52CE">
        <w:rPr>
          <w:rFonts w:ascii="Arial" w:hAnsi="Arial" w:cs="Arial"/>
          <w:b/>
          <w:bCs/>
          <w:caps/>
        </w:rPr>
        <w:t xml:space="preserve"> </w:t>
      </w:r>
      <w:r w:rsidRPr="00FB52CE">
        <w:rPr>
          <w:rFonts w:ascii="Arial" w:hAnsi="Arial" w:cs="Arial"/>
          <w:bCs/>
          <w:caps/>
        </w:rPr>
        <w:t>&gt;</w:t>
      </w:r>
      <w:r w:rsidRPr="00FB52CE">
        <w:rPr>
          <w:rFonts w:ascii="Arial" w:hAnsi="Arial" w:cs="Arial"/>
          <w:b/>
          <w:bCs/>
          <w:caps/>
        </w:rPr>
        <w:t xml:space="preserve"> </w:t>
      </w:r>
      <w:r w:rsidRPr="00FB52CE">
        <w:rPr>
          <w:rFonts w:ascii="Arial" w:hAnsi="Arial" w:cs="Arial"/>
          <w:b/>
          <w:bCs/>
        </w:rPr>
        <w:t>Review</w:t>
      </w:r>
      <w:r w:rsidRPr="00FB52CE">
        <w:rPr>
          <w:rFonts w:ascii="Arial" w:hAnsi="Arial" w:cs="Arial"/>
          <w:b/>
          <w:bCs/>
          <w:caps/>
        </w:rPr>
        <w:t xml:space="preserve"> 2 </w:t>
      </w:r>
      <w:r w:rsidRPr="00FB52CE">
        <w:rPr>
          <w:rFonts w:ascii="Arial" w:hAnsi="Arial" w:cs="Arial"/>
          <w:bCs/>
          <w:caps/>
        </w:rPr>
        <w:t xml:space="preserve">&gt; </w:t>
      </w:r>
      <w:r w:rsidRPr="00FB52CE">
        <w:rPr>
          <w:rFonts w:ascii="Arial" w:hAnsi="Arial" w:cs="Arial"/>
          <w:bCs/>
        </w:rPr>
        <w:t>choose one of the possible option from dropdown list:</w:t>
      </w:r>
    </w:p>
    <w:p w14:paraId="38C8FAF1" w14:textId="77777777" w:rsidR="008705B8" w:rsidRPr="00FB52CE" w:rsidRDefault="008705B8" w:rsidP="001402BA">
      <w:pPr>
        <w:pStyle w:val="ListParagraph"/>
        <w:numPr>
          <w:ilvl w:val="0"/>
          <w:numId w:val="2"/>
        </w:numPr>
        <w:rPr>
          <w:rFonts w:ascii="Arial" w:hAnsi="Arial" w:cs="Arial"/>
        </w:rPr>
      </w:pPr>
      <w:r w:rsidRPr="00FB52CE">
        <w:rPr>
          <w:rFonts w:ascii="Arial" w:hAnsi="Arial" w:cs="Arial"/>
        </w:rPr>
        <w:t>Customers</w:t>
      </w:r>
    </w:p>
    <w:p w14:paraId="114FC69F" w14:textId="77777777" w:rsidR="008705B8" w:rsidRPr="00FB52CE" w:rsidRDefault="008705B8" w:rsidP="001402BA">
      <w:pPr>
        <w:pStyle w:val="ListParagraph"/>
        <w:numPr>
          <w:ilvl w:val="0"/>
          <w:numId w:val="2"/>
        </w:numPr>
        <w:rPr>
          <w:rFonts w:ascii="Arial" w:hAnsi="Arial" w:cs="Arial"/>
        </w:rPr>
      </w:pPr>
      <w:r w:rsidRPr="00FB52CE">
        <w:rPr>
          <w:rFonts w:ascii="Arial" w:hAnsi="Arial" w:cs="Arial"/>
        </w:rPr>
        <w:t>Addresses</w:t>
      </w:r>
    </w:p>
    <w:p w14:paraId="3576B30D" w14:textId="275E8077" w:rsidR="008705B8" w:rsidRPr="00C61768" w:rsidRDefault="008705B8" w:rsidP="001402BA">
      <w:pPr>
        <w:pStyle w:val="ListParagraph"/>
        <w:numPr>
          <w:ilvl w:val="0"/>
          <w:numId w:val="2"/>
        </w:numPr>
        <w:rPr>
          <w:rFonts w:ascii="Arial" w:hAnsi="Arial" w:cs="Arial"/>
        </w:rPr>
      </w:pPr>
      <w:r w:rsidRPr="00FB52CE">
        <w:rPr>
          <w:rFonts w:ascii="Arial" w:hAnsi="Arial" w:cs="Arial"/>
        </w:rPr>
        <w:t>Contracts</w:t>
      </w:r>
    </w:p>
    <w:p w14:paraId="25BFD4B0" w14:textId="77777777" w:rsidR="008705B8" w:rsidRPr="00FB52CE" w:rsidRDefault="008705B8" w:rsidP="001402BA">
      <w:pPr>
        <w:pStyle w:val="ListParagraph"/>
        <w:numPr>
          <w:ilvl w:val="0"/>
          <w:numId w:val="2"/>
        </w:numPr>
        <w:rPr>
          <w:rFonts w:ascii="Arial" w:hAnsi="Arial" w:cs="Arial"/>
        </w:rPr>
      </w:pPr>
      <w:r w:rsidRPr="00FB52CE">
        <w:rPr>
          <w:rFonts w:ascii="Arial" w:hAnsi="Arial" w:cs="Arial"/>
        </w:rPr>
        <w:t>Retailers</w:t>
      </w:r>
    </w:p>
    <w:p w14:paraId="4B4F2B0B" w14:textId="43C9C417" w:rsidR="008705B8" w:rsidRDefault="008705B8" w:rsidP="001402BA">
      <w:pPr>
        <w:pStyle w:val="ListParagraph"/>
        <w:numPr>
          <w:ilvl w:val="0"/>
          <w:numId w:val="2"/>
        </w:numPr>
        <w:rPr>
          <w:rFonts w:ascii="Arial" w:hAnsi="Arial" w:cs="Arial"/>
        </w:rPr>
      </w:pPr>
      <w:r w:rsidRPr="00FB52CE">
        <w:rPr>
          <w:rFonts w:ascii="Arial" w:hAnsi="Arial" w:cs="Arial"/>
        </w:rPr>
        <w:t>Terminals</w:t>
      </w:r>
    </w:p>
    <w:p w14:paraId="0E5A26F5" w14:textId="77777777" w:rsidR="00C61768" w:rsidRPr="00FB52CE" w:rsidRDefault="00C61768" w:rsidP="001402BA">
      <w:pPr>
        <w:pStyle w:val="ListParagraph"/>
        <w:numPr>
          <w:ilvl w:val="0"/>
          <w:numId w:val="2"/>
        </w:numPr>
        <w:rPr>
          <w:rFonts w:ascii="Arial" w:hAnsi="Arial" w:cs="Arial"/>
        </w:rPr>
      </w:pPr>
      <w:r w:rsidRPr="00FB52CE">
        <w:rPr>
          <w:rFonts w:ascii="Arial" w:hAnsi="Arial" w:cs="Arial"/>
        </w:rPr>
        <w:t>Payment definitions</w:t>
      </w:r>
    </w:p>
    <w:p w14:paraId="2E7474F5" w14:textId="64026C38" w:rsidR="00C61768" w:rsidRPr="00FB52CE" w:rsidRDefault="00C61768" w:rsidP="001402BA">
      <w:pPr>
        <w:pStyle w:val="ListParagraph"/>
        <w:numPr>
          <w:ilvl w:val="0"/>
          <w:numId w:val="2"/>
        </w:numPr>
        <w:rPr>
          <w:rFonts w:ascii="Arial" w:hAnsi="Arial" w:cs="Arial"/>
        </w:rPr>
      </w:pPr>
      <w:r>
        <w:rPr>
          <w:rFonts w:ascii="Arial" w:hAnsi="Arial" w:cs="Arial"/>
        </w:rPr>
        <w:t>Statement definitions</w:t>
      </w:r>
    </w:p>
    <w:p w14:paraId="37332D4C" w14:textId="77777777" w:rsidR="008705B8" w:rsidRPr="00FB52CE" w:rsidRDefault="008705B8" w:rsidP="001402BA">
      <w:pPr>
        <w:pStyle w:val="ListParagraph"/>
        <w:numPr>
          <w:ilvl w:val="0"/>
          <w:numId w:val="2"/>
        </w:numPr>
        <w:rPr>
          <w:rFonts w:ascii="Arial" w:hAnsi="Arial" w:cs="Arial"/>
        </w:rPr>
      </w:pPr>
      <w:r w:rsidRPr="00FB52CE">
        <w:rPr>
          <w:rFonts w:ascii="Arial" w:hAnsi="Arial" w:cs="Arial"/>
        </w:rPr>
        <w:t>Unfinished wizard cases</w:t>
      </w:r>
    </w:p>
    <w:p w14:paraId="415D9074" w14:textId="6C06E75A" w:rsidR="008705B8" w:rsidRDefault="008705B8" w:rsidP="001402BA">
      <w:pPr>
        <w:pStyle w:val="ListParagraph"/>
        <w:numPr>
          <w:ilvl w:val="0"/>
          <w:numId w:val="2"/>
        </w:numPr>
        <w:rPr>
          <w:rFonts w:ascii="Arial" w:hAnsi="Arial" w:cs="Arial"/>
        </w:rPr>
      </w:pPr>
      <w:r w:rsidRPr="00FB52CE">
        <w:rPr>
          <w:rFonts w:ascii="Arial" w:hAnsi="Arial" w:cs="Arial"/>
        </w:rPr>
        <w:t>New contract</w:t>
      </w:r>
    </w:p>
    <w:p w14:paraId="5FE64EA5" w14:textId="4542C41E" w:rsidR="00C61768" w:rsidRDefault="00C61768" w:rsidP="001402BA">
      <w:pPr>
        <w:pStyle w:val="ListParagraph"/>
        <w:numPr>
          <w:ilvl w:val="0"/>
          <w:numId w:val="2"/>
        </w:numPr>
        <w:rPr>
          <w:rFonts w:ascii="Arial" w:hAnsi="Arial" w:cs="Arial"/>
        </w:rPr>
      </w:pPr>
      <w:r>
        <w:rPr>
          <w:rFonts w:ascii="Arial" w:hAnsi="Arial" w:cs="Arial"/>
        </w:rPr>
        <w:t>New customer</w:t>
      </w:r>
    </w:p>
    <w:p w14:paraId="2D6A7B5B" w14:textId="5881ECB8" w:rsidR="00C61768" w:rsidRDefault="00C61768" w:rsidP="00C61768">
      <w:pPr>
        <w:rPr>
          <w:rFonts w:ascii="Arial" w:hAnsi="Arial" w:cs="Arial"/>
        </w:rPr>
      </w:pPr>
    </w:p>
    <w:p w14:paraId="6EED7806" w14:textId="77777777" w:rsidR="00301CD6" w:rsidRPr="00C77D90" w:rsidRDefault="00301CD6" w:rsidP="00301CD6">
      <w:pPr>
        <w:rPr>
          <w:rFonts w:ascii="Arial" w:hAnsi="Arial" w:cs="Arial"/>
          <w:b/>
          <w:bCs/>
          <w:caps/>
        </w:rPr>
      </w:pPr>
      <w:r w:rsidRPr="00FB52CE">
        <w:rPr>
          <w:rFonts w:ascii="Arial" w:hAnsi="Arial" w:cs="Arial"/>
        </w:rPr>
        <w:t>Depending of chosen option, different fields for search criteria insert will be shown on the screen and offer better and easier access to desired data.</w:t>
      </w:r>
    </w:p>
    <w:p w14:paraId="0B6345D5" w14:textId="77777777" w:rsidR="00C61768" w:rsidRPr="00C61768" w:rsidRDefault="00C61768" w:rsidP="00C61768">
      <w:pPr>
        <w:rPr>
          <w:rFonts w:ascii="Arial" w:hAnsi="Arial" w:cs="Arial"/>
        </w:rPr>
      </w:pPr>
    </w:p>
    <w:p w14:paraId="76FBA3A6" w14:textId="0EA45784" w:rsidR="00F566E4" w:rsidRDefault="00F566E4" w:rsidP="00952EF9"/>
    <w:p w14:paraId="51BE1A79" w14:textId="77777777" w:rsidR="00D25E91" w:rsidRDefault="00D25E91" w:rsidP="00952EF9"/>
    <w:p w14:paraId="2FC72667" w14:textId="404A73D4" w:rsidR="00606102" w:rsidRPr="00ED0C63" w:rsidRDefault="00A62FE9" w:rsidP="00606102">
      <w:pPr>
        <w:pStyle w:val="Heading1"/>
        <w:spacing w:before="0"/>
        <w:rPr>
          <w:rFonts w:cs="Arial"/>
          <w:color w:val="auto"/>
          <w:sz w:val="24"/>
          <w:szCs w:val="24"/>
        </w:rPr>
      </w:pPr>
      <w:r>
        <w:t xml:space="preserve">      </w:t>
      </w:r>
      <w:r w:rsidR="00D25E91" w:rsidRPr="00D25E91">
        <w:rPr>
          <w:rFonts w:cs="Arial"/>
        </w:rPr>
        <w:br w:type="textWrapping" w:clear="all"/>
      </w:r>
      <w:bookmarkStart w:id="46" w:name="_Toc506563181"/>
      <w:r w:rsidR="00606102" w:rsidRPr="00ED0C63">
        <w:rPr>
          <w:rFonts w:cs="Arial"/>
          <w:color w:val="auto"/>
          <w:sz w:val="24"/>
          <w:szCs w:val="24"/>
        </w:rPr>
        <w:t>5.1.1. Quick search option</w:t>
      </w:r>
      <w:bookmarkEnd w:id="46"/>
    </w:p>
    <w:p w14:paraId="621439FA" w14:textId="77777777" w:rsidR="00606102" w:rsidRDefault="00606102" w:rsidP="006769BE">
      <w:pPr>
        <w:rPr>
          <w:rFonts w:ascii="Arial" w:hAnsi="Arial" w:cs="Arial"/>
          <w:b/>
        </w:rPr>
      </w:pPr>
    </w:p>
    <w:p w14:paraId="5AC62B50" w14:textId="77777777" w:rsidR="00606102" w:rsidRDefault="00606102" w:rsidP="00ED0C63">
      <w:pPr>
        <w:jc w:val="both"/>
        <w:rPr>
          <w:rFonts w:ascii="Arial" w:hAnsi="Arial" w:cs="Arial"/>
        </w:rPr>
      </w:pPr>
    </w:p>
    <w:p w14:paraId="472C7CC4" w14:textId="54E7C6E5" w:rsidR="00D25E91" w:rsidRDefault="008C1D88" w:rsidP="00ED0C63">
      <w:pPr>
        <w:jc w:val="both"/>
        <w:rPr>
          <w:rFonts w:ascii="Arial" w:hAnsi="Arial" w:cs="Arial"/>
        </w:rPr>
      </w:pPr>
      <w:r>
        <w:rPr>
          <w:rFonts w:ascii="Arial" w:hAnsi="Arial" w:cs="Arial"/>
        </w:rPr>
        <w:t>T</w:t>
      </w:r>
      <w:r w:rsidRPr="00D25E91">
        <w:rPr>
          <w:rFonts w:ascii="Arial" w:hAnsi="Arial" w:cs="Arial"/>
        </w:rPr>
        <w:t>his</w:t>
      </w:r>
      <w:r>
        <w:rPr>
          <w:rFonts w:ascii="Arial" w:hAnsi="Arial" w:cs="Arial"/>
        </w:rPr>
        <w:t xml:space="preserve"> option allows insert of any search criteria (e.g. number, name… </w:t>
      </w:r>
      <w:proofErr w:type="spellStart"/>
      <w:r>
        <w:rPr>
          <w:rFonts w:ascii="Arial" w:hAnsi="Arial" w:cs="Arial"/>
        </w:rPr>
        <w:t>etc</w:t>
      </w:r>
      <w:proofErr w:type="spellEnd"/>
      <w:r>
        <w:rPr>
          <w:rFonts w:ascii="Arial" w:hAnsi="Arial" w:cs="Arial"/>
        </w:rPr>
        <w:t xml:space="preserve">), </w:t>
      </w:r>
      <w:proofErr w:type="spellStart"/>
      <w:r>
        <w:rPr>
          <w:rFonts w:ascii="Arial" w:hAnsi="Arial" w:cs="Arial"/>
        </w:rPr>
        <w:t>eXact</w:t>
      </w:r>
      <w:proofErr w:type="spellEnd"/>
      <w:r>
        <w:rPr>
          <w:rFonts w:ascii="Arial" w:hAnsi="Arial" w:cs="Arial"/>
        </w:rPr>
        <w:t xml:space="preserve"> will show in results list grid all records that contain search inserted values. Search will be performed according to entity IDs.</w:t>
      </w:r>
    </w:p>
    <w:p w14:paraId="056D6D12" w14:textId="18EE4742" w:rsidR="00C44385" w:rsidRDefault="00C44385" w:rsidP="00ED0C63">
      <w:pPr>
        <w:spacing w:before="60"/>
        <w:jc w:val="both"/>
      </w:pPr>
      <w:r>
        <w:rPr>
          <w:rFonts w:ascii="Arial" w:hAnsi="Arial" w:cs="Arial"/>
        </w:rPr>
        <w:t>Merchant offers entity type VUB will use with DCC transactions for POS terminals.</w:t>
      </w:r>
    </w:p>
    <w:p w14:paraId="72763F62" w14:textId="1112720E" w:rsidR="008C1D88" w:rsidRDefault="008C1D88" w:rsidP="00D25E91"/>
    <w:p w14:paraId="0BAE500A" w14:textId="2DAD8928" w:rsidR="008C1D88" w:rsidRDefault="008C1D88" w:rsidP="00D25E91">
      <w:r>
        <w:rPr>
          <w:noProof/>
          <w:lang w:val="hr-HR" w:eastAsia="hr-HR"/>
        </w:rPr>
        <w:t xml:space="preserve">              </w:t>
      </w:r>
      <w:r>
        <w:rPr>
          <w:noProof/>
          <w:lang w:val="sk-SK" w:eastAsia="sk-SK"/>
        </w:rPr>
        <w:drawing>
          <wp:inline distT="0" distB="0" distL="0" distR="0" wp14:anchorId="2FC4EF56" wp14:editId="311E7F39">
            <wp:extent cx="2452571" cy="1617653"/>
            <wp:effectExtent l="0" t="0" r="508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0732" cy="1623036"/>
                    </a:xfrm>
                    <a:prstGeom prst="rect">
                      <a:avLst/>
                    </a:prstGeom>
                  </pic:spPr>
                </pic:pic>
              </a:graphicData>
            </a:graphic>
          </wp:inline>
        </w:drawing>
      </w:r>
    </w:p>
    <w:p w14:paraId="72D5C138" w14:textId="64DCA596" w:rsidR="00D25E91" w:rsidRDefault="00D25E91" w:rsidP="00D25E91"/>
    <w:p w14:paraId="519B0FA7" w14:textId="5F825838" w:rsidR="00D25E91" w:rsidDel="00450012" w:rsidRDefault="00D25E91" w:rsidP="00D25E91">
      <w:pPr>
        <w:rPr>
          <w:del w:id="47" w:author="Martin Ćosić" w:date="2018-02-16T15:19:00Z"/>
        </w:rPr>
      </w:pPr>
    </w:p>
    <w:p w14:paraId="7F58DB44" w14:textId="18903D7B" w:rsidR="00DC668B" w:rsidDel="00450012" w:rsidRDefault="00DC668B" w:rsidP="00D25E91">
      <w:pPr>
        <w:spacing w:line="276" w:lineRule="auto"/>
        <w:jc w:val="both"/>
        <w:rPr>
          <w:del w:id="48" w:author="Martin Ćosić" w:date="2018-02-16T15:19:00Z"/>
          <w:rFonts w:ascii="Arial" w:hAnsi="Arial" w:cs="Arial"/>
          <w:b/>
        </w:rPr>
      </w:pPr>
    </w:p>
    <w:p w14:paraId="40EA51EB" w14:textId="6DFD517E" w:rsidR="00DC668B" w:rsidRPr="00EC51D9" w:rsidRDefault="00DC668B" w:rsidP="00DC668B">
      <w:pPr>
        <w:pStyle w:val="Heading1"/>
        <w:spacing w:before="0"/>
        <w:rPr>
          <w:rFonts w:cs="Arial"/>
          <w:color w:val="auto"/>
          <w:sz w:val="24"/>
          <w:szCs w:val="24"/>
        </w:rPr>
      </w:pPr>
      <w:del w:id="49" w:author="Martin Ćosić" w:date="2018-02-16T15:19:00Z">
        <w:r w:rsidDel="00450012">
          <w:delText xml:space="preserve"> </w:delText>
        </w:r>
      </w:del>
      <w:r>
        <w:t xml:space="preserve">     </w:t>
      </w:r>
      <w:r w:rsidRPr="00D25E91">
        <w:rPr>
          <w:rFonts w:cs="Arial"/>
        </w:rPr>
        <w:br w:type="textWrapping" w:clear="all"/>
      </w:r>
      <w:bookmarkStart w:id="50" w:name="_Toc506563182"/>
      <w:r>
        <w:rPr>
          <w:rFonts w:cs="Arial"/>
          <w:color w:val="auto"/>
          <w:sz w:val="24"/>
          <w:szCs w:val="24"/>
        </w:rPr>
        <w:t>5.1.2</w:t>
      </w:r>
      <w:r w:rsidRPr="00EC51D9">
        <w:rPr>
          <w:rFonts w:cs="Arial"/>
          <w:color w:val="auto"/>
          <w:sz w:val="24"/>
          <w:szCs w:val="24"/>
        </w:rPr>
        <w:t xml:space="preserve">. </w:t>
      </w:r>
      <w:r>
        <w:rPr>
          <w:rFonts w:cs="Arial"/>
          <w:color w:val="auto"/>
          <w:sz w:val="24"/>
          <w:szCs w:val="24"/>
        </w:rPr>
        <w:t>Detailed</w:t>
      </w:r>
      <w:r w:rsidRPr="00EC51D9">
        <w:rPr>
          <w:rFonts w:cs="Arial"/>
          <w:color w:val="auto"/>
          <w:sz w:val="24"/>
          <w:szCs w:val="24"/>
        </w:rPr>
        <w:t xml:space="preserve"> search </w:t>
      </w:r>
      <w:r w:rsidRPr="00123ADD">
        <w:rPr>
          <w:rFonts w:cs="Arial"/>
          <w:color w:val="auto"/>
          <w:sz w:val="24"/>
          <w:szCs w:val="24"/>
        </w:rPr>
        <w:t>option</w:t>
      </w:r>
      <w:bookmarkEnd w:id="50"/>
    </w:p>
    <w:p w14:paraId="535EAF4C" w14:textId="4FF12B92" w:rsidR="00DC668B" w:rsidDel="00450012" w:rsidRDefault="00DC668B" w:rsidP="00D25E91">
      <w:pPr>
        <w:spacing w:line="276" w:lineRule="auto"/>
        <w:jc w:val="both"/>
        <w:rPr>
          <w:del w:id="51" w:author="Martin Ćosić" w:date="2018-02-16T15:19:00Z"/>
          <w:rFonts w:ascii="Arial" w:hAnsi="Arial" w:cs="Arial"/>
          <w:b/>
        </w:rPr>
      </w:pPr>
    </w:p>
    <w:p w14:paraId="29FCFBE1" w14:textId="77777777" w:rsidR="00DC668B" w:rsidRDefault="00DC668B" w:rsidP="00D25E91">
      <w:pPr>
        <w:spacing w:line="276" w:lineRule="auto"/>
        <w:jc w:val="both"/>
        <w:rPr>
          <w:rFonts w:ascii="Arial" w:hAnsi="Arial" w:cs="Arial"/>
        </w:rPr>
      </w:pPr>
    </w:p>
    <w:p w14:paraId="182AB586" w14:textId="1AF0FBEA" w:rsidR="00D25E91" w:rsidRPr="00D25E91" w:rsidRDefault="00651358" w:rsidP="00D25E91">
      <w:pPr>
        <w:spacing w:line="276" w:lineRule="auto"/>
        <w:jc w:val="both"/>
        <w:rPr>
          <w:rFonts w:ascii="Arial" w:hAnsi="Arial" w:cs="Arial"/>
        </w:rPr>
      </w:pPr>
      <w:r>
        <w:rPr>
          <w:rFonts w:ascii="Arial" w:hAnsi="Arial" w:cs="Arial"/>
        </w:rPr>
        <w:t>T</w:t>
      </w:r>
      <w:r w:rsidR="00D25E91" w:rsidRPr="00D25E91">
        <w:rPr>
          <w:rFonts w:ascii="Arial" w:hAnsi="Arial" w:cs="Arial"/>
        </w:rPr>
        <w:t xml:space="preserve">his option allows more detailed and specific search. Search </w:t>
      </w:r>
      <w:proofErr w:type="spellStart"/>
      <w:r w:rsidR="00D25E91" w:rsidRPr="00D25E91">
        <w:rPr>
          <w:rFonts w:ascii="Arial" w:hAnsi="Arial" w:cs="Arial"/>
        </w:rPr>
        <w:t>criterias</w:t>
      </w:r>
      <w:proofErr w:type="spellEnd"/>
      <w:r w:rsidR="00D25E91" w:rsidRPr="00D25E91">
        <w:rPr>
          <w:rFonts w:ascii="Arial" w:hAnsi="Arial" w:cs="Arial"/>
        </w:rPr>
        <w:t xml:space="preserve"> enter is done via built in function of search results module, which has 2 working modes:</w:t>
      </w:r>
    </w:p>
    <w:p w14:paraId="3982A494" w14:textId="77777777" w:rsidR="00D25E91" w:rsidRPr="00D25E91" w:rsidRDefault="00D25E91" w:rsidP="001402BA">
      <w:pPr>
        <w:numPr>
          <w:ilvl w:val="0"/>
          <w:numId w:val="3"/>
        </w:numPr>
        <w:spacing w:line="276" w:lineRule="auto"/>
        <w:ind w:left="1363"/>
        <w:rPr>
          <w:rFonts w:ascii="Arial" w:hAnsi="Arial" w:cs="Arial"/>
        </w:rPr>
      </w:pPr>
      <w:r w:rsidRPr="00D25E91">
        <w:rPr>
          <w:rFonts w:ascii="Arial" w:hAnsi="Arial" w:cs="Arial"/>
        </w:rPr>
        <w:t>Search mode</w:t>
      </w:r>
    </w:p>
    <w:p w14:paraId="63F0A5DE" w14:textId="77777777" w:rsidR="00D25E91" w:rsidRPr="00D25E91" w:rsidRDefault="00D25E91" w:rsidP="001402BA">
      <w:pPr>
        <w:numPr>
          <w:ilvl w:val="0"/>
          <w:numId w:val="3"/>
        </w:numPr>
        <w:spacing w:after="120" w:line="276" w:lineRule="auto"/>
        <w:ind w:left="1361" w:hanging="357"/>
        <w:rPr>
          <w:rFonts w:ascii="Arial" w:hAnsi="Arial" w:cs="Arial"/>
        </w:rPr>
      </w:pPr>
      <w:r w:rsidRPr="00D25E91">
        <w:rPr>
          <w:rFonts w:ascii="Arial" w:hAnsi="Arial" w:cs="Arial"/>
        </w:rPr>
        <w:t>Review mode</w:t>
      </w:r>
    </w:p>
    <w:p w14:paraId="22182944" w14:textId="77777777" w:rsidR="00D25E91" w:rsidRPr="00D25E91" w:rsidRDefault="00D25E91" w:rsidP="00D25E91">
      <w:pPr>
        <w:spacing w:line="276" w:lineRule="auto"/>
        <w:rPr>
          <w:rFonts w:ascii="Arial" w:hAnsi="Arial" w:cs="Arial"/>
        </w:rPr>
      </w:pPr>
      <w:r w:rsidRPr="00D25E91">
        <w:rPr>
          <w:rFonts w:ascii="Arial" w:hAnsi="Arial" w:cs="Arial"/>
        </w:rPr>
        <w:t xml:space="preserve">While in </w:t>
      </w:r>
      <w:r w:rsidRPr="00D25E91">
        <w:rPr>
          <w:rFonts w:ascii="Arial" w:hAnsi="Arial" w:cs="Arial"/>
          <w:i/>
          <w:iCs/>
        </w:rPr>
        <w:t>Search mode</w:t>
      </w:r>
      <w:r w:rsidRPr="00D25E91">
        <w:rPr>
          <w:rFonts w:ascii="Arial" w:hAnsi="Arial" w:cs="Arial"/>
        </w:rPr>
        <w:t>, search results module has following parts:</w:t>
      </w:r>
    </w:p>
    <w:p w14:paraId="13F3D399" w14:textId="77777777" w:rsidR="00D25E91" w:rsidRPr="00D25E91" w:rsidRDefault="00D25E91" w:rsidP="001402BA">
      <w:pPr>
        <w:numPr>
          <w:ilvl w:val="0"/>
          <w:numId w:val="3"/>
        </w:numPr>
        <w:spacing w:line="276" w:lineRule="auto"/>
        <w:ind w:left="1363"/>
        <w:rPr>
          <w:rFonts w:ascii="Arial" w:hAnsi="Arial" w:cs="Arial"/>
          <w:b/>
          <w:bCs/>
        </w:rPr>
      </w:pPr>
      <w:r w:rsidRPr="00D25E91">
        <w:rPr>
          <w:rFonts w:ascii="Arial" w:hAnsi="Arial" w:cs="Arial"/>
          <w:b/>
          <w:bCs/>
        </w:rPr>
        <w:t>Functions:</w:t>
      </w:r>
    </w:p>
    <w:p w14:paraId="0C094969" w14:textId="77777777" w:rsidR="00D25E91" w:rsidRPr="00D25E91" w:rsidRDefault="00D25E91" w:rsidP="001402BA">
      <w:pPr>
        <w:numPr>
          <w:ilvl w:val="1"/>
          <w:numId w:val="3"/>
        </w:numPr>
        <w:spacing w:line="276" w:lineRule="auto"/>
        <w:ind w:left="2083"/>
        <w:rPr>
          <w:rFonts w:ascii="Arial" w:hAnsi="Arial" w:cs="Arial"/>
        </w:rPr>
      </w:pPr>
      <w:r w:rsidRPr="00D25E91">
        <w:rPr>
          <w:rFonts w:ascii="Arial" w:hAnsi="Arial" w:cs="Arial"/>
        </w:rPr>
        <w:t>Apply filter - apply searching with defined search criteria(s) and switch to review mode</w:t>
      </w:r>
    </w:p>
    <w:p w14:paraId="5B51F6CB" w14:textId="77777777" w:rsidR="00D25E91" w:rsidRPr="00D25E91" w:rsidRDefault="00D25E91" w:rsidP="001402BA">
      <w:pPr>
        <w:numPr>
          <w:ilvl w:val="1"/>
          <w:numId w:val="3"/>
        </w:numPr>
        <w:spacing w:line="276" w:lineRule="auto"/>
        <w:ind w:left="2083"/>
        <w:rPr>
          <w:rFonts w:ascii="Arial" w:hAnsi="Arial" w:cs="Arial"/>
        </w:rPr>
      </w:pPr>
      <w:r w:rsidRPr="00D25E91">
        <w:rPr>
          <w:rFonts w:ascii="Arial" w:hAnsi="Arial" w:cs="Arial"/>
        </w:rPr>
        <w:t>Clear filter - apply searching with no search criteria(s) and switch to review mode,</w:t>
      </w:r>
    </w:p>
    <w:p w14:paraId="7275A5AE" w14:textId="77777777" w:rsidR="00D25E91" w:rsidRPr="00D25E91" w:rsidRDefault="00D25E91" w:rsidP="001402BA">
      <w:pPr>
        <w:numPr>
          <w:ilvl w:val="0"/>
          <w:numId w:val="3"/>
        </w:numPr>
        <w:spacing w:line="276" w:lineRule="auto"/>
        <w:ind w:left="1363"/>
        <w:rPr>
          <w:rFonts w:ascii="Arial" w:hAnsi="Arial" w:cs="Arial"/>
        </w:rPr>
      </w:pPr>
      <w:r w:rsidRPr="00D25E91">
        <w:rPr>
          <w:rFonts w:ascii="Arial" w:hAnsi="Arial" w:cs="Arial"/>
          <w:b/>
          <w:bCs/>
        </w:rPr>
        <w:t>Fields for search criteria enter</w:t>
      </w:r>
      <w:r w:rsidRPr="00D25E91">
        <w:rPr>
          <w:rFonts w:ascii="Arial" w:hAnsi="Arial" w:cs="Arial"/>
        </w:rPr>
        <w:t xml:space="preserve"> – first enter search criteria(s) and then apply search by click on the button </w:t>
      </w:r>
      <w:r w:rsidRPr="00D25E91">
        <w:rPr>
          <w:rFonts w:ascii="Arial" w:hAnsi="Arial" w:cs="Arial"/>
          <w:bCs/>
          <w:i/>
        </w:rPr>
        <w:t>Apply filter</w:t>
      </w:r>
    </w:p>
    <w:p w14:paraId="2661FF8B" w14:textId="77777777" w:rsidR="00D25E91" w:rsidRPr="00D25E91" w:rsidRDefault="00D25E91" w:rsidP="001402BA">
      <w:pPr>
        <w:numPr>
          <w:ilvl w:val="0"/>
          <w:numId w:val="3"/>
        </w:numPr>
        <w:spacing w:line="276" w:lineRule="auto"/>
        <w:ind w:left="1363"/>
        <w:rPr>
          <w:rFonts w:ascii="Arial" w:hAnsi="Arial" w:cs="Arial"/>
        </w:rPr>
      </w:pPr>
      <w:r w:rsidRPr="00D25E91">
        <w:rPr>
          <w:rFonts w:ascii="Arial" w:hAnsi="Arial" w:cs="Arial"/>
          <w:b/>
          <w:bCs/>
        </w:rPr>
        <w:t>Results listing</w:t>
      </w:r>
      <w:r w:rsidRPr="00D25E91">
        <w:rPr>
          <w:rFonts w:ascii="Arial" w:hAnsi="Arial" w:cs="Arial"/>
        </w:rPr>
        <w:t xml:space="preserve"> – data results with applied filters will be shown in the grid</w:t>
      </w:r>
    </w:p>
    <w:p w14:paraId="189550BD" w14:textId="77777777" w:rsidR="00D25E91" w:rsidRPr="00D25E91" w:rsidRDefault="00D25E91" w:rsidP="001402BA">
      <w:pPr>
        <w:numPr>
          <w:ilvl w:val="0"/>
          <w:numId w:val="3"/>
        </w:numPr>
        <w:spacing w:after="120"/>
        <w:ind w:left="1361" w:hanging="357"/>
        <w:rPr>
          <w:rFonts w:ascii="Arial" w:hAnsi="Arial" w:cs="Arial"/>
        </w:rPr>
      </w:pPr>
      <w:r w:rsidRPr="00D25E91">
        <w:rPr>
          <w:rFonts w:ascii="Arial" w:hAnsi="Arial" w:cs="Arial"/>
          <w:b/>
          <w:bCs/>
        </w:rPr>
        <w:t xml:space="preserve">Pager </w:t>
      </w:r>
      <w:r w:rsidRPr="00D25E91">
        <w:rPr>
          <w:rFonts w:ascii="Arial" w:hAnsi="Arial" w:cs="Arial"/>
        </w:rPr>
        <w:t>with search results counter.</w:t>
      </w:r>
    </w:p>
    <w:p w14:paraId="334722F3" w14:textId="77777777" w:rsidR="00D25E91" w:rsidRPr="00D25E91" w:rsidRDefault="00D25E91" w:rsidP="00D25E91">
      <w:pPr>
        <w:spacing w:line="276" w:lineRule="auto"/>
        <w:rPr>
          <w:rFonts w:ascii="Arial" w:hAnsi="Arial" w:cs="Arial"/>
        </w:rPr>
      </w:pPr>
      <w:r w:rsidRPr="00D25E91">
        <w:rPr>
          <w:rFonts w:ascii="Arial" w:hAnsi="Arial" w:cs="Arial"/>
        </w:rPr>
        <w:t>Switching between modes can be done by functions:</w:t>
      </w:r>
    </w:p>
    <w:p w14:paraId="4B149846" w14:textId="77777777" w:rsidR="00D25E91" w:rsidRPr="00D25E91" w:rsidRDefault="00D25E91" w:rsidP="00D25E91">
      <w:pPr>
        <w:spacing w:line="276" w:lineRule="auto"/>
        <w:ind w:firstLine="720"/>
        <w:rPr>
          <w:rFonts w:ascii="Arial" w:hAnsi="Arial" w:cs="Arial"/>
        </w:rPr>
      </w:pPr>
      <w:r w:rsidRPr="00D25E91">
        <w:rPr>
          <w:rFonts w:ascii="Arial" w:hAnsi="Arial" w:cs="Arial"/>
        </w:rPr>
        <w:t xml:space="preserve">a) Apply filter </w:t>
      </w:r>
    </w:p>
    <w:p w14:paraId="702280A8" w14:textId="77777777" w:rsidR="00D25E91" w:rsidRPr="00D25E91" w:rsidRDefault="00D25E91" w:rsidP="00D25E91">
      <w:pPr>
        <w:spacing w:line="276" w:lineRule="auto"/>
        <w:ind w:firstLine="720"/>
        <w:rPr>
          <w:rFonts w:ascii="Arial" w:hAnsi="Arial" w:cs="Arial"/>
        </w:rPr>
      </w:pPr>
      <w:r w:rsidRPr="00D25E91">
        <w:rPr>
          <w:rFonts w:ascii="Arial" w:hAnsi="Arial" w:cs="Arial"/>
        </w:rPr>
        <w:t xml:space="preserve">b) Clear filter </w:t>
      </w:r>
    </w:p>
    <w:p w14:paraId="76AE94F4" w14:textId="77777777" w:rsidR="00D25E91" w:rsidRPr="00D25E91" w:rsidRDefault="00D25E91" w:rsidP="00D25E91">
      <w:pPr>
        <w:spacing w:after="120" w:line="276" w:lineRule="auto"/>
        <w:ind w:firstLine="720"/>
        <w:rPr>
          <w:rFonts w:ascii="Arial" w:hAnsi="Arial" w:cs="Arial"/>
        </w:rPr>
      </w:pPr>
      <w:r w:rsidRPr="00D25E91">
        <w:rPr>
          <w:rFonts w:ascii="Arial" w:hAnsi="Arial" w:cs="Arial"/>
        </w:rPr>
        <w:t>c) Filter.</w:t>
      </w:r>
    </w:p>
    <w:p w14:paraId="22955273" w14:textId="77777777" w:rsidR="00D25E91" w:rsidRPr="00D25E91" w:rsidRDefault="00D25E91" w:rsidP="00D25E91">
      <w:pPr>
        <w:spacing w:line="276" w:lineRule="auto"/>
        <w:rPr>
          <w:rFonts w:ascii="Arial" w:hAnsi="Arial" w:cs="Arial"/>
        </w:rPr>
      </w:pPr>
      <w:r w:rsidRPr="00D25E91">
        <w:rPr>
          <w:rFonts w:ascii="Arial" w:hAnsi="Arial" w:cs="Arial"/>
        </w:rPr>
        <w:t xml:space="preserve">While in </w:t>
      </w:r>
      <w:r w:rsidRPr="00D25E91">
        <w:rPr>
          <w:rFonts w:ascii="Arial" w:hAnsi="Arial" w:cs="Arial"/>
          <w:i/>
          <w:iCs/>
        </w:rPr>
        <w:t>Review mode</w:t>
      </w:r>
      <w:r w:rsidRPr="00D25E91">
        <w:rPr>
          <w:rFonts w:ascii="Arial" w:hAnsi="Arial" w:cs="Arial"/>
        </w:rPr>
        <w:t>, search results module has following parts:</w:t>
      </w:r>
    </w:p>
    <w:p w14:paraId="5588B85A" w14:textId="77777777" w:rsidR="00D25E91" w:rsidRPr="00D25E91" w:rsidRDefault="00D25E91" w:rsidP="001402BA">
      <w:pPr>
        <w:numPr>
          <w:ilvl w:val="0"/>
          <w:numId w:val="3"/>
        </w:numPr>
        <w:spacing w:line="276" w:lineRule="auto"/>
        <w:ind w:left="1363"/>
        <w:rPr>
          <w:rFonts w:ascii="Arial" w:hAnsi="Arial" w:cs="Arial"/>
        </w:rPr>
      </w:pPr>
      <w:r w:rsidRPr="00D25E91">
        <w:rPr>
          <w:rFonts w:ascii="Arial" w:hAnsi="Arial" w:cs="Arial"/>
          <w:b/>
          <w:bCs/>
        </w:rPr>
        <w:t>Results listing</w:t>
      </w:r>
      <w:r w:rsidRPr="00D25E91">
        <w:rPr>
          <w:rFonts w:ascii="Arial" w:hAnsi="Arial" w:cs="Arial"/>
        </w:rPr>
        <w:t xml:space="preserve"> - results with applied filter are shown in grid</w:t>
      </w:r>
    </w:p>
    <w:p w14:paraId="791545D5" w14:textId="77777777" w:rsidR="00D25E91" w:rsidRPr="00D25E91" w:rsidRDefault="00D25E91" w:rsidP="001402BA">
      <w:pPr>
        <w:numPr>
          <w:ilvl w:val="0"/>
          <w:numId w:val="3"/>
        </w:numPr>
        <w:spacing w:line="276" w:lineRule="auto"/>
        <w:ind w:left="1363"/>
        <w:rPr>
          <w:rFonts w:ascii="Arial" w:hAnsi="Arial" w:cs="Arial"/>
        </w:rPr>
      </w:pPr>
      <w:r w:rsidRPr="00D25E91">
        <w:rPr>
          <w:rFonts w:ascii="Arial" w:hAnsi="Arial" w:cs="Arial"/>
        </w:rPr>
        <w:t>Functions</w:t>
      </w:r>
    </w:p>
    <w:p w14:paraId="40250739" w14:textId="77777777" w:rsidR="00D25E91" w:rsidRPr="00D25E91" w:rsidRDefault="00D25E91" w:rsidP="001402BA">
      <w:pPr>
        <w:numPr>
          <w:ilvl w:val="1"/>
          <w:numId w:val="3"/>
        </w:numPr>
        <w:spacing w:line="276" w:lineRule="auto"/>
        <w:ind w:left="2083"/>
        <w:rPr>
          <w:rFonts w:ascii="Arial" w:hAnsi="Arial" w:cs="Arial"/>
        </w:rPr>
      </w:pPr>
      <w:r w:rsidRPr="00D25E91">
        <w:rPr>
          <w:rFonts w:ascii="Arial" w:hAnsi="Arial" w:cs="Arial"/>
        </w:rPr>
        <w:t>Refresh - refresh with current criteria</w:t>
      </w:r>
    </w:p>
    <w:p w14:paraId="6792DF82" w14:textId="77777777" w:rsidR="00D25E91" w:rsidRPr="00D25E91" w:rsidRDefault="00D25E91" w:rsidP="001402BA">
      <w:pPr>
        <w:numPr>
          <w:ilvl w:val="1"/>
          <w:numId w:val="3"/>
        </w:numPr>
        <w:spacing w:line="276" w:lineRule="auto"/>
        <w:ind w:left="2083"/>
        <w:rPr>
          <w:rFonts w:ascii="Arial" w:hAnsi="Arial" w:cs="Arial"/>
        </w:rPr>
      </w:pPr>
      <w:r w:rsidRPr="00D25E91">
        <w:rPr>
          <w:rFonts w:ascii="Arial" w:hAnsi="Arial" w:cs="Arial"/>
        </w:rPr>
        <w:t>Filter - switch to search mode</w:t>
      </w:r>
    </w:p>
    <w:p w14:paraId="08957B36" w14:textId="77777777" w:rsidR="00D25E91" w:rsidRPr="00D25E91" w:rsidRDefault="00D25E91" w:rsidP="001402BA">
      <w:pPr>
        <w:numPr>
          <w:ilvl w:val="1"/>
          <w:numId w:val="3"/>
        </w:numPr>
        <w:spacing w:line="276" w:lineRule="auto"/>
        <w:ind w:left="2083"/>
        <w:rPr>
          <w:rFonts w:ascii="Arial" w:hAnsi="Arial" w:cs="Arial"/>
        </w:rPr>
      </w:pPr>
      <w:r w:rsidRPr="00D25E91">
        <w:rPr>
          <w:rFonts w:ascii="Arial" w:hAnsi="Arial" w:cs="Arial"/>
        </w:rPr>
        <w:t>Save settings - save user options (column sorting, column visibility etc.)</w:t>
      </w:r>
    </w:p>
    <w:p w14:paraId="69A47931" w14:textId="77777777" w:rsidR="00D25E91" w:rsidRPr="00D25E91" w:rsidRDefault="00D25E91" w:rsidP="001402BA">
      <w:pPr>
        <w:numPr>
          <w:ilvl w:val="0"/>
          <w:numId w:val="3"/>
        </w:numPr>
        <w:spacing w:line="276" w:lineRule="auto"/>
        <w:ind w:left="1363"/>
        <w:rPr>
          <w:rFonts w:ascii="Arial" w:hAnsi="Arial" w:cs="Arial"/>
        </w:rPr>
      </w:pPr>
      <w:r w:rsidRPr="00D25E91">
        <w:rPr>
          <w:rFonts w:ascii="Arial" w:hAnsi="Arial" w:cs="Arial"/>
          <w:b/>
          <w:bCs/>
        </w:rPr>
        <w:t>Pager</w:t>
      </w:r>
      <w:r w:rsidRPr="00D25E91">
        <w:rPr>
          <w:rFonts w:ascii="Arial" w:hAnsi="Arial" w:cs="Arial"/>
        </w:rPr>
        <w:t xml:space="preserve"> with search results counter.</w:t>
      </w:r>
    </w:p>
    <w:p w14:paraId="65CA3DF1" w14:textId="77777777" w:rsidR="00D25E91" w:rsidRPr="00D25E91" w:rsidRDefault="00D25E91" w:rsidP="00D25E91">
      <w:pPr>
        <w:spacing w:line="276" w:lineRule="auto"/>
        <w:rPr>
          <w:rFonts w:ascii="Arial" w:hAnsi="Arial" w:cs="Arial"/>
        </w:rPr>
      </w:pPr>
    </w:p>
    <w:p w14:paraId="08FCE5ED" w14:textId="77777777" w:rsidR="006769BE" w:rsidRDefault="006769BE" w:rsidP="00D25E91">
      <w:pPr>
        <w:spacing w:line="276" w:lineRule="auto"/>
        <w:rPr>
          <w:rFonts w:ascii="Arial" w:hAnsi="Arial" w:cs="Arial"/>
        </w:rPr>
      </w:pPr>
    </w:p>
    <w:p w14:paraId="29131F4F" w14:textId="5F0CB442" w:rsidR="00C9153B" w:rsidRPr="00D25E91" w:rsidRDefault="00D25E91" w:rsidP="00D25E91">
      <w:pPr>
        <w:spacing w:line="276" w:lineRule="auto"/>
        <w:rPr>
          <w:rFonts w:ascii="Arial" w:hAnsi="Arial" w:cs="Arial"/>
        </w:rPr>
      </w:pPr>
      <w:r w:rsidRPr="00D25E91">
        <w:rPr>
          <w:rFonts w:ascii="Arial" w:hAnsi="Arial" w:cs="Arial"/>
        </w:rPr>
        <w:t>User have the following options if he click on grid column</w:t>
      </w:r>
      <w:r w:rsidR="005207BD">
        <w:rPr>
          <w:rFonts w:ascii="Arial" w:hAnsi="Arial" w:cs="Arial"/>
        </w:rPr>
        <w:t xml:space="preserve"> names line</w:t>
      </w:r>
      <w:r w:rsidRPr="00D25E91">
        <w:rPr>
          <w:rFonts w:ascii="Arial" w:hAnsi="Arial" w:cs="Arial"/>
        </w:rPr>
        <w:t xml:space="preserve"> with right mouse button:</w:t>
      </w:r>
    </w:p>
    <w:p w14:paraId="7FFA9BA2" w14:textId="4FDE539F" w:rsidR="00D25E91" w:rsidRPr="00D25E91" w:rsidRDefault="00D25E91" w:rsidP="00D25E91">
      <w:pPr>
        <w:spacing w:line="276" w:lineRule="auto"/>
        <w:rPr>
          <w:rFonts w:ascii="Arial" w:hAnsi="Arial" w:cs="Arial"/>
        </w:rPr>
      </w:pPr>
      <w:r w:rsidRPr="00D25E91">
        <w:rPr>
          <w:rFonts w:ascii="Arial" w:hAnsi="Arial" w:cs="Arial"/>
        </w:rPr>
        <w:t xml:space="preserve">                  </w:t>
      </w:r>
      <w:r w:rsidR="00350894">
        <w:rPr>
          <w:rFonts w:ascii="Arial" w:hAnsi="Arial" w:cs="Arial"/>
          <w:noProof/>
          <w:lang w:val="sk-SK" w:eastAsia="sk-SK"/>
        </w:rPr>
        <w:drawing>
          <wp:inline distT="0" distB="0" distL="0" distR="0" wp14:anchorId="5D75AE38" wp14:editId="14D5244D">
            <wp:extent cx="4114800" cy="2025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2025015"/>
                    </a:xfrm>
                    <a:prstGeom prst="rect">
                      <a:avLst/>
                    </a:prstGeom>
                    <a:noFill/>
                    <a:ln>
                      <a:noFill/>
                    </a:ln>
                  </pic:spPr>
                </pic:pic>
              </a:graphicData>
            </a:graphic>
          </wp:inline>
        </w:drawing>
      </w:r>
    </w:p>
    <w:p w14:paraId="4C318BDD" w14:textId="77777777" w:rsidR="00D25E91" w:rsidRPr="00D25E91" w:rsidRDefault="00D25E91" w:rsidP="00D25E91">
      <w:pPr>
        <w:tabs>
          <w:tab w:val="left" w:pos="2171"/>
        </w:tabs>
        <w:ind w:left="720"/>
        <w:rPr>
          <w:rFonts w:ascii="Arial" w:hAnsi="Arial" w:cs="Arial"/>
          <w:sz w:val="28"/>
        </w:rPr>
      </w:pPr>
    </w:p>
    <w:p w14:paraId="4667EDFE" w14:textId="77777777" w:rsidR="006769BE" w:rsidRDefault="006769BE" w:rsidP="00564810">
      <w:pPr>
        <w:spacing w:line="276" w:lineRule="auto"/>
        <w:jc w:val="both"/>
        <w:rPr>
          <w:rFonts w:ascii="Arial" w:hAnsi="Arial" w:cs="Arial"/>
          <w:b/>
        </w:rPr>
      </w:pPr>
    </w:p>
    <w:p w14:paraId="02586538" w14:textId="74F897B8" w:rsidR="00DC668B" w:rsidRPr="00EC51D9" w:rsidRDefault="00DC668B" w:rsidP="00DC668B">
      <w:pPr>
        <w:pStyle w:val="Heading1"/>
        <w:spacing w:before="0"/>
        <w:rPr>
          <w:rFonts w:cs="Arial"/>
          <w:color w:val="auto"/>
          <w:sz w:val="24"/>
          <w:szCs w:val="24"/>
        </w:rPr>
      </w:pPr>
      <w:r>
        <w:t xml:space="preserve">      </w:t>
      </w:r>
      <w:r w:rsidRPr="00D25E91">
        <w:rPr>
          <w:rFonts w:cs="Arial"/>
        </w:rPr>
        <w:br w:type="textWrapping" w:clear="all"/>
      </w:r>
      <w:bookmarkStart w:id="52" w:name="_Toc506563183"/>
      <w:r>
        <w:rPr>
          <w:rFonts w:cs="Arial"/>
          <w:color w:val="auto"/>
          <w:sz w:val="24"/>
          <w:szCs w:val="24"/>
        </w:rPr>
        <w:t>5.1.3</w:t>
      </w:r>
      <w:r w:rsidRPr="00EC51D9">
        <w:rPr>
          <w:rFonts w:cs="Arial"/>
          <w:color w:val="auto"/>
          <w:sz w:val="24"/>
          <w:szCs w:val="24"/>
        </w:rPr>
        <w:t xml:space="preserve">. </w:t>
      </w:r>
      <w:r>
        <w:rPr>
          <w:rFonts w:cs="Arial"/>
          <w:color w:val="auto"/>
          <w:sz w:val="24"/>
          <w:szCs w:val="24"/>
        </w:rPr>
        <w:t>Data export</w:t>
      </w:r>
      <w:bookmarkEnd w:id="52"/>
    </w:p>
    <w:p w14:paraId="6B27A18F" w14:textId="14A4C4DA" w:rsidR="00564810" w:rsidRDefault="00564810" w:rsidP="00564810">
      <w:pPr>
        <w:spacing w:line="276" w:lineRule="auto"/>
        <w:jc w:val="both"/>
        <w:rPr>
          <w:rFonts w:ascii="Arial" w:hAnsi="Arial" w:cs="Arial"/>
        </w:rPr>
      </w:pPr>
    </w:p>
    <w:p w14:paraId="439BE90D" w14:textId="2441C9B7" w:rsidR="00564810" w:rsidRDefault="00564810" w:rsidP="00564810">
      <w:pPr>
        <w:tabs>
          <w:tab w:val="left" w:pos="2171"/>
        </w:tabs>
        <w:rPr>
          <w:rFonts w:ascii="Arial" w:hAnsi="Arial" w:cs="Arial"/>
        </w:rPr>
      </w:pPr>
      <w:r>
        <w:rPr>
          <w:rFonts w:ascii="Arial" w:hAnsi="Arial" w:cs="Arial"/>
        </w:rPr>
        <w:t>Data presented in list grid can be exported to the following file formats:</w:t>
      </w:r>
    </w:p>
    <w:p w14:paraId="416F903A" w14:textId="77777777" w:rsidR="00564810" w:rsidRPr="00D25E91" w:rsidRDefault="00564810" w:rsidP="00564810">
      <w:pPr>
        <w:numPr>
          <w:ilvl w:val="0"/>
          <w:numId w:val="1"/>
        </w:numPr>
        <w:tabs>
          <w:tab w:val="left" w:pos="2171"/>
        </w:tabs>
        <w:ind w:left="1440"/>
        <w:contextualSpacing/>
        <w:rPr>
          <w:rFonts w:ascii="Arial" w:hAnsi="Arial" w:cs="Arial"/>
        </w:rPr>
      </w:pPr>
      <w:r w:rsidRPr="00D25E91">
        <w:rPr>
          <w:rFonts w:ascii="Arial" w:hAnsi="Arial" w:cs="Arial"/>
        </w:rPr>
        <w:t xml:space="preserve">Excel </w:t>
      </w:r>
    </w:p>
    <w:p w14:paraId="6FFCC913" w14:textId="77777777" w:rsidR="00564810" w:rsidRPr="00D25E91" w:rsidRDefault="00564810" w:rsidP="00564810">
      <w:pPr>
        <w:numPr>
          <w:ilvl w:val="0"/>
          <w:numId w:val="1"/>
        </w:numPr>
        <w:tabs>
          <w:tab w:val="left" w:pos="2171"/>
        </w:tabs>
        <w:ind w:left="1440"/>
        <w:contextualSpacing/>
        <w:rPr>
          <w:rFonts w:ascii="Arial" w:hAnsi="Arial" w:cs="Arial"/>
        </w:rPr>
      </w:pPr>
      <w:r w:rsidRPr="00D25E91">
        <w:rPr>
          <w:rFonts w:ascii="Arial" w:hAnsi="Arial" w:cs="Arial"/>
        </w:rPr>
        <w:t xml:space="preserve">CSV </w:t>
      </w:r>
    </w:p>
    <w:p w14:paraId="0AE42F4D" w14:textId="782B5E58" w:rsidR="00564810" w:rsidRPr="00564810" w:rsidRDefault="00564810" w:rsidP="00564810">
      <w:pPr>
        <w:numPr>
          <w:ilvl w:val="0"/>
          <w:numId w:val="1"/>
        </w:numPr>
        <w:tabs>
          <w:tab w:val="left" w:pos="2171"/>
        </w:tabs>
        <w:ind w:left="1440"/>
        <w:contextualSpacing/>
        <w:rPr>
          <w:rFonts w:ascii="Arial" w:hAnsi="Arial" w:cs="Arial"/>
        </w:rPr>
      </w:pPr>
      <w:r w:rsidRPr="00D25E91">
        <w:rPr>
          <w:rFonts w:ascii="Arial" w:hAnsi="Arial" w:cs="Arial"/>
        </w:rPr>
        <w:t xml:space="preserve">PDF. </w:t>
      </w:r>
      <w:r w:rsidR="00F24C4F">
        <w:rPr>
          <w:rFonts w:ascii="Arial" w:hAnsi="Arial" w:cs="Arial"/>
        </w:rPr>
        <w:br/>
      </w:r>
    </w:p>
    <w:p w14:paraId="78953579" w14:textId="765DBF65" w:rsidR="00564810" w:rsidRPr="00D25E91" w:rsidRDefault="00F24C4F" w:rsidP="00D25E91">
      <w:pPr>
        <w:tabs>
          <w:tab w:val="left" w:pos="2171"/>
        </w:tabs>
        <w:rPr>
          <w:rFonts w:ascii="Arial" w:hAnsi="Arial" w:cs="Arial"/>
          <w:sz w:val="28"/>
        </w:rPr>
      </w:pPr>
      <w:r>
        <w:rPr>
          <w:rFonts w:ascii="Arial" w:hAnsi="Arial" w:cs="Arial"/>
          <w:noProof/>
          <w:sz w:val="28"/>
          <w:lang w:val="sk-SK" w:eastAsia="sk-SK"/>
        </w:rPr>
        <w:drawing>
          <wp:inline distT="0" distB="0" distL="0" distR="0" wp14:anchorId="61302466" wp14:editId="5BD0DA90">
            <wp:extent cx="6360795" cy="151066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0795" cy="1510665"/>
                    </a:xfrm>
                    <a:prstGeom prst="rect">
                      <a:avLst/>
                    </a:prstGeom>
                    <a:noFill/>
                    <a:ln>
                      <a:noFill/>
                    </a:ln>
                  </pic:spPr>
                </pic:pic>
              </a:graphicData>
            </a:graphic>
          </wp:inline>
        </w:drawing>
      </w:r>
    </w:p>
    <w:p w14:paraId="67F72BFD" w14:textId="69B7F902" w:rsidR="00DC668B" w:rsidRDefault="00DC668B" w:rsidP="00D25E91">
      <w:pPr>
        <w:tabs>
          <w:tab w:val="left" w:pos="2171"/>
        </w:tabs>
        <w:ind w:left="720"/>
        <w:rPr>
          <w:rFonts w:ascii="Arial" w:eastAsiaTheme="majorEastAsia" w:hAnsi="Arial" w:cs="Arial"/>
          <w:b/>
          <w:szCs w:val="26"/>
        </w:rPr>
      </w:pPr>
    </w:p>
    <w:p w14:paraId="5FE381F8" w14:textId="77777777" w:rsidR="00D25E91" w:rsidRPr="00D25E91" w:rsidRDefault="00D25E91" w:rsidP="00123ADD">
      <w:pPr>
        <w:tabs>
          <w:tab w:val="left" w:pos="2171"/>
        </w:tabs>
        <w:ind w:left="720"/>
        <w:rPr>
          <w:rFonts w:ascii="Arial" w:eastAsiaTheme="majorEastAsia" w:hAnsi="Arial" w:cs="Arial"/>
          <w:b/>
          <w:szCs w:val="26"/>
        </w:rPr>
      </w:pPr>
      <w:bookmarkStart w:id="53" w:name="_Toc482011920"/>
    </w:p>
    <w:bookmarkEnd w:id="53"/>
    <w:p w14:paraId="534F06F5" w14:textId="7EB69EAF" w:rsidR="00DC668B" w:rsidRPr="00EC51D9" w:rsidRDefault="00DC668B" w:rsidP="00DC668B">
      <w:pPr>
        <w:pStyle w:val="Heading1"/>
        <w:spacing w:before="0"/>
        <w:rPr>
          <w:rFonts w:cs="Arial"/>
          <w:color w:val="auto"/>
          <w:sz w:val="24"/>
          <w:szCs w:val="24"/>
        </w:rPr>
      </w:pPr>
      <w:r>
        <w:t xml:space="preserve">      </w:t>
      </w:r>
      <w:r w:rsidRPr="00D25E91">
        <w:rPr>
          <w:rFonts w:cs="Arial"/>
        </w:rPr>
        <w:br w:type="textWrapping" w:clear="all"/>
      </w:r>
      <w:bookmarkStart w:id="54" w:name="_Toc506563184"/>
      <w:r>
        <w:rPr>
          <w:rFonts w:cs="Arial"/>
          <w:color w:val="auto"/>
          <w:sz w:val="24"/>
          <w:szCs w:val="24"/>
        </w:rPr>
        <w:t>5.1.4</w:t>
      </w:r>
      <w:r w:rsidRPr="00EC51D9">
        <w:rPr>
          <w:rFonts w:cs="Arial"/>
          <w:color w:val="auto"/>
          <w:sz w:val="24"/>
          <w:szCs w:val="24"/>
        </w:rPr>
        <w:t xml:space="preserve">. </w:t>
      </w:r>
      <w:r>
        <w:rPr>
          <w:rFonts w:cs="Arial"/>
          <w:color w:val="auto"/>
          <w:sz w:val="24"/>
          <w:szCs w:val="24"/>
        </w:rPr>
        <w:t>Entity browsing</w:t>
      </w:r>
      <w:bookmarkEnd w:id="54"/>
    </w:p>
    <w:p w14:paraId="0638BB01" w14:textId="3332F81D" w:rsidR="0092365A" w:rsidRPr="0092365A" w:rsidRDefault="0092365A" w:rsidP="00D25E91">
      <w:pPr>
        <w:jc w:val="both"/>
        <w:rPr>
          <w:rFonts w:ascii="Arial" w:hAnsi="Arial" w:cs="Arial"/>
          <w:b/>
          <w:lang w:val="hr-HR"/>
        </w:rPr>
      </w:pPr>
    </w:p>
    <w:p w14:paraId="004C795C" w14:textId="0C037A89" w:rsidR="00D25E91" w:rsidRPr="00D25E91" w:rsidRDefault="0092365A" w:rsidP="00D25E91">
      <w:pPr>
        <w:jc w:val="both"/>
        <w:rPr>
          <w:rFonts w:ascii="Arial" w:hAnsi="Arial" w:cs="Arial"/>
          <w:lang w:val="hr-HR"/>
        </w:rPr>
      </w:pPr>
      <w:r>
        <w:rPr>
          <w:rFonts w:ascii="Arial" w:hAnsi="Arial" w:cs="Arial"/>
          <w:i/>
          <w:lang w:val="hr-HR"/>
        </w:rPr>
        <w:t>R</w:t>
      </w:r>
      <w:r w:rsidR="00D25E91" w:rsidRPr="00D25E91">
        <w:rPr>
          <w:rFonts w:ascii="Arial" w:hAnsi="Arial" w:cs="Arial"/>
          <w:i/>
          <w:lang w:val="hr-HR"/>
        </w:rPr>
        <w:t>eview 2</w:t>
      </w:r>
      <w:r w:rsidR="00D25E91" w:rsidRPr="00D25E91">
        <w:rPr>
          <w:rFonts w:ascii="Arial" w:hAnsi="Arial" w:cs="Arial"/>
          <w:lang w:val="hr-HR"/>
        </w:rPr>
        <w:t xml:space="preserve"> have enhanced search capabilities called „Entity browsing“, so you can quickly change level of search (customer, contract, retailer, terminal, … ) without typing any data. With just click on the icon in grid you can quickly change your view/search percpective and find data you need.</w:t>
      </w:r>
    </w:p>
    <w:p w14:paraId="10D86769" w14:textId="77777777" w:rsidR="00D25E91" w:rsidRPr="00D25E91" w:rsidRDefault="00D25E91" w:rsidP="00D25E91">
      <w:pPr>
        <w:jc w:val="both"/>
        <w:rPr>
          <w:rFonts w:ascii="Arial" w:hAnsi="Arial" w:cs="Arial"/>
          <w:lang w:val="hr-HR"/>
        </w:rPr>
      </w:pPr>
    </w:p>
    <w:p w14:paraId="5903E855" w14:textId="77777777" w:rsidR="00D25E91" w:rsidRPr="00D25E91" w:rsidRDefault="00D25E91" w:rsidP="00D25E91">
      <w:pPr>
        <w:jc w:val="both"/>
        <w:rPr>
          <w:rFonts w:ascii="Arial" w:hAnsi="Arial" w:cs="Arial"/>
          <w:lang w:val="hr-HR"/>
        </w:rPr>
      </w:pPr>
      <w:r w:rsidRPr="00D25E91">
        <w:rPr>
          <w:rFonts w:ascii="Arial" w:hAnsi="Arial" w:cs="Arial"/>
          <w:lang w:val="hr-HR"/>
        </w:rPr>
        <w:t>Entity browsing can be performed:</w:t>
      </w:r>
    </w:p>
    <w:p w14:paraId="05F4EE23" w14:textId="77777777" w:rsidR="00D25E91" w:rsidRPr="00D25E91" w:rsidRDefault="00D25E91" w:rsidP="00D25E91">
      <w:pPr>
        <w:ind w:firstLine="720"/>
        <w:jc w:val="both"/>
        <w:rPr>
          <w:rFonts w:ascii="Arial" w:hAnsi="Arial" w:cs="Arial"/>
          <w:lang w:val="hr-HR"/>
        </w:rPr>
      </w:pPr>
      <w:r w:rsidRPr="00D25E91">
        <w:rPr>
          <w:rFonts w:ascii="Arial" w:hAnsi="Arial" w:cs="Arial"/>
          <w:lang w:val="hr-HR"/>
        </w:rPr>
        <w:t>„Down“ - from customer level down to contract/retailer/terminal</w:t>
      </w:r>
    </w:p>
    <w:p w14:paraId="206077EE" w14:textId="77777777" w:rsidR="00D25E91" w:rsidRPr="00D25E91" w:rsidRDefault="00D25E91" w:rsidP="00D25E91">
      <w:pPr>
        <w:ind w:firstLine="720"/>
        <w:jc w:val="both"/>
        <w:rPr>
          <w:rFonts w:ascii="Arial" w:hAnsi="Arial" w:cs="Arial"/>
          <w:lang w:val="hr-HR"/>
        </w:rPr>
      </w:pPr>
      <w:r w:rsidRPr="00D25E91">
        <w:rPr>
          <w:rFonts w:ascii="Arial" w:hAnsi="Arial" w:cs="Arial"/>
          <w:lang w:val="hr-HR"/>
        </w:rPr>
        <w:t>„Up“ – from terminal level up to retailer/contract/customer.</w:t>
      </w:r>
    </w:p>
    <w:p w14:paraId="6CC00FBC" w14:textId="77777777" w:rsidR="006769BE" w:rsidRDefault="006769BE" w:rsidP="00D25E91">
      <w:pPr>
        <w:jc w:val="both"/>
        <w:rPr>
          <w:rFonts w:ascii="Arial" w:hAnsi="Arial" w:cs="Arial"/>
          <w:lang w:val="hr-HR"/>
        </w:rPr>
      </w:pPr>
    </w:p>
    <w:p w14:paraId="15C46563" w14:textId="0E264209" w:rsidR="00D25E91" w:rsidRPr="00D25E91" w:rsidRDefault="00D25E91" w:rsidP="00D25E91">
      <w:pPr>
        <w:jc w:val="both"/>
        <w:rPr>
          <w:rFonts w:ascii="Arial" w:hAnsi="Arial" w:cs="Arial"/>
          <w:lang w:val="hr-HR"/>
        </w:rPr>
      </w:pPr>
      <w:r w:rsidRPr="00D25E91">
        <w:rPr>
          <w:rFonts w:ascii="Arial" w:hAnsi="Arial" w:cs="Arial"/>
          <w:lang w:val="hr-HR"/>
        </w:rPr>
        <w:t>Entity level is your position in the hierarchy of the data structure and it is shown above the search grid.</w:t>
      </w:r>
    </w:p>
    <w:p w14:paraId="2A725724" w14:textId="77777777" w:rsidR="00D25E91" w:rsidRPr="00D25E91" w:rsidRDefault="00D25E91" w:rsidP="00D25E91">
      <w:pPr>
        <w:ind w:left="720"/>
        <w:rPr>
          <w:rFonts w:ascii="Arial" w:hAnsi="Arial" w:cs="Arial"/>
          <w:lang w:val="hr-HR"/>
        </w:rPr>
      </w:pPr>
    </w:p>
    <w:p w14:paraId="7F85C130" w14:textId="145BAACB" w:rsidR="00D25E91" w:rsidRPr="00D25E91" w:rsidRDefault="00F80602" w:rsidP="00D25E91">
      <w:pPr>
        <w:rPr>
          <w:rFonts w:ascii="Arial" w:hAnsi="Arial" w:cs="Arial"/>
          <w:lang w:val="hr-HR"/>
        </w:rPr>
      </w:pPr>
      <w:ins w:id="55" w:author="Martin Ćosić" w:date="2018-02-16T15:24:00Z">
        <w:r>
          <w:rPr>
            <w:rFonts w:ascii="Arial" w:hAnsi="Arial" w:cs="Arial"/>
            <w:noProof/>
            <w:lang w:val="sk-SK" w:eastAsia="sk-SK"/>
          </w:rPr>
          <w:lastRenderedPageBreak/>
          <w:drawing>
            <wp:inline distT="0" distB="0" distL="0" distR="0" wp14:anchorId="1C7A1D7D" wp14:editId="01B9E28E">
              <wp:extent cx="6366510" cy="2286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66510" cy="2286000"/>
                      </a:xfrm>
                      <a:prstGeom prst="rect">
                        <a:avLst/>
                      </a:prstGeom>
                      <a:noFill/>
                      <a:ln>
                        <a:noFill/>
                      </a:ln>
                    </pic:spPr>
                  </pic:pic>
                </a:graphicData>
              </a:graphic>
            </wp:inline>
          </w:drawing>
        </w:r>
      </w:ins>
      <w:del w:id="56" w:author="Martin Ćosić" w:date="2018-02-16T15:25:00Z">
        <w:r w:rsidR="003B0B52" w:rsidDel="00F80602">
          <w:rPr>
            <w:rFonts w:ascii="Arial" w:hAnsi="Arial" w:cs="Arial"/>
            <w:noProof/>
            <w:lang w:val="sk-SK" w:eastAsia="sk-SK"/>
          </w:rPr>
          <w:drawing>
            <wp:inline distT="0" distB="0" distL="0" distR="0" wp14:anchorId="4C054FDE" wp14:editId="1BB3E4AC">
              <wp:extent cx="6363970" cy="21882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63970" cy="2188210"/>
                      </a:xfrm>
                      <a:prstGeom prst="rect">
                        <a:avLst/>
                      </a:prstGeom>
                      <a:noFill/>
                      <a:ln>
                        <a:noFill/>
                      </a:ln>
                    </pic:spPr>
                  </pic:pic>
                </a:graphicData>
              </a:graphic>
            </wp:inline>
          </w:drawing>
        </w:r>
      </w:del>
    </w:p>
    <w:p w14:paraId="63502454" w14:textId="77777777" w:rsidR="00265B75" w:rsidRPr="00D25E91" w:rsidRDefault="00265B75" w:rsidP="00D25E91">
      <w:pPr>
        <w:ind w:left="720"/>
        <w:rPr>
          <w:rFonts w:ascii="Arial" w:hAnsi="Arial" w:cs="Arial"/>
          <w:lang w:val="hr-HR"/>
        </w:rPr>
      </w:pPr>
    </w:p>
    <w:p w14:paraId="465BB247" w14:textId="1C4BCF1D" w:rsidR="00D25E91" w:rsidRPr="00D25E91" w:rsidRDefault="00D25E91" w:rsidP="00D25E91">
      <w:pPr>
        <w:rPr>
          <w:rFonts w:ascii="Arial" w:hAnsi="Arial" w:cs="Arial"/>
          <w:lang w:val="hr-HR"/>
        </w:rPr>
      </w:pPr>
      <w:r w:rsidRPr="00D25E91">
        <w:rPr>
          <w:rFonts w:ascii="Arial" w:hAnsi="Arial" w:cs="Arial"/>
          <w:lang w:val="hr-HR"/>
        </w:rPr>
        <w:t xml:space="preserve">If you are positioned on entity level - </w:t>
      </w:r>
      <w:r w:rsidRPr="00D25E91">
        <w:rPr>
          <w:rFonts w:ascii="Arial" w:hAnsi="Arial" w:cs="Arial"/>
          <w:i/>
          <w:lang w:val="hr-HR"/>
        </w:rPr>
        <w:t>Customers</w:t>
      </w:r>
      <w:r w:rsidRPr="00D25E91">
        <w:rPr>
          <w:rFonts w:ascii="Arial" w:hAnsi="Arial" w:cs="Arial"/>
          <w:lang w:val="hr-HR"/>
        </w:rPr>
        <w:t xml:space="preserve">, under tab </w:t>
      </w:r>
      <w:r w:rsidRPr="00D25E91">
        <w:rPr>
          <w:rFonts w:ascii="Arial" w:hAnsi="Arial" w:cs="Arial"/>
          <w:i/>
          <w:lang w:val="hr-HR"/>
        </w:rPr>
        <w:t>Retailers</w:t>
      </w:r>
      <w:r w:rsidRPr="00D25E91">
        <w:rPr>
          <w:rFonts w:ascii="Arial" w:hAnsi="Arial" w:cs="Arial"/>
          <w:lang w:val="hr-HR"/>
        </w:rPr>
        <w:t xml:space="preserve"> you will see list of all retailers belong to particular customer.</w:t>
      </w:r>
    </w:p>
    <w:p w14:paraId="46D324C9" w14:textId="77777777" w:rsidR="00D25E91" w:rsidRPr="00D25E91" w:rsidRDefault="00D25E91" w:rsidP="00D25E91">
      <w:pPr>
        <w:rPr>
          <w:rFonts w:ascii="Arial" w:hAnsi="Arial" w:cs="Arial"/>
          <w:lang w:val="hr-HR"/>
        </w:rPr>
      </w:pPr>
    </w:p>
    <w:p w14:paraId="2D370870" w14:textId="5EAB900D" w:rsidR="00D25E91" w:rsidRPr="00D25E91" w:rsidRDefault="00623FEC" w:rsidP="00D25E91">
      <w:pPr>
        <w:rPr>
          <w:rFonts w:ascii="Arial" w:hAnsi="Arial" w:cs="Arial"/>
          <w:lang w:val="hr-HR"/>
        </w:rPr>
      </w:pPr>
      <w:del w:id="57" w:author="Martin Ćosić" w:date="2018-02-16T15:25:00Z">
        <w:r w:rsidDel="00F80602">
          <w:rPr>
            <w:noProof/>
            <w:lang w:val="sk-SK" w:eastAsia="sk-SK"/>
          </w:rPr>
          <w:drawing>
            <wp:inline distT="0" distB="0" distL="0" distR="0" wp14:anchorId="56193E99" wp14:editId="58311A68">
              <wp:extent cx="6367780" cy="19373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7780" cy="1937385"/>
                      </a:xfrm>
                      <a:prstGeom prst="rect">
                        <a:avLst/>
                      </a:prstGeom>
                    </pic:spPr>
                  </pic:pic>
                </a:graphicData>
              </a:graphic>
            </wp:inline>
          </w:drawing>
        </w:r>
      </w:del>
      <w:ins w:id="58" w:author="Martin Ćosić" w:date="2018-02-16T15:25:00Z">
        <w:r w:rsidR="00F80602">
          <w:rPr>
            <w:rFonts w:ascii="Arial" w:hAnsi="Arial" w:cs="Arial"/>
            <w:noProof/>
            <w:lang w:val="sk-SK" w:eastAsia="sk-SK"/>
          </w:rPr>
          <w:drawing>
            <wp:inline distT="0" distB="0" distL="0" distR="0" wp14:anchorId="0D10641B" wp14:editId="26712BD7">
              <wp:extent cx="6366510" cy="16243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6510" cy="1624330"/>
                      </a:xfrm>
                      <a:prstGeom prst="rect">
                        <a:avLst/>
                      </a:prstGeom>
                      <a:noFill/>
                      <a:ln>
                        <a:noFill/>
                      </a:ln>
                    </pic:spPr>
                  </pic:pic>
                </a:graphicData>
              </a:graphic>
            </wp:inline>
          </w:drawing>
        </w:r>
      </w:ins>
    </w:p>
    <w:p w14:paraId="334B8D3A" w14:textId="77777777" w:rsidR="00D25E91" w:rsidRPr="00D25E91" w:rsidRDefault="00D25E91" w:rsidP="00D25E91">
      <w:pPr>
        <w:rPr>
          <w:rFonts w:ascii="Arial" w:hAnsi="Arial" w:cs="Arial"/>
          <w:lang w:val="hr-HR"/>
        </w:rPr>
      </w:pPr>
    </w:p>
    <w:p w14:paraId="6109DFEF" w14:textId="3B36428A" w:rsidR="00D25E91" w:rsidRPr="00D25E91" w:rsidRDefault="00D25E91" w:rsidP="00D25E91">
      <w:pPr>
        <w:jc w:val="both"/>
        <w:rPr>
          <w:rFonts w:ascii="Arial" w:hAnsi="Arial" w:cs="Arial"/>
          <w:lang w:val="hr-HR"/>
        </w:rPr>
      </w:pPr>
      <w:r w:rsidRPr="00D25E91">
        <w:rPr>
          <w:rFonts w:ascii="Arial" w:hAnsi="Arial" w:cs="Arial"/>
          <w:lang w:val="hr-HR"/>
        </w:rPr>
        <w:lastRenderedPageBreak/>
        <w:t xml:space="preserve">For example, you may want to find out details of one particular retailer. Instead of typing </w:t>
      </w:r>
      <w:r w:rsidRPr="00D25E91">
        <w:rPr>
          <w:rFonts w:ascii="Arial" w:hAnsi="Arial" w:cs="Arial"/>
          <w:i/>
          <w:lang w:val="hr-HR"/>
        </w:rPr>
        <w:t>Retailer ID</w:t>
      </w:r>
      <w:r w:rsidRPr="00D25E91">
        <w:rPr>
          <w:rFonts w:ascii="Arial" w:hAnsi="Arial" w:cs="Arial"/>
          <w:lang w:val="hr-HR"/>
        </w:rPr>
        <w:t xml:space="preserve"> to search form for retailer, you can easily change your search view by click on small icon in front of particular retailer in grid.</w:t>
      </w:r>
    </w:p>
    <w:p w14:paraId="52E0AF9C" w14:textId="77777777" w:rsidR="00D25E91" w:rsidRPr="00D25E91" w:rsidRDefault="00D25E91" w:rsidP="00D25E91">
      <w:pPr>
        <w:rPr>
          <w:rFonts w:ascii="Arial" w:hAnsi="Arial" w:cs="Arial"/>
          <w:lang w:val="hr-HR"/>
        </w:rPr>
      </w:pPr>
    </w:p>
    <w:p w14:paraId="56375C14" w14:textId="356BC485" w:rsidR="00D25E91" w:rsidRPr="00D25E91" w:rsidRDefault="00AE3F62" w:rsidP="00D25E91">
      <w:pPr>
        <w:rPr>
          <w:rFonts w:ascii="Arial" w:hAnsi="Arial" w:cs="Arial"/>
          <w:lang w:val="hr-HR"/>
        </w:rPr>
      </w:pPr>
      <w:del w:id="59" w:author="Martin Ćosić" w:date="2018-02-16T15:26:00Z">
        <w:r w:rsidDel="00F80602">
          <w:rPr>
            <w:noProof/>
            <w:lang w:val="sk-SK" w:eastAsia="sk-SK"/>
          </w:rPr>
          <w:drawing>
            <wp:inline distT="0" distB="0" distL="0" distR="0" wp14:anchorId="44477CF8" wp14:editId="64B912A3">
              <wp:extent cx="6367780" cy="19189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67780" cy="1918970"/>
                      </a:xfrm>
                      <a:prstGeom prst="rect">
                        <a:avLst/>
                      </a:prstGeom>
                    </pic:spPr>
                  </pic:pic>
                </a:graphicData>
              </a:graphic>
            </wp:inline>
          </w:drawing>
        </w:r>
      </w:del>
      <w:ins w:id="60" w:author="Martin Ćosić" w:date="2018-02-16T15:26:00Z">
        <w:r w:rsidR="00F80602">
          <w:rPr>
            <w:rFonts w:ascii="Arial" w:hAnsi="Arial" w:cs="Arial"/>
            <w:noProof/>
            <w:lang w:val="sk-SK" w:eastAsia="sk-SK"/>
          </w:rPr>
          <w:drawing>
            <wp:inline distT="0" distB="0" distL="0" distR="0" wp14:anchorId="4F925148" wp14:editId="0493CEA8">
              <wp:extent cx="6366510" cy="16649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66510" cy="1664970"/>
                      </a:xfrm>
                      <a:prstGeom prst="rect">
                        <a:avLst/>
                      </a:prstGeom>
                      <a:noFill/>
                      <a:ln>
                        <a:noFill/>
                      </a:ln>
                    </pic:spPr>
                  </pic:pic>
                </a:graphicData>
              </a:graphic>
            </wp:inline>
          </w:drawing>
        </w:r>
      </w:ins>
    </w:p>
    <w:p w14:paraId="24D45F08" w14:textId="77777777" w:rsidR="00D25E91" w:rsidRPr="00D25E91" w:rsidRDefault="00D25E91" w:rsidP="00D25E91">
      <w:pPr>
        <w:rPr>
          <w:rFonts w:ascii="Arial" w:hAnsi="Arial" w:cs="Arial"/>
          <w:lang w:val="hr-HR"/>
        </w:rPr>
      </w:pPr>
    </w:p>
    <w:p w14:paraId="18D3DC3F" w14:textId="70416FB9" w:rsidR="00D25E91" w:rsidRPr="00D25E91" w:rsidRDefault="00D25E91" w:rsidP="00D25E91">
      <w:pPr>
        <w:jc w:val="both"/>
        <w:rPr>
          <w:rFonts w:ascii="Arial" w:hAnsi="Arial" w:cs="Arial"/>
          <w:lang w:val="hr-HR"/>
        </w:rPr>
      </w:pPr>
      <w:r w:rsidRPr="00D25E91">
        <w:rPr>
          <w:rFonts w:ascii="Arial" w:hAnsi="Arial" w:cs="Arial"/>
          <w:lang w:val="hr-HR"/>
        </w:rPr>
        <w:t xml:space="preserve">eXact will perform search for this </w:t>
      </w:r>
      <w:r w:rsidRPr="00D25E91">
        <w:rPr>
          <w:rFonts w:ascii="Arial" w:hAnsi="Arial" w:cs="Arial"/>
          <w:i/>
          <w:lang w:val="hr-HR"/>
        </w:rPr>
        <w:t>Retailer ID</w:t>
      </w:r>
      <w:r w:rsidRPr="00D25E91">
        <w:rPr>
          <w:rFonts w:ascii="Arial" w:hAnsi="Arial" w:cs="Arial"/>
          <w:lang w:val="hr-HR"/>
        </w:rPr>
        <w:t xml:space="preserve"> and present search results as shown on the screenshot bellow:</w:t>
      </w:r>
    </w:p>
    <w:p w14:paraId="12B5134A" w14:textId="77777777" w:rsidR="00D25E91" w:rsidRPr="00D25E91" w:rsidRDefault="00D25E91" w:rsidP="00D25E91">
      <w:pPr>
        <w:rPr>
          <w:rFonts w:ascii="Arial" w:hAnsi="Arial" w:cs="Arial"/>
          <w:lang w:val="hr-HR"/>
        </w:rPr>
      </w:pPr>
    </w:p>
    <w:p w14:paraId="47B1C36B" w14:textId="26C279A1" w:rsidR="00D25E91" w:rsidRDefault="00D540BA" w:rsidP="00D25E91">
      <w:pPr>
        <w:rPr>
          <w:rFonts w:ascii="Arial" w:hAnsi="Arial" w:cs="Arial"/>
          <w:lang w:val="hr-HR"/>
        </w:rPr>
      </w:pPr>
      <w:del w:id="61" w:author="Martin Ćosić" w:date="2018-02-16T15:27:00Z">
        <w:r w:rsidDel="00F80602">
          <w:rPr>
            <w:noProof/>
            <w:lang w:val="sk-SK" w:eastAsia="sk-SK"/>
          </w:rPr>
          <w:lastRenderedPageBreak/>
          <w:drawing>
            <wp:inline distT="0" distB="0" distL="0" distR="0" wp14:anchorId="5F8621C4" wp14:editId="05F110CF">
              <wp:extent cx="6367780" cy="22612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67780" cy="2261235"/>
                      </a:xfrm>
                      <a:prstGeom prst="rect">
                        <a:avLst/>
                      </a:prstGeom>
                    </pic:spPr>
                  </pic:pic>
                </a:graphicData>
              </a:graphic>
            </wp:inline>
          </w:drawing>
        </w:r>
      </w:del>
      <w:ins w:id="62" w:author="Martin Ćosić" w:date="2018-02-16T15:27:00Z">
        <w:r w:rsidR="00F80602">
          <w:rPr>
            <w:rFonts w:ascii="Arial" w:hAnsi="Arial" w:cs="Arial"/>
            <w:noProof/>
            <w:lang w:val="sk-SK" w:eastAsia="sk-SK"/>
          </w:rPr>
          <w:drawing>
            <wp:inline distT="0" distB="0" distL="0" distR="0" wp14:anchorId="1393205C" wp14:editId="4B80C997">
              <wp:extent cx="6360160" cy="217678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60160" cy="2176780"/>
                      </a:xfrm>
                      <a:prstGeom prst="rect">
                        <a:avLst/>
                      </a:prstGeom>
                      <a:noFill/>
                      <a:ln>
                        <a:noFill/>
                      </a:ln>
                    </pic:spPr>
                  </pic:pic>
                </a:graphicData>
              </a:graphic>
            </wp:inline>
          </w:drawing>
        </w:r>
      </w:ins>
    </w:p>
    <w:p w14:paraId="62E49921" w14:textId="77777777" w:rsidR="00D540BA" w:rsidRPr="00D25E91" w:rsidRDefault="00D540BA" w:rsidP="00D25E91">
      <w:pPr>
        <w:rPr>
          <w:rFonts w:ascii="Arial" w:hAnsi="Arial" w:cs="Arial"/>
          <w:lang w:val="hr-HR"/>
        </w:rPr>
      </w:pPr>
    </w:p>
    <w:p w14:paraId="6265BF79" w14:textId="456533E5" w:rsidR="00025657" w:rsidRDefault="00D25E91" w:rsidP="00D25E91">
      <w:pPr>
        <w:jc w:val="both"/>
        <w:rPr>
          <w:rFonts w:ascii="Arial" w:hAnsi="Arial" w:cs="Arial"/>
          <w:lang w:val="hr-HR"/>
        </w:rPr>
      </w:pPr>
      <w:r w:rsidRPr="00D25E91">
        <w:rPr>
          <w:rFonts w:ascii="Arial" w:hAnsi="Arial" w:cs="Arial"/>
          <w:lang w:val="hr-HR"/>
        </w:rPr>
        <w:t>Note that your entity level has changed, now is retailer level and you can see all details for particular retailer.</w:t>
      </w:r>
    </w:p>
    <w:p w14:paraId="658303B2" w14:textId="04F4203C" w:rsidR="00025657" w:rsidRDefault="00025657" w:rsidP="00D25E91">
      <w:pPr>
        <w:jc w:val="both"/>
        <w:rPr>
          <w:rFonts w:ascii="Arial" w:hAnsi="Arial" w:cs="Arial"/>
          <w:lang w:val="hr-HR"/>
        </w:rPr>
      </w:pPr>
    </w:p>
    <w:p w14:paraId="24854B6E" w14:textId="77777777" w:rsidR="00025657" w:rsidRPr="00D25E91" w:rsidRDefault="00025657" w:rsidP="00D25E91">
      <w:pPr>
        <w:jc w:val="both"/>
        <w:rPr>
          <w:rFonts w:ascii="Arial" w:hAnsi="Arial" w:cs="Arial"/>
          <w:lang w:val="hr-HR"/>
        </w:rPr>
      </w:pPr>
    </w:p>
    <w:p w14:paraId="2F63F7D1" w14:textId="5EB09515" w:rsidR="00BF500C" w:rsidRDefault="00BF500C" w:rsidP="00D25E91">
      <w:pPr>
        <w:rPr>
          <w:ins w:id="63" w:author="Martin Ćosić" w:date="2018-02-16T15:27:00Z"/>
          <w:rFonts w:ascii="Arial" w:hAnsi="Arial" w:cs="Arial"/>
          <w:b/>
        </w:rPr>
      </w:pPr>
    </w:p>
    <w:p w14:paraId="37542BDC" w14:textId="3A1FF618" w:rsidR="00F80602" w:rsidRDefault="00F80602" w:rsidP="00D25E91">
      <w:pPr>
        <w:rPr>
          <w:ins w:id="64" w:author="Martin Ćosić" w:date="2018-02-16T15:27:00Z"/>
          <w:rFonts w:ascii="Arial" w:hAnsi="Arial" w:cs="Arial"/>
          <w:b/>
        </w:rPr>
      </w:pPr>
    </w:p>
    <w:p w14:paraId="7730C970" w14:textId="032B1662" w:rsidR="00F80602" w:rsidRDefault="00F80602" w:rsidP="00D25E91">
      <w:pPr>
        <w:rPr>
          <w:ins w:id="65" w:author="Martin Ćosić" w:date="2018-02-16T15:27:00Z"/>
          <w:rFonts w:ascii="Arial" w:hAnsi="Arial" w:cs="Arial"/>
          <w:b/>
        </w:rPr>
      </w:pPr>
    </w:p>
    <w:p w14:paraId="270659BC" w14:textId="63D008FA" w:rsidR="00F80602" w:rsidRDefault="00F80602" w:rsidP="00D25E91">
      <w:pPr>
        <w:rPr>
          <w:ins w:id="66" w:author="Martin Ćosić" w:date="2018-02-16T15:27:00Z"/>
          <w:rFonts w:ascii="Arial" w:hAnsi="Arial" w:cs="Arial"/>
          <w:b/>
        </w:rPr>
      </w:pPr>
    </w:p>
    <w:p w14:paraId="3EF55DE6" w14:textId="77777777" w:rsidR="00F80602" w:rsidRDefault="00F80602" w:rsidP="00D25E91">
      <w:pPr>
        <w:rPr>
          <w:rFonts w:ascii="Arial" w:hAnsi="Arial" w:cs="Arial"/>
          <w:b/>
        </w:rPr>
      </w:pPr>
    </w:p>
    <w:p w14:paraId="7D92161E" w14:textId="66D44259" w:rsidR="00631113" w:rsidRPr="00EC51D9" w:rsidRDefault="00631113" w:rsidP="00631113">
      <w:pPr>
        <w:pStyle w:val="Heading1"/>
        <w:spacing w:before="0"/>
        <w:rPr>
          <w:rFonts w:cs="Arial"/>
          <w:color w:val="auto"/>
          <w:sz w:val="24"/>
          <w:szCs w:val="24"/>
        </w:rPr>
      </w:pPr>
      <w:r>
        <w:t xml:space="preserve">    </w:t>
      </w:r>
      <w:bookmarkStart w:id="67" w:name="_Toc506563185"/>
      <w:r>
        <w:rPr>
          <w:rFonts w:cs="Arial"/>
          <w:color w:val="auto"/>
          <w:sz w:val="24"/>
          <w:szCs w:val="24"/>
        </w:rPr>
        <w:t>5.1.5</w:t>
      </w:r>
      <w:r w:rsidRPr="00EC51D9">
        <w:rPr>
          <w:rFonts w:cs="Arial"/>
          <w:color w:val="auto"/>
          <w:sz w:val="24"/>
          <w:szCs w:val="24"/>
        </w:rPr>
        <w:t xml:space="preserve">. </w:t>
      </w:r>
      <w:r>
        <w:rPr>
          <w:rFonts w:cs="Arial"/>
          <w:color w:val="auto"/>
          <w:sz w:val="24"/>
          <w:szCs w:val="24"/>
        </w:rPr>
        <w:t>History</w:t>
      </w:r>
      <w:bookmarkEnd w:id="67"/>
    </w:p>
    <w:p w14:paraId="78827F54" w14:textId="3C482993" w:rsidR="0092365A" w:rsidRPr="0092365A" w:rsidRDefault="0092365A" w:rsidP="00D25E91">
      <w:pPr>
        <w:rPr>
          <w:rFonts w:ascii="Arial" w:hAnsi="Arial" w:cs="Arial"/>
          <w:b/>
        </w:rPr>
      </w:pPr>
    </w:p>
    <w:p w14:paraId="7ADA51D7" w14:textId="77777777" w:rsidR="0092365A" w:rsidRDefault="0092365A" w:rsidP="00D25E91">
      <w:pPr>
        <w:rPr>
          <w:rFonts w:ascii="Arial" w:hAnsi="Arial" w:cs="Arial"/>
        </w:rPr>
      </w:pPr>
    </w:p>
    <w:p w14:paraId="298862CC" w14:textId="617791E2" w:rsidR="00D25E91" w:rsidRPr="00D25E91" w:rsidRDefault="0092365A" w:rsidP="00D25E91">
      <w:pPr>
        <w:rPr>
          <w:rFonts w:ascii="Arial" w:hAnsi="Arial" w:cs="Arial"/>
        </w:rPr>
      </w:pPr>
      <w:r>
        <w:rPr>
          <w:rFonts w:ascii="Arial" w:hAnsi="Arial" w:cs="Arial"/>
        </w:rPr>
        <w:t>E</w:t>
      </w:r>
      <w:r w:rsidR="00D25E91" w:rsidRPr="00D25E91">
        <w:rPr>
          <w:rFonts w:ascii="Arial" w:hAnsi="Arial" w:cs="Arial"/>
        </w:rPr>
        <w:t xml:space="preserve">ach change in entity data will be logged </w:t>
      </w:r>
      <w:r w:rsidR="00977401">
        <w:rPr>
          <w:rFonts w:ascii="Arial" w:hAnsi="Arial" w:cs="Arial"/>
        </w:rPr>
        <w:t xml:space="preserve">forever </w:t>
      </w:r>
      <w:r w:rsidR="00D25E91" w:rsidRPr="00D25E91">
        <w:rPr>
          <w:rFonts w:ascii="Arial" w:hAnsi="Arial" w:cs="Arial"/>
        </w:rPr>
        <w:t xml:space="preserve">in </w:t>
      </w:r>
      <w:r w:rsidR="00D25E91" w:rsidRPr="00D25E91">
        <w:rPr>
          <w:rFonts w:ascii="Arial" w:hAnsi="Arial" w:cs="Arial"/>
          <w:i/>
        </w:rPr>
        <w:t xml:space="preserve">History </w:t>
      </w:r>
      <w:r w:rsidR="00D25E91" w:rsidRPr="00D25E91">
        <w:rPr>
          <w:rFonts w:ascii="Arial" w:hAnsi="Arial" w:cs="Arial"/>
        </w:rPr>
        <w:t xml:space="preserve">tab. </w:t>
      </w:r>
    </w:p>
    <w:p w14:paraId="70430259" w14:textId="77777777" w:rsidR="00D25E91" w:rsidRPr="00D25E91" w:rsidRDefault="00D25E91" w:rsidP="00D25E91">
      <w:pPr>
        <w:rPr>
          <w:rFonts w:ascii="Arial" w:hAnsi="Arial" w:cs="Arial"/>
        </w:rPr>
      </w:pPr>
    </w:p>
    <w:p w14:paraId="55BE1328" w14:textId="77777777" w:rsidR="00D25E91" w:rsidRPr="00D25E91" w:rsidRDefault="00D25E91" w:rsidP="00D25E91">
      <w:pPr>
        <w:jc w:val="both"/>
        <w:rPr>
          <w:rFonts w:ascii="Arial" w:hAnsi="Arial" w:cs="Arial"/>
        </w:rPr>
      </w:pPr>
      <w:r w:rsidRPr="00D25E91">
        <w:rPr>
          <w:rFonts w:ascii="Arial" w:hAnsi="Arial" w:cs="Arial"/>
          <w:i/>
        </w:rPr>
        <w:t>History</w:t>
      </w:r>
      <w:r w:rsidRPr="00D25E91">
        <w:rPr>
          <w:rFonts w:ascii="Arial" w:hAnsi="Arial" w:cs="Arial"/>
        </w:rPr>
        <w:t xml:space="preserve"> tab gives information about change date and time along with the username which changed data. Example at the following picture shows history of changes for particular terminal. </w:t>
      </w:r>
    </w:p>
    <w:p w14:paraId="77F1C510" w14:textId="77777777" w:rsidR="00D25E91" w:rsidRPr="00D25E91" w:rsidRDefault="00D25E91" w:rsidP="00D25E91">
      <w:pPr>
        <w:jc w:val="both"/>
        <w:rPr>
          <w:rFonts w:ascii="Arial" w:hAnsi="Arial" w:cs="Arial"/>
        </w:rPr>
      </w:pPr>
    </w:p>
    <w:p w14:paraId="1121E75C" w14:textId="77777777" w:rsidR="00D25E91" w:rsidRPr="00D25E91" w:rsidRDefault="00D25E91" w:rsidP="00D25E91">
      <w:pPr>
        <w:jc w:val="both"/>
        <w:rPr>
          <w:rFonts w:ascii="Arial" w:hAnsi="Arial" w:cs="Arial"/>
        </w:rPr>
      </w:pPr>
      <w:r w:rsidRPr="00D25E91">
        <w:rPr>
          <w:rFonts w:ascii="Arial" w:hAnsi="Arial" w:cs="Arial"/>
        </w:rPr>
        <w:t xml:space="preserve">By click on each history record, </w:t>
      </w:r>
      <w:proofErr w:type="gramStart"/>
      <w:r w:rsidRPr="00D25E91">
        <w:rPr>
          <w:rFonts w:ascii="Arial" w:hAnsi="Arial" w:cs="Arial"/>
        </w:rPr>
        <w:t>it’s</w:t>
      </w:r>
      <w:proofErr w:type="gramEnd"/>
      <w:r w:rsidRPr="00D25E91">
        <w:rPr>
          <w:rFonts w:ascii="Arial" w:hAnsi="Arial" w:cs="Arial"/>
        </w:rPr>
        <w:t xml:space="preserve"> details will be shown as they were before and after the change.  </w:t>
      </w:r>
    </w:p>
    <w:p w14:paraId="5CB5614D" w14:textId="77777777" w:rsidR="00D25E91" w:rsidRPr="00D25E91" w:rsidRDefault="00D25E91" w:rsidP="00D25E91">
      <w:pPr>
        <w:rPr>
          <w:rFonts w:ascii="Arial" w:hAnsi="Arial" w:cs="Arial"/>
          <w:noProof/>
        </w:rPr>
      </w:pPr>
    </w:p>
    <w:p w14:paraId="3562BF9C" w14:textId="2C1E8AE9" w:rsidR="00D25E91" w:rsidRDefault="00BD302B" w:rsidP="00D25E91">
      <w:pPr>
        <w:rPr>
          <w:rFonts w:ascii="Arial" w:hAnsi="Arial" w:cs="Arial"/>
        </w:rPr>
      </w:pPr>
      <w:r>
        <w:rPr>
          <w:noProof/>
          <w:lang w:val="sk-SK" w:eastAsia="sk-SK"/>
        </w:rPr>
        <w:lastRenderedPageBreak/>
        <w:drawing>
          <wp:inline distT="0" distB="0" distL="0" distR="0" wp14:anchorId="1C2F9F29" wp14:editId="165C1F47">
            <wp:extent cx="6367780" cy="24403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67780" cy="2440305"/>
                    </a:xfrm>
                    <a:prstGeom prst="rect">
                      <a:avLst/>
                    </a:prstGeom>
                  </pic:spPr>
                </pic:pic>
              </a:graphicData>
            </a:graphic>
          </wp:inline>
        </w:drawing>
      </w:r>
    </w:p>
    <w:p w14:paraId="2AC3E117" w14:textId="1D5F1520" w:rsidR="00631113" w:rsidRDefault="00631113" w:rsidP="00D25E91">
      <w:pPr>
        <w:rPr>
          <w:rFonts w:ascii="Arial" w:hAnsi="Arial" w:cs="Arial"/>
        </w:rPr>
      </w:pPr>
    </w:p>
    <w:p w14:paraId="63BA20FF" w14:textId="77777777" w:rsidR="00631113" w:rsidRPr="00D25E91" w:rsidRDefault="00631113" w:rsidP="00D25E91">
      <w:pPr>
        <w:rPr>
          <w:rFonts w:ascii="Arial" w:hAnsi="Arial" w:cs="Arial"/>
        </w:rPr>
      </w:pPr>
    </w:p>
    <w:p w14:paraId="285D8815" w14:textId="2F06DCF8" w:rsidR="00D25E91" w:rsidRDefault="00D25E91" w:rsidP="00D25E91">
      <w:pPr>
        <w:ind w:left="720"/>
        <w:rPr>
          <w:rFonts w:ascii="Arial" w:hAnsi="Arial" w:cs="Arial"/>
        </w:rPr>
      </w:pPr>
    </w:p>
    <w:p w14:paraId="3557D137" w14:textId="1E0DB377" w:rsidR="00281A62" w:rsidRDefault="00281A62" w:rsidP="00D25E91">
      <w:pPr>
        <w:ind w:left="720"/>
        <w:rPr>
          <w:rFonts w:ascii="Arial" w:hAnsi="Arial" w:cs="Arial"/>
        </w:rPr>
      </w:pPr>
    </w:p>
    <w:p w14:paraId="0EAA9ED8" w14:textId="77777777" w:rsidR="00281A62" w:rsidRPr="00D25E91" w:rsidRDefault="00281A62" w:rsidP="00D25E91">
      <w:pPr>
        <w:ind w:left="720"/>
        <w:rPr>
          <w:rFonts w:ascii="Arial" w:hAnsi="Arial" w:cs="Arial"/>
        </w:rPr>
      </w:pPr>
    </w:p>
    <w:p w14:paraId="17E86394" w14:textId="5ADEFE93" w:rsidR="00631113" w:rsidRPr="00EC51D9" w:rsidRDefault="00631113" w:rsidP="00631113">
      <w:pPr>
        <w:pStyle w:val="Heading1"/>
        <w:spacing w:before="0"/>
        <w:rPr>
          <w:rFonts w:cs="Arial"/>
          <w:color w:val="auto"/>
          <w:sz w:val="24"/>
          <w:szCs w:val="24"/>
        </w:rPr>
      </w:pPr>
      <w:r>
        <w:t xml:space="preserve">      </w:t>
      </w:r>
      <w:r w:rsidRPr="00D25E91">
        <w:rPr>
          <w:rFonts w:cs="Arial"/>
        </w:rPr>
        <w:br w:type="textWrapping" w:clear="all"/>
      </w:r>
      <w:bookmarkStart w:id="68" w:name="_Toc506563186"/>
      <w:r>
        <w:rPr>
          <w:rFonts w:cs="Arial"/>
          <w:color w:val="auto"/>
          <w:sz w:val="24"/>
          <w:szCs w:val="24"/>
        </w:rPr>
        <w:t>5.1.6</w:t>
      </w:r>
      <w:r w:rsidRPr="00EC51D9">
        <w:rPr>
          <w:rFonts w:cs="Arial"/>
          <w:color w:val="auto"/>
          <w:sz w:val="24"/>
          <w:szCs w:val="24"/>
        </w:rPr>
        <w:t xml:space="preserve">. </w:t>
      </w:r>
      <w:r>
        <w:rPr>
          <w:rFonts w:cs="Arial"/>
          <w:color w:val="auto"/>
          <w:sz w:val="24"/>
          <w:szCs w:val="24"/>
        </w:rPr>
        <w:t>Log of changes</w:t>
      </w:r>
      <w:bookmarkEnd w:id="68"/>
    </w:p>
    <w:p w14:paraId="37BE4B02" w14:textId="1B82B9CD" w:rsidR="0092365A" w:rsidRPr="0092365A" w:rsidRDefault="0092365A" w:rsidP="00D25E91">
      <w:pPr>
        <w:jc w:val="both"/>
        <w:rPr>
          <w:rFonts w:ascii="Arial" w:hAnsi="Arial" w:cs="Arial"/>
          <w:b/>
        </w:rPr>
      </w:pPr>
    </w:p>
    <w:p w14:paraId="6B7E3C0A" w14:textId="6072F924" w:rsidR="00D25E91" w:rsidRPr="00D25E91" w:rsidRDefault="0092365A" w:rsidP="00D25E91">
      <w:pPr>
        <w:jc w:val="both"/>
        <w:rPr>
          <w:rFonts w:ascii="Arial" w:hAnsi="Arial" w:cs="Arial"/>
        </w:rPr>
      </w:pPr>
      <w:r>
        <w:rPr>
          <w:rFonts w:ascii="Arial" w:hAnsi="Arial" w:cs="Arial"/>
        </w:rPr>
        <w:t>T</w:t>
      </w:r>
      <w:r w:rsidR="00D25E91" w:rsidRPr="00D25E91">
        <w:rPr>
          <w:rFonts w:ascii="Arial" w:hAnsi="Arial" w:cs="Arial"/>
        </w:rPr>
        <w:t xml:space="preserve">his tab shows </w:t>
      </w:r>
      <w:r w:rsidR="00977401">
        <w:rPr>
          <w:rFonts w:ascii="Arial" w:hAnsi="Arial" w:cs="Arial"/>
        </w:rPr>
        <w:t xml:space="preserve">forever </w:t>
      </w:r>
      <w:r w:rsidR="00D25E91" w:rsidRPr="00D25E91">
        <w:rPr>
          <w:rFonts w:ascii="Arial" w:hAnsi="Arial" w:cs="Arial"/>
        </w:rPr>
        <w:t>all changed data by chronological order, the newest listed on the top:</w:t>
      </w:r>
    </w:p>
    <w:p w14:paraId="64D22DDD" w14:textId="77777777" w:rsidR="00D25E91" w:rsidRPr="00D25E91" w:rsidRDefault="00D25E91" w:rsidP="001402BA">
      <w:pPr>
        <w:numPr>
          <w:ilvl w:val="0"/>
          <w:numId w:val="4"/>
        </w:numPr>
        <w:contextualSpacing/>
        <w:rPr>
          <w:rFonts w:ascii="Arial" w:hAnsi="Arial" w:cs="Arial"/>
        </w:rPr>
      </w:pPr>
      <w:r w:rsidRPr="00D25E91">
        <w:rPr>
          <w:rFonts w:ascii="Arial" w:hAnsi="Arial" w:cs="Arial"/>
        </w:rPr>
        <w:t>data modified</w:t>
      </w:r>
    </w:p>
    <w:p w14:paraId="6E365638" w14:textId="77777777" w:rsidR="00D25E91" w:rsidRPr="00D25E91" w:rsidRDefault="00D25E91" w:rsidP="001402BA">
      <w:pPr>
        <w:numPr>
          <w:ilvl w:val="0"/>
          <w:numId w:val="4"/>
        </w:numPr>
        <w:spacing w:after="160"/>
        <w:contextualSpacing/>
        <w:rPr>
          <w:rFonts w:ascii="Arial" w:hAnsi="Arial" w:cs="Arial"/>
        </w:rPr>
      </w:pPr>
      <w:r w:rsidRPr="00D25E91">
        <w:rPr>
          <w:rFonts w:ascii="Arial" w:hAnsi="Arial" w:cs="Arial"/>
        </w:rPr>
        <w:t>changed field name</w:t>
      </w:r>
    </w:p>
    <w:p w14:paraId="35968181" w14:textId="77777777" w:rsidR="00D25E91" w:rsidRPr="00D25E91" w:rsidRDefault="00D25E91" w:rsidP="001402BA">
      <w:pPr>
        <w:numPr>
          <w:ilvl w:val="0"/>
          <w:numId w:val="4"/>
        </w:numPr>
        <w:spacing w:after="160"/>
        <w:contextualSpacing/>
        <w:rPr>
          <w:rFonts w:ascii="Arial" w:hAnsi="Arial" w:cs="Arial"/>
        </w:rPr>
      </w:pPr>
      <w:r w:rsidRPr="00D25E91">
        <w:rPr>
          <w:rFonts w:ascii="Arial" w:hAnsi="Arial" w:cs="Arial"/>
        </w:rPr>
        <w:t>old value</w:t>
      </w:r>
    </w:p>
    <w:p w14:paraId="69F2FFB6" w14:textId="77777777" w:rsidR="00D25E91" w:rsidRPr="00D25E91" w:rsidRDefault="00D25E91" w:rsidP="001402BA">
      <w:pPr>
        <w:numPr>
          <w:ilvl w:val="0"/>
          <w:numId w:val="4"/>
        </w:numPr>
        <w:spacing w:after="160"/>
        <w:contextualSpacing/>
        <w:rPr>
          <w:rFonts w:ascii="Arial" w:hAnsi="Arial" w:cs="Arial"/>
        </w:rPr>
      </w:pPr>
      <w:r w:rsidRPr="00D25E91">
        <w:rPr>
          <w:rFonts w:ascii="Arial" w:hAnsi="Arial" w:cs="Arial"/>
        </w:rPr>
        <w:t xml:space="preserve">new value </w:t>
      </w:r>
    </w:p>
    <w:p w14:paraId="2A48DEC2" w14:textId="27D1447C" w:rsidR="00D25E91" w:rsidRDefault="00D25E91" w:rsidP="001402BA">
      <w:pPr>
        <w:numPr>
          <w:ilvl w:val="0"/>
          <w:numId w:val="4"/>
        </w:numPr>
        <w:spacing w:after="160"/>
        <w:contextualSpacing/>
        <w:rPr>
          <w:rFonts w:ascii="Arial" w:hAnsi="Arial" w:cs="Arial"/>
        </w:rPr>
      </w:pPr>
      <w:r w:rsidRPr="00D25E91">
        <w:rPr>
          <w:rFonts w:ascii="Arial" w:hAnsi="Arial" w:cs="Arial"/>
        </w:rPr>
        <w:t>User ID.</w:t>
      </w:r>
    </w:p>
    <w:p w14:paraId="223D127B" w14:textId="77777777" w:rsidR="00A23160" w:rsidRPr="00D25E91" w:rsidRDefault="00A23160" w:rsidP="00A23160">
      <w:pPr>
        <w:spacing w:after="160"/>
        <w:ind w:left="1446"/>
        <w:contextualSpacing/>
        <w:rPr>
          <w:rFonts w:ascii="Arial" w:hAnsi="Arial" w:cs="Arial"/>
        </w:rPr>
      </w:pPr>
    </w:p>
    <w:p w14:paraId="489672B2" w14:textId="2598B90E" w:rsidR="00D25E91" w:rsidRDefault="00D25E91" w:rsidP="00D25E91">
      <w:pPr>
        <w:rPr>
          <w:rFonts w:ascii="Arial" w:hAnsi="Arial" w:cs="Arial"/>
        </w:rPr>
      </w:pPr>
      <w:r w:rsidRPr="00D25E91">
        <w:rPr>
          <w:rFonts w:ascii="Arial" w:hAnsi="Arial" w:cs="Arial"/>
          <w:noProof/>
          <w:lang w:val="sk-SK" w:eastAsia="sk-SK"/>
        </w:rPr>
        <w:drawing>
          <wp:anchor distT="0" distB="0" distL="114300" distR="114300" simplePos="0" relativeHeight="251658247" behindDoc="0" locked="0" layoutInCell="1" allowOverlap="1" wp14:anchorId="738D7172" wp14:editId="144608FE">
            <wp:simplePos x="898497" y="2305878"/>
            <wp:positionH relativeFrom="column">
              <wp:align>left</wp:align>
            </wp:positionH>
            <wp:positionV relativeFrom="paragraph">
              <wp:align>top</wp:align>
            </wp:positionV>
            <wp:extent cx="5940425" cy="499745"/>
            <wp:effectExtent l="0" t="0" r="3175"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499745"/>
                    </a:xfrm>
                    <a:prstGeom prst="rect">
                      <a:avLst/>
                    </a:prstGeom>
                  </pic:spPr>
                </pic:pic>
              </a:graphicData>
            </a:graphic>
          </wp:anchor>
        </w:drawing>
      </w:r>
      <w:r w:rsidRPr="00D25E91">
        <w:rPr>
          <w:rFonts w:ascii="Arial" w:hAnsi="Arial" w:cs="Arial"/>
        </w:rPr>
        <w:br w:type="textWrapping" w:clear="all"/>
      </w:r>
    </w:p>
    <w:p w14:paraId="6F000E72" w14:textId="4681B1AB" w:rsidR="00EB5111" w:rsidRDefault="00EB5111" w:rsidP="00D25E91">
      <w:pPr>
        <w:rPr>
          <w:rFonts w:ascii="Arial" w:hAnsi="Arial" w:cs="Arial"/>
        </w:rPr>
      </w:pPr>
    </w:p>
    <w:p w14:paraId="7889C396" w14:textId="7C5E76E8" w:rsidR="00EB5111" w:rsidRDefault="00EB5111" w:rsidP="00D25E91">
      <w:pPr>
        <w:rPr>
          <w:rFonts w:ascii="Arial" w:hAnsi="Arial" w:cs="Arial"/>
        </w:rPr>
      </w:pPr>
    </w:p>
    <w:p w14:paraId="4F049F30" w14:textId="14F9F256" w:rsidR="00265B75" w:rsidRDefault="00265B75" w:rsidP="00D25E91">
      <w:pPr>
        <w:rPr>
          <w:rFonts w:ascii="Arial" w:hAnsi="Arial" w:cs="Arial"/>
        </w:rPr>
      </w:pPr>
    </w:p>
    <w:p w14:paraId="53D29ADE" w14:textId="0A5CD8B0" w:rsidR="00265B75" w:rsidRDefault="00265B75" w:rsidP="00D25E91">
      <w:pPr>
        <w:rPr>
          <w:rFonts w:ascii="Arial" w:hAnsi="Arial" w:cs="Arial"/>
        </w:rPr>
      </w:pPr>
    </w:p>
    <w:p w14:paraId="26F17FCD" w14:textId="66A8E91C" w:rsidR="00F24C4F" w:rsidRDefault="00F24C4F" w:rsidP="00D25E91">
      <w:pPr>
        <w:rPr>
          <w:rFonts w:ascii="Arial" w:hAnsi="Arial" w:cs="Arial"/>
        </w:rPr>
      </w:pPr>
    </w:p>
    <w:p w14:paraId="7903BE92" w14:textId="6BAF5716" w:rsidR="00F24C4F" w:rsidRDefault="00F24C4F" w:rsidP="00D25E91">
      <w:pPr>
        <w:rPr>
          <w:rFonts w:ascii="Arial" w:hAnsi="Arial" w:cs="Arial"/>
        </w:rPr>
      </w:pPr>
    </w:p>
    <w:p w14:paraId="40ACC52D" w14:textId="57101002" w:rsidR="00F24C4F" w:rsidRDefault="00F24C4F" w:rsidP="00D25E91">
      <w:pPr>
        <w:rPr>
          <w:rFonts w:ascii="Arial" w:hAnsi="Arial" w:cs="Arial"/>
        </w:rPr>
      </w:pPr>
    </w:p>
    <w:p w14:paraId="1E430ED8" w14:textId="77777777" w:rsidR="00F24C4F" w:rsidRDefault="00F24C4F" w:rsidP="00D25E91">
      <w:pPr>
        <w:rPr>
          <w:rFonts w:ascii="Arial" w:hAnsi="Arial" w:cs="Arial"/>
        </w:rPr>
      </w:pPr>
    </w:p>
    <w:p w14:paraId="08178199" w14:textId="77777777" w:rsidR="00265B75" w:rsidRDefault="00265B75" w:rsidP="00D25E91">
      <w:pPr>
        <w:rPr>
          <w:rFonts w:ascii="Arial" w:hAnsi="Arial" w:cs="Arial"/>
        </w:rPr>
      </w:pPr>
    </w:p>
    <w:p w14:paraId="5D3AB49B" w14:textId="713155A9" w:rsidR="00BF500C" w:rsidRPr="00492F96" w:rsidDel="00EB5111" w:rsidRDefault="00BF500C" w:rsidP="00BF500C">
      <w:pPr>
        <w:pStyle w:val="Heading1"/>
        <w:spacing w:before="0"/>
        <w:rPr>
          <w:del w:id="69" w:author="Anita Rendulić" w:date="2018-01-03T13:05:00Z"/>
          <w:rFonts w:cs="Arial"/>
          <w:color w:val="auto"/>
          <w:sz w:val="24"/>
          <w:szCs w:val="24"/>
        </w:rPr>
      </w:pPr>
    </w:p>
    <w:p w14:paraId="1FB23E86" w14:textId="1F729782" w:rsidR="00BF500C" w:rsidRPr="00A31197" w:rsidRDefault="00BF500C" w:rsidP="00BF500C">
      <w:pPr>
        <w:pStyle w:val="Heading1"/>
        <w:spacing w:before="0"/>
        <w:rPr>
          <w:rFonts w:cs="Arial"/>
          <w:color w:val="auto"/>
        </w:rPr>
      </w:pPr>
      <w:bookmarkStart w:id="70" w:name="_5.2._UC_POS_10"/>
      <w:bookmarkStart w:id="71" w:name="_Toc506563187"/>
      <w:bookmarkEnd w:id="70"/>
      <w:r w:rsidRPr="00492F96">
        <w:rPr>
          <w:rFonts w:cs="Arial"/>
          <w:color w:val="auto"/>
          <w:sz w:val="24"/>
          <w:szCs w:val="24"/>
        </w:rPr>
        <w:t>5.2. UC POS 001: Add new customer through WS(s)</w:t>
      </w:r>
      <w:bookmarkEnd w:id="71"/>
      <w:r w:rsidRPr="00A31197">
        <w:rPr>
          <w:rFonts w:cs="Arial"/>
          <w:color w:val="auto"/>
        </w:rPr>
        <w:t xml:space="preserve"> </w:t>
      </w:r>
    </w:p>
    <w:p w14:paraId="73CD732C" w14:textId="77777777" w:rsidR="00BF500C" w:rsidRPr="00492F96" w:rsidRDefault="00BF500C" w:rsidP="00232FD9">
      <w:pPr>
        <w:rPr>
          <w:rFonts w:ascii="Arial" w:hAnsi="Arial" w:cs="Arial"/>
          <w:rPrChange w:id="72" w:author="Anita Rendulić" w:date="2018-01-04T11:23:00Z">
            <w:rPr/>
          </w:rPrChange>
        </w:rPr>
      </w:pPr>
    </w:p>
    <w:p w14:paraId="2461695A" w14:textId="07E28210" w:rsidR="008D6C50" w:rsidRPr="00492F96" w:rsidRDefault="008D6C50" w:rsidP="00232FD9">
      <w:pPr>
        <w:rPr>
          <w:rFonts w:ascii="Arial" w:hAnsi="Arial" w:cs="Arial"/>
          <w:rPrChange w:id="73" w:author="Anita Rendulić" w:date="2018-01-04T11:23:00Z">
            <w:rPr/>
          </w:rPrChange>
        </w:rPr>
      </w:pPr>
      <w:r w:rsidRPr="00492F96">
        <w:rPr>
          <w:rFonts w:ascii="Arial" w:hAnsi="Arial" w:cs="Arial"/>
          <w:rPrChange w:author="Anita Rendulić" w:date="2018-01-04T11:23:00Z" w:id="74">
            <w:rPr/>
          </w:rPrChange>
        </w:rPr>
        <w:t xml:space="preserve">Entry of </w:t>
      </w:r>
      <w:r w:rsidR="009E57C3" w:rsidRPr="00492F96">
        <w:rPr>
          <w:rFonts w:ascii="Arial" w:hAnsi="Arial" w:cs="Arial"/>
          <w:rPrChange w:author="Anita Rendulić" w:date="2018-01-04T11:23:00Z" w:id="75">
            <w:rPr/>
          </w:rPrChange>
        </w:rPr>
        <w:t xml:space="preserve">new </w:t>
      </w:r>
      <w:r w:rsidRPr="00492F96">
        <w:rPr>
          <w:rFonts w:ascii="Arial" w:hAnsi="Arial" w:cs="Arial"/>
          <w:rPrChange w:author="Anita Rendulić" w:date="2018-01-04T11:23:00Z" w:id="76">
            <w:rPr/>
          </w:rPrChange>
        </w:rPr>
        <w:t>customer</w:t>
      </w:r>
      <w:r w:rsidR="00640DF2" w:rsidRPr="00492F96">
        <w:rPr>
          <w:rFonts w:ascii="Arial" w:hAnsi="Arial" w:cs="Arial"/>
          <w:rPrChange w:author="Anita Rendulić" w:date="2018-01-04T11:23:00Z" w:id="77">
            <w:rPr/>
          </w:rPrChange>
        </w:rPr>
        <w:t xml:space="preserve"> type </w:t>
      </w:r>
      <w:r w:rsidR="00136A19" w:rsidRPr="00492F96">
        <w:rPr>
          <w:rFonts w:ascii="Arial" w:hAnsi="Arial" w:cs="Arial"/>
          <w:rPrChange w:author="Anita Rendulić" w:date="2018-01-04T11:23:00Z" w:id="78">
            <w:rPr/>
          </w:rPrChange>
        </w:rPr>
        <w:t>‘</w:t>
      </w:r>
      <w:r w:rsidR="00640DF2" w:rsidRPr="00492F96">
        <w:rPr>
          <w:rFonts w:ascii="Arial" w:hAnsi="Arial" w:cs="Arial"/>
          <w:rPrChange w:author="Anita Rendulić" w:date="2018-01-04T11:23:00Z" w:id="79">
            <w:rPr/>
          </w:rPrChange>
        </w:rPr>
        <w:t>Merchant</w:t>
      </w:r>
      <w:r w:rsidR="00136A19" w:rsidRPr="00492F96">
        <w:rPr>
          <w:rFonts w:ascii="Arial" w:hAnsi="Arial" w:cs="Arial"/>
          <w:i/>
          <w:rPrChange w:author="Anita Rendulić" w:date="2018-01-04T11:23:00Z" w:id="80">
            <w:rPr>
              <w:i/>
            </w:rPr>
          </w:rPrChange>
        </w:rPr>
        <w:t>’</w:t>
      </w:r>
      <w:r w:rsidR="00640DF2" w:rsidRPr="00492F96">
        <w:rPr>
          <w:rFonts w:ascii="Arial" w:hAnsi="Arial" w:cs="Arial"/>
          <w:i/>
          <w:rPrChange w:author="Anita Rendulić" w:date="2018-01-04T11:23:00Z" w:id="81">
            <w:rPr>
              <w:i/>
            </w:rPr>
          </w:rPrChange>
        </w:rPr>
        <w:t xml:space="preserve"> </w:t>
      </w:r>
      <w:r w:rsidR="00640DF2" w:rsidRPr="00492F96">
        <w:rPr>
          <w:rFonts w:ascii="Arial" w:hAnsi="Arial" w:cs="Arial"/>
          <w:rPrChange w:author="Anita Rendulić" w:date="2018-01-04T11:23:00Z" w:id="82">
            <w:rPr/>
          </w:rPrChange>
        </w:rPr>
        <w:t>in the system</w:t>
      </w:r>
      <w:r w:rsidR="00A23160" w:rsidRPr="00492F96">
        <w:rPr>
          <w:rFonts w:ascii="Arial" w:hAnsi="Arial" w:cs="Arial"/>
          <w:rPrChange w:author="Anita Rendulić" w:date="2018-01-04T11:23:00Z" w:id="83">
            <w:rPr/>
          </w:rPrChange>
        </w:rPr>
        <w:t>, through</w:t>
      </w:r>
      <w:del w:id="84" w:author="Anita Rendulić" w:date="2018-01-04T12:18:00Z">
        <w:r w:rsidR="00A23160" w:rsidRPr="00492F96" w:rsidDel="00B3291F">
          <w:rPr>
            <w:rFonts w:ascii="Arial" w:hAnsi="Arial" w:cs="Arial"/>
            <w:rPrChange w:author="Anita Rendulić" w:date="2018-01-04T11:23:00Z" w:id="85">
              <w:rPr/>
            </w:rPrChange>
          </w:rPr>
          <w:delText xml:space="preserve"> the</w:delText>
        </w:r>
      </w:del>
      <w:r w:rsidR="00A23160" w:rsidRPr="00492F96">
        <w:rPr>
          <w:rFonts w:ascii="Arial" w:hAnsi="Arial" w:cs="Arial"/>
          <w:rPrChange w:author="Anita Rendulić" w:date="2018-01-04T11:23:00Z" w:id="86">
            <w:rPr/>
          </w:rPrChange>
        </w:rPr>
        <w:t xml:space="preserve"> web service(s)</w:t>
      </w:r>
      <w:r w:rsidRPr="00492F96">
        <w:rPr>
          <w:rFonts w:ascii="Arial" w:hAnsi="Arial" w:cs="Arial"/>
          <w:rPrChange w:author="Anita Rendulić" w:date="2018-01-04T11:23:00Z" w:id="87">
            <w:rPr/>
          </w:rPrChange>
        </w:rPr>
        <w:t xml:space="preserve">. </w:t>
      </w:r>
    </w:p>
    <w:p w14:paraId="4E45A723" w14:textId="77777777" w:rsidR="00640DF2" w:rsidRPr="00492F96" w:rsidRDefault="00640DF2" w:rsidP="00640DF2">
      <w:pPr>
        <w:spacing w:after="120"/>
        <w:rPr>
          <w:rFonts w:ascii="Arial" w:hAnsi="Arial" w:cs="Arial"/>
          <w:b/>
          <w:rPrChange w:id="88" w:author="Anita Rendulić" w:date="2018-01-04T11:23:00Z">
            <w:rPr>
              <w:b/>
            </w:rPr>
          </w:rPrChange>
        </w:rPr>
      </w:pPr>
    </w:p>
    <w:p w14:paraId="240DAFCF" w14:textId="5BB1C7AA" w:rsidR="00232FD9" w:rsidRPr="00492F96" w:rsidRDefault="00232FD9" w:rsidP="00640DF2">
      <w:pPr>
        <w:spacing w:after="120"/>
        <w:rPr>
          <w:rFonts w:ascii="Arial" w:hAnsi="Arial" w:cs="Arial"/>
          <w:b/>
          <w:rPrChange w:id="89" w:author="Anita Rendulić" w:date="2018-01-04T11:23:00Z">
            <w:rPr>
              <w:b/>
            </w:rPr>
          </w:rPrChange>
        </w:rPr>
      </w:pPr>
      <w:commentRangeStart w:id="90"/>
      <w:commentRangeStart w:id="91"/>
      <w:r w:rsidRPr="00492F96">
        <w:rPr>
          <w:rFonts w:ascii="Arial" w:hAnsi="Arial" w:cs="Arial"/>
          <w:b/>
          <w:rPrChange w:author="Anita Rendulić" w:date="2018-01-04T11:23:00Z" w:id="92">
            <w:rPr>
              <w:b/>
            </w:rPr>
          </w:rPrChange>
        </w:rPr>
        <w:t>Preconditions</w:t>
      </w:r>
      <w:commentRangeEnd w:id="90"/>
      <w:r w:rsidR="009B2199">
        <w:rPr>
          <w:rStyle w:val="CommentReference"/>
        </w:rPr>
        <w:commentReference w:id="90"/>
      </w:r>
      <w:commentRangeEnd w:id="91"/>
      <w:r w:rsidR="00B37655">
        <w:rPr>
          <w:rStyle w:val="CommentReference"/>
        </w:rPr>
        <w:commentReference w:id="91"/>
      </w:r>
    </w:p>
    <w:p w14:paraId="73DFED30" w14:textId="77777777" w:rsidR="00E65154" w:rsidRPr="00492F96" w:rsidRDefault="00E65154">
      <w:pPr>
        <w:pStyle w:val="ListParagraph"/>
        <w:numPr>
          <w:ilvl w:val="0"/>
          <w:numId w:val="8"/>
        </w:numPr>
        <w:jc w:val="both"/>
        <w:rPr>
          <w:rFonts w:ascii="Arial" w:hAnsi="Arial" w:cs="Arial"/>
          <w:rPrChange w:id="93" w:author="Anita Rendulić" w:date="2018-01-04T11:23:00Z">
            <w:rPr/>
          </w:rPrChange>
        </w:rPr>
        <w:pPrChange w:id="94" w:author="Anita Rendulić" w:date="2018-01-04T10:59:00Z">
          <w:pPr>
            <w:pStyle w:val="ListParagraph"/>
            <w:numPr>
              <w:numId w:val="8"/>
            </w:numPr>
            <w:ind w:left="720" w:hanging="360"/>
          </w:pPr>
        </w:pPrChange>
      </w:pPr>
      <w:r w:rsidRPr="00492F96">
        <w:rPr>
          <w:rFonts w:ascii="Arial" w:hAnsi="Arial" w:cs="Arial"/>
          <w:rPrChange w:author="Anita Rendulić" w:date="2018-01-04T11:23:00Z" w:id="95">
            <w:rPr/>
          </w:rPrChange>
        </w:rPr>
        <w:t xml:space="preserve">partner should exist in the system, </w:t>
      </w:r>
    </w:p>
    <w:p w14:paraId="65AACB04" w14:textId="55CDF335" w:rsidR="00232FD9" w:rsidRPr="00492F96" w:rsidRDefault="00E65154">
      <w:pPr>
        <w:pStyle w:val="ListParagraph"/>
        <w:numPr>
          <w:ilvl w:val="0"/>
          <w:numId w:val="8"/>
        </w:numPr>
        <w:jc w:val="both"/>
        <w:rPr>
          <w:rFonts w:ascii="Arial" w:hAnsi="Arial" w:cs="Arial"/>
          <w:rPrChange w:id="96" w:author="Anita Rendulić" w:date="2018-01-04T11:23:00Z">
            <w:rPr/>
          </w:rPrChange>
        </w:rPr>
        <w:pPrChange w:id="97" w:author="Anita Rendulić" w:date="2018-01-04T10:59:00Z">
          <w:pPr>
            <w:pStyle w:val="ListParagraph"/>
            <w:numPr>
              <w:numId w:val="8"/>
            </w:numPr>
            <w:ind w:left="720" w:hanging="360"/>
          </w:pPr>
        </w:pPrChange>
      </w:pPr>
      <w:r w:rsidRPr="00492F96">
        <w:rPr>
          <w:rFonts w:ascii="Arial" w:hAnsi="Arial" w:cs="Arial"/>
          <w:rPrChange w:author="Anita Rendulić" w:date="2018-01-04T11:23:00Z" w:id="98">
            <w:rPr/>
          </w:rPrChange>
        </w:rPr>
        <w:lastRenderedPageBreak/>
        <w:t>c</w:t>
      </w:r>
      <w:r w:rsidR="00640DF2" w:rsidRPr="00492F96">
        <w:rPr>
          <w:rFonts w:ascii="Arial" w:hAnsi="Arial" w:cs="Arial"/>
          <w:rPrChange w:author="Anita Rendulić" w:date="2018-01-04T11:23:00Z" w:id="99">
            <w:rPr/>
          </w:rPrChange>
        </w:rPr>
        <w:t xml:space="preserve">ustomer </w:t>
      </w:r>
      <w:r w:rsidR="00FB59B8" w:rsidRPr="00492F96">
        <w:rPr>
          <w:rFonts w:ascii="Arial" w:hAnsi="Arial" w:cs="Arial"/>
          <w:rPrChange w:author="Anita Rendulić" w:date="2018-01-04T11:23:00Z" w:id="100">
            <w:rPr/>
          </w:rPrChange>
        </w:rPr>
        <w:t>which you want to add</w:t>
      </w:r>
      <w:ins w:id="101" w:author="Anita Rendulić" w:date="2017-12-28T12:45:00Z">
        <w:r w:rsidR="002C3AEB" w:rsidRPr="00492F96">
          <w:rPr>
            <w:rFonts w:ascii="Arial" w:hAnsi="Arial" w:cs="Arial"/>
            <w:rPrChange w:author="Anita Rendulić" w:date="2018-01-04T11:23:00Z" w:id="102">
              <w:rPr/>
            </w:rPrChange>
          </w:rPr>
          <w:t xml:space="preserve"> in </w:t>
        </w:r>
        <w:proofErr w:type="spellStart"/>
        <w:r w:rsidR="002C3AEB" w:rsidRPr="00492F96">
          <w:rPr>
            <w:rFonts w:ascii="Arial" w:hAnsi="Arial" w:cs="Arial"/>
            <w:rPrChange w:author="Anita Rendulić" w:date="2018-01-04T11:23:00Z" w:id="103">
              <w:rPr/>
            </w:rPrChange>
          </w:rPr>
          <w:t>eXact</w:t>
        </w:r>
      </w:ins>
      <w:proofErr w:type="spellEnd"/>
      <w:r w:rsidR="00FB59B8" w:rsidRPr="00492F96">
        <w:rPr>
          <w:rFonts w:ascii="Arial" w:hAnsi="Arial" w:cs="Arial"/>
          <w:rPrChange w:author="Anita Rendulić" w:date="2018-01-04T11:23:00Z" w:id="104">
            <w:rPr/>
          </w:rPrChange>
        </w:rPr>
        <w:t xml:space="preserve">, </w:t>
      </w:r>
      <w:r w:rsidR="0086486C" w:rsidRPr="00492F96">
        <w:rPr>
          <w:rFonts w:ascii="Arial" w:hAnsi="Arial" w:cs="Arial"/>
        </w:rPr>
        <w:t xml:space="preserve">should </w:t>
      </w:r>
      <w:ins w:id="105" w:author="Anita Rendulić" w:date="2017-12-28T12:46:00Z">
        <w:r w:rsidR="002C3AEB" w:rsidRPr="00492F96">
          <w:rPr>
            <w:rFonts w:ascii="Arial" w:hAnsi="Arial" w:cs="Arial"/>
          </w:rPr>
          <w:t xml:space="preserve">exist in VUB customer database and should </w:t>
        </w:r>
      </w:ins>
      <w:r w:rsidR="0086486C" w:rsidRPr="00492F96">
        <w:rPr>
          <w:rFonts w:ascii="Arial" w:hAnsi="Arial" w:cs="Arial"/>
        </w:rPr>
        <w:t>not</w:t>
      </w:r>
      <w:r w:rsidR="00640DF2" w:rsidRPr="00492F96">
        <w:rPr>
          <w:rFonts w:ascii="Arial" w:hAnsi="Arial" w:cs="Arial"/>
        </w:rPr>
        <w:t xml:space="preserve"> exist in </w:t>
      </w:r>
      <w:proofErr w:type="spellStart"/>
      <w:ins w:id="106" w:author="Anita Rendulić" w:date="2017-12-28T12:46:00Z">
        <w:r w:rsidR="002C3AEB" w:rsidRPr="00492F96">
          <w:rPr>
            <w:rFonts w:ascii="Arial" w:hAnsi="Arial" w:cs="Arial"/>
          </w:rPr>
          <w:t>eXact</w:t>
        </w:r>
      </w:ins>
      <w:proofErr w:type="spellEnd"/>
      <w:del w:id="107" w:author="Anita Rendulić" w:date="2017-12-28T12:46:00Z">
        <w:r w:rsidR="00640DF2" w:rsidRPr="00492F96" w:rsidDel="002C3AEB">
          <w:rPr>
            <w:rFonts w:ascii="Arial" w:hAnsi="Arial" w:cs="Arial"/>
          </w:rPr>
          <w:delText>the</w:delText>
        </w:r>
      </w:del>
      <w:r w:rsidR="00640DF2" w:rsidRPr="00492F96">
        <w:rPr>
          <w:rFonts w:ascii="Arial" w:hAnsi="Arial" w:cs="Arial"/>
        </w:rPr>
        <w:t xml:space="preserve"> system</w:t>
      </w:r>
      <w:r w:rsidR="00E064F1" w:rsidRPr="00492F96">
        <w:rPr>
          <w:rFonts w:ascii="Arial" w:hAnsi="Arial" w:cs="Arial"/>
        </w:rPr>
        <w:t>,</w:t>
      </w:r>
    </w:p>
    <w:p w14:paraId="5C91D807" w14:textId="2917841F" w:rsidR="00AB6EDD" w:rsidRPr="00492F96" w:rsidDel="00A278D6" w:rsidRDefault="00AB6EDD">
      <w:pPr>
        <w:pStyle w:val="ListParagraph"/>
        <w:numPr>
          <w:ilvl w:val="0"/>
          <w:numId w:val="8"/>
        </w:numPr>
        <w:jc w:val="both"/>
        <w:rPr>
          <w:del w:id="108" w:author="Martin Ćosić" w:date="2018-01-25T16:08:00Z"/>
          <w:rFonts w:ascii="Arial" w:hAnsi="Arial" w:cs="Arial"/>
          <w:rPrChange w:id="109" w:author="Anita Rendulić" w:date="2018-01-04T11:23:00Z">
            <w:rPr>
              <w:del w:id="110" w:author="Martin Ćosić" w:date="2018-01-25T16:08:00Z"/>
              <w:rFonts w:cs="Arial"/>
            </w:rPr>
          </w:rPrChange>
        </w:rPr>
      </w:pPr>
      <w:del w:id="111" w:author="Martin Ćosić" w:date="2018-01-25T16:08:00Z">
        <w:r w:rsidRPr="00492F96" w:rsidDel="00A278D6">
          <w:rPr>
            <w:rFonts w:ascii="Arial" w:hAnsi="Arial" w:cs="Arial"/>
            <w:rPrChange w:author="Anita Rendulić" w:date="2018-01-04T11:23:00Z" w:id="112">
              <w:rPr>
                <w:rFonts w:cs="Arial"/>
              </w:rPr>
            </w:rPrChange>
          </w:rPr>
          <w:delText>WS</w:delText>
        </w:r>
        <w:r w:rsidR="00F70BC5" w:rsidRPr="00492F96" w:rsidDel="00A278D6">
          <w:rPr>
            <w:rFonts w:ascii="Arial" w:hAnsi="Arial" w:cs="Arial"/>
            <w:rPrChange w:author="Anita Rendulić" w:date="2018-01-04T11:23:00Z" w:id="113">
              <w:rPr>
                <w:rFonts w:cs="Arial"/>
              </w:rPr>
            </w:rPrChange>
          </w:rPr>
          <w:delText>(s)</w:delText>
        </w:r>
        <w:r w:rsidRPr="00492F96" w:rsidDel="00A278D6">
          <w:rPr>
            <w:rFonts w:ascii="Arial" w:hAnsi="Arial" w:cs="Arial"/>
            <w:rPrChange w:author="Anita Rendulić" w:date="2018-01-04T11:23:00Z" w:id="114">
              <w:rPr>
                <w:rFonts w:cs="Arial"/>
              </w:rPr>
            </w:rPrChange>
          </w:rPr>
          <w:delText xml:space="preserve"> should be configured correctly at client side, to achieve </w:delText>
        </w:r>
        <w:r w:rsidR="00F70BC5" w:rsidRPr="00492F96" w:rsidDel="00A278D6">
          <w:rPr>
            <w:rFonts w:ascii="Arial" w:hAnsi="Arial" w:cs="Arial"/>
            <w:rPrChange w:author="Anita Rendulić" w:date="2018-01-04T11:23:00Z" w:id="115">
              <w:rPr>
                <w:rFonts w:cs="Arial"/>
              </w:rPr>
            </w:rPrChange>
          </w:rPr>
          <w:delText>successful connection on eXact database,</w:delText>
        </w:r>
      </w:del>
    </w:p>
    <w:p w14:paraId="022FA850" w14:textId="137E283A" w:rsidR="00AB6EDD" w:rsidRPr="00492F96" w:rsidDel="00A278D6" w:rsidRDefault="00AB6EDD">
      <w:pPr>
        <w:pStyle w:val="ListParagraph"/>
        <w:numPr>
          <w:ilvl w:val="0"/>
          <w:numId w:val="8"/>
        </w:numPr>
        <w:jc w:val="both"/>
        <w:rPr>
          <w:del w:id="116" w:author="Martin Ćosić" w:date="2018-01-25T16:08:00Z"/>
          <w:rFonts w:ascii="Arial" w:hAnsi="Arial" w:cs="Arial"/>
          <w:rPrChange w:id="117" w:author="Anita Rendulić" w:date="2018-01-04T11:23:00Z">
            <w:rPr>
              <w:del w:id="118" w:author="Martin Ćosić" w:date="2018-01-25T16:08:00Z"/>
              <w:rFonts w:cs="Arial"/>
            </w:rPr>
          </w:rPrChange>
        </w:rPr>
      </w:pPr>
      <w:del w:id="119" w:author="Martin Ćosić" w:date="2018-01-25T16:08:00Z">
        <w:r w:rsidRPr="00492F96" w:rsidDel="00A278D6">
          <w:rPr>
            <w:rFonts w:ascii="Arial" w:hAnsi="Arial" w:cs="Arial"/>
            <w:rPrChange w:author="Anita Rendulić" w:date="2018-01-04T11:23:00Z" w:id="120">
              <w:rPr>
                <w:rFonts w:cs="Arial"/>
              </w:rPr>
            </w:rPrChange>
          </w:rPr>
          <w:delText>WS</w:delText>
        </w:r>
        <w:r w:rsidR="00F70BC5" w:rsidRPr="00492F96" w:rsidDel="00A278D6">
          <w:rPr>
            <w:rFonts w:ascii="Arial" w:hAnsi="Arial" w:cs="Arial"/>
            <w:rPrChange w:author="Anita Rendulić" w:date="2018-01-04T11:23:00Z" w:id="121">
              <w:rPr>
                <w:rFonts w:cs="Arial"/>
              </w:rPr>
            </w:rPrChange>
          </w:rPr>
          <w:delText>(s)</w:delText>
        </w:r>
        <w:r w:rsidRPr="00492F96" w:rsidDel="00A278D6">
          <w:rPr>
            <w:rFonts w:ascii="Arial" w:hAnsi="Arial" w:cs="Arial"/>
            <w:rPrChange w:author="Anita Rendulić" w:date="2018-01-04T11:23:00Z" w:id="122">
              <w:rPr>
                <w:rFonts w:cs="Arial"/>
              </w:rPr>
            </w:rPrChange>
          </w:rPr>
          <w:delText xml:space="preserve"> should be configured </w:delText>
        </w:r>
        <w:r w:rsidR="000B45C9" w:rsidRPr="00492F96" w:rsidDel="00A278D6">
          <w:rPr>
            <w:rFonts w:ascii="Arial" w:hAnsi="Arial" w:cs="Arial"/>
            <w:rPrChange w:author="Anita Rendulić" w:date="2018-01-04T11:23:00Z" w:id="123">
              <w:rPr>
                <w:rFonts w:cs="Arial"/>
              </w:rPr>
            </w:rPrChange>
          </w:rPr>
          <w:delText>correctly at MPSI side, to send response</w:delText>
        </w:r>
        <w:r w:rsidRPr="00492F96" w:rsidDel="00A278D6">
          <w:rPr>
            <w:rFonts w:ascii="Arial" w:hAnsi="Arial" w:cs="Arial"/>
            <w:rPrChange w:author="Anita Rendulić" w:date="2018-01-04T11:23:00Z" w:id="124">
              <w:rPr>
                <w:rFonts w:cs="Arial"/>
              </w:rPr>
            </w:rPrChange>
          </w:rPr>
          <w:delText xml:space="preserve"> messages </w:delText>
        </w:r>
        <w:r w:rsidR="00F70BC5" w:rsidRPr="00492F96" w:rsidDel="00A278D6">
          <w:rPr>
            <w:rFonts w:ascii="Arial" w:hAnsi="Arial" w:cs="Arial"/>
            <w:rPrChange w:author="Anita Rendulić" w:date="2018-01-04T11:23:00Z" w:id="125">
              <w:rPr>
                <w:rFonts w:cs="Arial"/>
              </w:rPr>
            </w:rPrChange>
          </w:rPr>
          <w:delText>successfully to the client side,</w:delText>
        </w:r>
      </w:del>
    </w:p>
    <w:p w14:paraId="5ACC21E5" w14:textId="54F14210" w:rsidR="00AB6EDD" w:rsidRPr="00492F96" w:rsidDel="00A278D6" w:rsidRDefault="00F70BC5">
      <w:pPr>
        <w:pStyle w:val="ListParagraph"/>
        <w:numPr>
          <w:ilvl w:val="0"/>
          <w:numId w:val="8"/>
        </w:numPr>
        <w:jc w:val="both"/>
        <w:rPr>
          <w:del w:id="126" w:author="Martin Ćosić" w:date="2018-01-25T16:08:00Z"/>
          <w:rFonts w:ascii="Arial" w:hAnsi="Arial" w:cs="Arial"/>
          <w:rPrChange w:id="127" w:author="Anita Rendulić" w:date="2018-01-04T11:23:00Z">
            <w:rPr>
              <w:del w:id="128" w:author="Martin Ćosić" w:date="2018-01-25T16:08:00Z"/>
            </w:rPr>
          </w:rPrChange>
        </w:rPr>
      </w:pPr>
      <w:del w:id="129" w:author="Martin Ćosić" w:date="2018-01-25T16:08:00Z">
        <w:r w:rsidRPr="00492F96" w:rsidDel="00A278D6">
          <w:rPr>
            <w:rFonts w:ascii="Arial" w:hAnsi="Arial" w:cs="Arial"/>
            <w:rPrChange w:author="Anita Rendulić" w:date="2018-01-04T11:23:00Z" w:id="130">
              <w:rPr/>
            </w:rPrChange>
          </w:rPr>
          <w:delText>u</w:delText>
        </w:r>
        <w:r w:rsidR="000B45C9" w:rsidRPr="00492F96" w:rsidDel="00A278D6">
          <w:rPr>
            <w:rFonts w:ascii="Arial" w:hAnsi="Arial" w:cs="Arial"/>
            <w:rPrChange w:author="Anita Rendulić" w:date="2018-01-04T11:23:00Z" w:id="131">
              <w:rPr/>
            </w:rPrChange>
          </w:rPr>
          <w:delText>sername input in request</w:delText>
        </w:r>
        <w:r w:rsidR="00AB6EDD" w:rsidRPr="00492F96" w:rsidDel="00A278D6">
          <w:rPr>
            <w:rFonts w:ascii="Arial" w:hAnsi="Arial" w:cs="Arial"/>
            <w:rPrChange w:author="Anita Rendulić" w:date="2018-01-04T11:23:00Z" w:id="132">
              <w:rPr/>
            </w:rPrChange>
          </w:rPr>
          <w:delText xml:space="preserve"> message</w:delText>
        </w:r>
        <w:r w:rsidRPr="00492F96" w:rsidDel="00A278D6">
          <w:rPr>
            <w:rFonts w:ascii="Arial" w:hAnsi="Arial" w:cs="Arial"/>
            <w:rPrChange w:author="Anita Rendulić" w:date="2018-01-04T11:23:00Z" w:id="133">
              <w:rPr/>
            </w:rPrChange>
          </w:rPr>
          <w:delText>s</w:delText>
        </w:r>
        <w:r w:rsidR="00AB6EDD" w:rsidRPr="00492F96" w:rsidDel="00A278D6">
          <w:rPr>
            <w:rFonts w:ascii="Arial" w:hAnsi="Arial" w:cs="Arial"/>
            <w:rPrChange w:author="Anita Rendulić" w:date="2018-01-04T11:23:00Z" w:id="134">
              <w:rPr/>
            </w:rPrChange>
          </w:rPr>
          <w:delText>, should exist in eXact database (as service user type), and should be password protected.</w:delText>
        </w:r>
      </w:del>
    </w:p>
    <w:p w14:paraId="2441C4EA" w14:textId="77777777" w:rsidR="00D26306" w:rsidRPr="00232FD9" w:rsidDel="00265B75" w:rsidRDefault="00D26306">
      <w:pPr>
        <w:jc w:val="both"/>
        <w:rPr>
          <w:del w:id="135" w:author="Anita Rendulić" w:date="2018-01-08T08:21:00Z"/>
        </w:rPr>
        <w:pPrChange w:id="136" w:author="Anita Rendulić" w:date="2018-01-04T10:59:00Z">
          <w:pPr/>
        </w:pPrChange>
      </w:pPr>
    </w:p>
    <w:p w14:paraId="305CF837" w14:textId="77777777" w:rsidR="00BF500C" w:rsidRDefault="00BF500C" w:rsidP="00640DF2">
      <w:pPr>
        <w:spacing w:after="240"/>
        <w:rPr>
          <w:b/>
        </w:rPr>
      </w:pPr>
    </w:p>
    <w:p w14:paraId="6554309F" w14:textId="02E899B2" w:rsidR="00232FD9" w:rsidRPr="00492F96" w:rsidRDefault="00232FD9" w:rsidP="00640DF2">
      <w:pPr>
        <w:spacing w:after="240"/>
        <w:rPr>
          <w:rFonts w:ascii="Arial" w:hAnsi="Arial" w:cs="Arial"/>
          <w:b/>
          <w:rPrChange w:id="137" w:author="Anita Rendulić" w:date="2018-01-04T11:23:00Z">
            <w:rPr>
              <w:b/>
            </w:rPr>
          </w:rPrChange>
        </w:rPr>
      </w:pPr>
      <w:r w:rsidRPr="00492F96">
        <w:rPr>
          <w:rFonts w:ascii="Arial" w:hAnsi="Arial" w:cs="Arial"/>
          <w:b/>
          <w:rPrChange w:author="Anita Rendulić" w:date="2018-01-04T11:23:00Z" w:id="138">
            <w:rPr>
              <w:b/>
            </w:rPr>
          </w:rPrChange>
        </w:rPr>
        <w:t>Trigger</w:t>
      </w:r>
      <w:r w:rsidR="00640DF2" w:rsidRPr="00492F96">
        <w:rPr>
          <w:rFonts w:ascii="Arial" w:hAnsi="Arial" w:cs="Arial"/>
          <w:b/>
          <w:rPrChange w:author="Anita Rendulić" w:date="2018-01-04T11:23:00Z" w:id="139">
            <w:rPr>
              <w:b/>
            </w:rPr>
          </w:rPrChange>
        </w:rPr>
        <w:t>s</w:t>
      </w:r>
      <w:r w:rsidRPr="00492F96">
        <w:rPr>
          <w:rFonts w:ascii="Arial" w:hAnsi="Arial" w:cs="Arial"/>
          <w:b/>
          <w:rPrChange w:author="Anita Rendulić" w:date="2018-01-04T11:23:00Z" w:id="140">
            <w:rPr>
              <w:b/>
            </w:rPr>
          </w:rPrChange>
        </w:rPr>
        <w:t xml:space="preserve"> </w:t>
      </w:r>
    </w:p>
    <w:p w14:paraId="5E069F29" w14:textId="77777777" w:rsidR="00CF5EEF" w:rsidRPr="00492F96" w:rsidRDefault="00E00879" w:rsidP="00C72348">
      <w:pPr>
        <w:jc w:val="both"/>
        <w:rPr>
          <w:ins w:id="141" w:author="Anita Rendulić" w:date="2018-01-04T11:00:00Z"/>
          <w:rFonts w:ascii="Arial" w:hAnsi="Arial" w:cs="Arial"/>
          <w:rPrChange w:id="142" w:author="Anita Rendulić" w:date="2018-01-04T11:23:00Z">
            <w:rPr>
              <w:ins w:id="143" w:author="Anita Rendulić" w:date="2018-01-04T11:00:00Z"/>
            </w:rPr>
          </w:rPrChange>
        </w:rPr>
      </w:pPr>
      <w:r w:rsidRPr="00492F96">
        <w:rPr>
          <w:rFonts w:ascii="Arial" w:hAnsi="Arial" w:cs="Arial"/>
          <w:rPrChange w:author="Anita Rendulić" w:date="2018-01-04T11:23:00Z" w:id="144">
            <w:rPr/>
          </w:rPrChange>
        </w:rPr>
        <w:t xml:space="preserve">1) </w:t>
      </w:r>
      <w:proofErr w:type="spellStart"/>
      <w:r w:rsidR="00C72348" w:rsidRPr="00492F96">
        <w:rPr>
          <w:rFonts w:ascii="Arial" w:hAnsi="Arial" w:cs="Arial"/>
          <w:i/>
          <w:rPrChange w:author="Anita Rendulić" w:date="2018-01-04T11:23:00Z" w:id="145">
            <w:rPr>
              <w:i/>
            </w:rPr>
          </w:rPrChange>
        </w:rPr>
        <w:t>AddC</w:t>
      </w:r>
      <w:r w:rsidR="00D26306" w:rsidRPr="00492F96">
        <w:rPr>
          <w:rFonts w:ascii="Arial" w:hAnsi="Arial" w:cs="Arial"/>
          <w:i/>
          <w:rPrChange w:author="Anita Rendulić" w:date="2018-01-04T11:23:00Z" w:id="146">
            <w:rPr>
              <w:i/>
            </w:rPr>
          </w:rPrChange>
        </w:rPr>
        <w:t>ustomer</w:t>
      </w:r>
      <w:proofErr w:type="spellEnd"/>
      <w:r w:rsidR="00913184" w:rsidRPr="00492F96">
        <w:rPr>
          <w:rFonts w:ascii="Arial" w:hAnsi="Arial" w:cs="Arial"/>
          <w:i/>
          <w:rPrChange w:author="Anita Rendulić" w:date="2018-01-04T11:23:00Z" w:id="147">
            <w:rPr>
              <w:i/>
            </w:rPr>
          </w:rPrChange>
        </w:rPr>
        <w:t xml:space="preserve"> </w:t>
      </w:r>
      <w:r w:rsidR="00A746C8" w:rsidRPr="00492F96">
        <w:rPr>
          <w:rFonts w:ascii="Arial" w:hAnsi="Arial" w:cs="Arial"/>
          <w:rPrChange w:author="Anita Rendulić" w:date="2018-01-04T11:23:00Z" w:id="148">
            <w:rPr/>
          </w:rPrChange>
        </w:rPr>
        <w:t>WS</w:t>
      </w:r>
      <w:r w:rsidR="00A746C8" w:rsidRPr="00492F96">
        <w:rPr>
          <w:rFonts w:ascii="Arial" w:hAnsi="Arial" w:cs="Arial"/>
          <w:i/>
          <w:rPrChange w:author="Anita Rendulić" w:date="2018-01-04T11:23:00Z" w:id="149">
            <w:rPr>
              <w:i/>
            </w:rPr>
          </w:rPrChange>
        </w:rPr>
        <w:t xml:space="preserve"> </w:t>
      </w:r>
      <w:r w:rsidR="00E23C99" w:rsidRPr="00492F96">
        <w:rPr>
          <w:rFonts w:ascii="Arial" w:hAnsi="Arial" w:cs="Arial"/>
          <w:rPrChange w:author="Anita Rendulić" w:date="2018-01-04T11:23:00Z" w:id="150">
            <w:rPr/>
          </w:rPrChange>
        </w:rPr>
        <w:t>method with</w:t>
      </w:r>
      <w:r w:rsidR="002F7A28" w:rsidRPr="00492F96">
        <w:rPr>
          <w:rFonts w:ascii="Arial" w:hAnsi="Arial" w:cs="Arial"/>
          <w:rPrChange w:author="Anita Rendulić" w:date="2018-01-04T11:23:00Z" w:id="151">
            <w:rPr/>
          </w:rPrChange>
        </w:rPr>
        <w:t xml:space="preserve"> </w:t>
      </w:r>
      <w:r w:rsidR="00A746C8" w:rsidRPr="00492F96">
        <w:rPr>
          <w:rFonts w:ascii="Arial" w:hAnsi="Arial" w:cs="Arial"/>
          <w:rPrChange w:author="Anita Rendulić" w:date="2018-01-04T11:23:00Z" w:id="152">
            <w:rPr/>
          </w:rPrChange>
        </w:rPr>
        <w:t xml:space="preserve">customer data as </w:t>
      </w:r>
      <w:commentRangeStart w:id="153"/>
      <w:commentRangeStart w:id="154"/>
      <w:r w:rsidR="00A746C8" w:rsidRPr="00492F96">
        <w:rPr>
          <w:rFonts w:ascii="Arial" w:hAnsi="Arial" w:cs="Arial"/>
          <w:rPrChange w:author="Anita Rendulić" w:date="2018-01-04T11:23:00Z" w:id="155">
            <w:rPr/>
          </w:rPrChange>
        </w:rPr>
        <w:t>elements</w:t>
      </w:r>
      <w:commentRangeEnd w:id="153"/>
      <w:r w:rsidR="00DB30AD">
        <w:rPr>
          <w:rStyle w:val="CommentReference"/>
        </w:rPr>
        <w:commentReference w:id="153"/>
      </w:r>
      <w:commentRangeEnd w:id="154"/>
      <w:r w:rsidR="00FC6D15">
        <w:rPr>
          <w:rStyle w:val="CommentReference"/>
        </w:rPr>
        <w:commentReference w:id="154"/>
      </w:r>
      <w:r w:rsidR="00A746C8" w:rsidRPr="00492F96">
        <w:rPr>
          <w:rFonts w:ascii="Arial" w:hAnsi="Arial" w:cs="Arial"/>
          <w:rPrChange w:author="Anita Rendulić" w:date="2018-01-04T11:23:00Z" w:id="156">
            <w:rPr/>
          </w:rPrChange>
        </w:rPr>
        <w:t>.</w:t>
      </w:r>
      <w:ins w:id="157" w:author="Anita Rendulić" w:date="2017-12-28T12:37:00Z">
        <w:r w:rsidR="004C25D9" w:rsidRPr="00492F96">
          <w:rPr>
            <w:rFonts w:ascii="Arial" w:hAnsi="Arial" w:cs="Arial"/>
            <w:rPrChange w:author="Anita Rendulić" w:date="2018-01-04T11:23:00Z" w:id="158">
              <w:rPr/>
            </w:rPrChange>
          </w:rPr>
          <w:t xml:space="preserve"> New customer added on this way </w:t>
        </w:r>
      </w:ins>
    </w:p>
    <w:p w14:paraId="330CE728" w14:textId="17A85798" w:rsidR="002E4026" w:rsidRPr="00492F96" w:rsidRDefault="00CF5EEF" w:rsidP="00C72348">
      <w:pPr>
        <w:jc w:val="both"/>
        <w:rPr>
          <w:rFonts w:ascii="Arial" w:hAnsi="Arial" w:cs="Arial"/>
          <w:rPrChange w:id="159" w:author="Anita Rendulić" w:date="2018-01-04T11:23:00Z">
            <w:rPr/>
          </w:rPrChange>
        </w:rPr>
      </w:pPr>
      <w:ins w:id="160" w:author="Anita Rendulić" w:date="2018-01-04T11:00:00Z">
        <w:r w:rsidRPr="00492F96">
          <w:rPr>
            <w:rFonts w:ascii="Arial" w:hAnsi="Arial" w:cs="Arial"/>
            <w:i/>
            <w:rPrChange w:author="Anita Rendulić" w:date="2018-01-04T11:23:00Z" w:id="161">
              <w:rPr>
                <w:i/>
              </w:rPr>
            </w:rPrChange>
          </w:rPr>
          <w:t xml:space="preserve">    </w:t>
        </w:r>
      </w:ins>
      <w:proofErr w:type="gramStart"/>
      <w:ins w:id="162" w:author="Anita Rendulić" w:date="2017-12-28T12:37:00Z">
        <w:r w:rsidR="004C25D9" w:rsidRPr="00492F96">
          <w:rPr>
            <w:rFonts w:ascii="Arial" w:hAnsi="Arial" w:cs="Arial"/>
            <w:rPrChange w:author="Anita Rendulić" w:date="2018-01-04T11:23:00Z" w:id="163">
              <w:rPr/>
            </w:rPrChange>
          </w:rPr>
          <w:t>will</w:t>
        </w:r>
        <w:proofErr w:type="gramEnd"/>
        <w:r w:rsidR="004C25D9" w:rsidRPr="00492F96">
          <w:rPr>
            <w:rFonts w:ascii="Arial" w:hAnsi="Arial" w:cs="Arial"/>
            <w:rPrChange w:author="Anita Rendulić" w:date="2018-01-04T11:23:00Z" w:id="164">
              <w:rPr/>
            </w:rPrChange>
          </w:rPr>
          <w:t xml:space="preserve"> be directly inserted in </w:t>
        </w:r>
      </w:ins>
      <w:ins w:id="165" w:author="Anita Rendulić" w:date="2017-12-28T12:40:00Z">
        <w:r w:rsidR="004C25D9" w:rsidRPr="00492F96">
          <w:rPr>
            <w:rFonts w:ascii="Arial" w:hAnsi="Arial" w:cs="Arial"/>
            <w:rPrChange w:author="Anita Rendulić" w:date="2018-01-04T11:23:00Z" w:id="166">
              <w:rPr/>
            </w:rPrChange>
          </w:rPr>
          <w:t xml:space="preserve">the </w:t>
        </w:r>
      </w:ins>
      <w:ins w:id="167" w:author="Anita Rendulić" w:date="2017-12-28T12:37:00Z">
        <w:r w:rsidR="004C25D9" w:rsidRPr="00492F96">
          <w:rPr>
            <w:rFonts w:ascii="Arial" w:hAnsi="Arial" w:cs="Arial"/>
            <w:rPrChange w:author="Anita Rendulić" w:date="2018-01-04T11:23:00Z" w:id="168">
              <w:rPr/>
            </w:rPrChange>
          </w:rPr>
          <w:t>database and automatically published.</w:t>
        </w:r>
      </w:ins>
    </w:p>
    <w:p w14:paraId="68A24A81" w14:textId="77777777" w:rsidR="00A746C8" w:rsidRPr="00492F96" w:rsidRDefault="00BD0208" w:rsidP="00CA6BF9">
      <w:pPr>
        <w:spacing w:before="60"/>
        <w:jc w:val="both"/>
        <w:rPr>
          <w:rFonts w:ascii="Arial" w:hAnsi="Arial" w:cs="Arial"/>
          <w:rPrChange w:id="169" w:author="Anita Rendulić" w:date="2018-01-04T11:23:00Z">
            <w:rPr/>
          </w:rPrChange>
        </w:rPr>
      </w:pPr>
      <w:r w:rsidRPr="00492F96">
        <w:rPr>
          <w:rFonts w:ascii="Arial" w:hAnsi="Arial" w:cs="Arial"/>
          <w:rPrChange w:author="Anita Rendulić" w:date="2018-01-04T11:23:00Z" w:id="170">
            <w:rPr/>
          </w:rPrChange>
        </w:rPr>
        <w:t xml:space="preserve">    </w:t>
      </w:r>
    </w:p>
    <w:p w14:paraId="6582E8E4" w14:textId="77777777" w:rsidR="00A746C8" w:rsidRPr="00492F96" w:rsidRDefault="00A746C8" w:rsidP="00CA6BF9">
      <w:pPr>
        <w:spacing w:before="60"/>
        <w:jc w:val="both"/>
        <w:rPr>
          <w:rFonts w:ascii="Arial" w:hAnsi="Arial" w:cs="Arial"/>
          <w:rPrChange w:id="171" w:author="Anita Rendulić" w:date="2018-01-04T11:23:00Z">
            <w:rPr/>
          </w:rPrChange>
        </w:rPr>
      </w:pPr>
      <w:r w:rsidRPr="00492F96">
        <w:rPr>
          <w:rFonts w:ascii="Arial" w:hAnsi="Arial" w:cs="Arial"/>
          <w:rPrChange w:author="Anita Rendulić" w:date="2018-01-04T11:23:00Z" w:id="172">
            <w:rPr/>
          </w:rPrChange>
        </w:rPr>
        <w:t>2) A</w:t>
      </w:r>
      <w:r w:rsidR="00BD0208" w:rsidRPr="00492F96">
        <w:rPr>
          <w:rFonts w:ascii="Arial" w:hAnsi="Arial" w:cs="Arial"/>
          <w:rPrChange w:author="Anita Rendulić" w:date="2018-01-04T11:23:00Z" w:id="173">
            <w:rPr/>
          </w:rPrChange>
        </w:rPr>
        <w:t>dd new customer per sequence</w:t>
      </w:r>
      <w:r w:rsidRPr="00492F96">
        <w:rPr>
          <w:rFonts w:ascii="Arial" w:hAnsi="Arial" w:cs="Arial"/>
          <w:rPrChange w:author="Anita Rendulić" w:date="2018-01-04T11:23:00Z" w:id="174">
            <w:rPr/>
          </w:rPrChange>
        </w:rPr>
        <w:t>s</w:t>
      </w:r>
      <w:r w:rsidR="00CA6BF9" w:rsidRPr="00492F96">
        <w:rPr>
          <w:rFonts w:ascii="Arial" w:hAnsi="Arial" w:cs="Arial"/>
          <w:rPrChange w:author="Anita Rendulić" w:date="2018-01-04T11:23:00Z" w:id="175">
            <w:rPr/>
          </w:rPrChange>
        </w:rPr>
        <w:t xml:space="preserve"> (</w:t>
      </w:r>
      <w:r w:rsidRPr="00492F96">
        <w:rPr>
          <w:rFonts w:ascii="Arial" w:hAnsi="Arial" w:cs="Arial"/>
          <w:rPrChange w:author="Anita Rendulić" w:date="2018-01-04T11:23:00Z" w:id="176">
            <w:rPr/>
          </w:rPrChange>
        </w:rPr>
        <w:t xml:space="preserve">to create </w:t>
      </w:r>
      <w:r w:rsidR="00CA6BF9" w:rsidRPr="00492F96">
        <w:rPr>
          <w:rFonts w:ascii="Arial" w:hAnsi="Arial" w:cs="Arial"/>
          <w:rPrChange w:author="Anita Rendulić" w:date="2018-01-04T11:23:00Z" w:id="177">
            <w:rPr/>
          </w:rPrChange>
        </w:rPr>
        <w:t xml:space="preserve">unfinished wizard case in web application), </w:t>
      </w:r>
      <w:r w:rsidRPr="00492F96">
        <w:rPr>
          <w:rFonts w:ascii="Arial" w:hAnsi="Arial" w:cs="Arial"/>
          <w:rPrChange w:author="Anita Rendulić" w:date="2018-01-04T11:23:00Z" w:id="178">
            <w:rPr/>
          </w:rPrChange>
        </w:rPr>
        <w:t xml:space="preserve"> </w:t>
      </w:r>
    </w:p>
    <w:p w14:paraId="2DE2F7B9" w14:textId="7E4037BE" w:rsidR="00CA6BF9" w:rsidRPr="00492F96" w:rsidRDefault="00A746C8" w:rsidP="00CA6BF9">
      <w:pPr>
        <w:jc w:val="both"/>
        <w:rPr>
          <w:rFonts w:ascii="Arial" w:hAnsi="Arial" w:cs="Arial"/>
          <w:rPrChange w:id="179" w:author="Anita Rendulić" w:date="2018-01-04T11:23:00Z">
            <w:rPr/>
          </w:rPrChange>
        </w:rPr>
      </w:pPr>
      <w:r w:rsidRPr="00492F96">
        <w:rPr>
          <w:rFonts w:ascii="Arial" w:hAnsi="Arial" w:cs="Arial"/>
          <w:rPrChange w:author="Anita Rendulić" w:date="2018-01-04T11:23:00Z" w:id="180">
            <w:rPr/>
          </w:rPrChange>
        </w:rPr>
        <w:t xml:space="preserve">    </w:t>
      </w:r>
      <w:proofErr w:type="gramStart"/>
      <w:r w:rsidR="00CA6BF9" w:rsidRPr="00492F96">
        <w:rPr>
          <w:rFonts w:ascii="Arial" w:hAnsi="Arial" w:cs="Arial"/>
          <w:rPrChange w:author="Anita Rendulić" w:date="2018-01-04T11:23:00Z" w:id="181">
            <w:rPr/>
          </w:rPrChange>
        </w:rPr>
        <w:t>possible</w:t>
      </w:r>
      <w:proofErr w:type="gramEnd"/>
      <w:r w:rsidRPr="00492F96">
        <w:rPr>
          <w:rFonts w:ascii="Arial" w:hAnsi="Arial" w:cs="Arial"/>
          <w:rPrChange w:author="Anita Rendulić" w:date="2018-01-04T11:23:00Z" w:id="182">
            <w:rPr/>
          </w:rPrChange>
        </w:rPr>
        <w:t xml:space="preserve"> WS </w:t>
      </w:r>
      <w:r w:rsidR="00CA6BF9" w:rsidRPr="00492F96">
        <w:rPr>
          <w:rFonts w:ascii="Arial" w:hAnsi="Arial" w:cs="Arial"/>
          <w:rPrChange w:author="Anita Rendulić" w:date="2018-01-04T11:23:00Z" w:id="183">
            <w:rPr/>
          </w:rPrChange>
        </w:rPr>
        <w:t>methods are</w:t>
      </w:r>
      <w:r w:rsidR="00BD0208" w:rsidRPr="00492F96">
        <w:rPr>
          <w:rFonts w:ascii="Arial" w:hAnsi="Arial" w:cs="Arial"/>
          <w:rPrChange w:author="Anita Rendulić" w:date="2018-01-04T11:23:00Z" w:id="184">
            <w:rPr/>
          </w:rPrChange>
        </w:rPr>
        <w:t>:</w:t>
      </w:r>
      <w:r w:rsidR="00E41B62" w:rsidRPr="00492F96">
        <w:rPr>
          <w:rFonts w:ascii="Arial" w:hAnsi="Arial" w:cs="Arial"/>
          <w:rPrChange w:author="Anita Rendulić" w:date="2018-01-04T11:23:00Z" w:id="185">
            <w:rPr/>
          </w:rPrChange>
        </w:rPr>
        <w:t xml:space="preserve"> </w:t>
      </w:r>
    </w:p>
    <w:p w14:paraId="6ED9A215" w14:textId="7990EFE8" w:rsidR="00621152" w:rsidRPr="00492F96" w:rsidDel="00CF5EEF" w:rsidRDefault="00CF5EEF">
      <w:pPr>
        <w:jc w:val="both"/>
        <w:rPr>
          <w:del w:id="186" w:author="Anita Rendulić" w:date="2018-01-04T11:02:00Z"/>
          <w:rFonts w:ascii="Arial" w:hAnsi="Arial" w:cs="Arial"/>
          <w:rPrChange w:id="187" w:author="Anita Rendulić" w:date="2018-01-04T11:23:00Z">
            <w:rPr>
              <w:del w:id="188" w:author="Anita Rendulić" w:date="2018-01-04T11:02:00Z"/>
            </w:rPr>
          </w:rPrChange>
        </w:rPr>
        <w:pPrChange w:id="189" w:author="Anita Rendulić" w:date="2018-01-04T11:02:00Z">
          <w:pPr>
            <w:ind w:left="720"/>
            <w:jc w:val="both"/>
          </w:pPr>
        </w:pPrChange>
      </w:pPr>
      <w:ins w:id="190" w:author="Anita Rendulić" w:date="2018-01-04T11:02:00Z">
        <w:r w:rsidRPr="00492F96">
          <w:rPr>
            <w:rFonts w:ascii="Arial" w:hAnsi="Arial" w:cs="Arial"/>
            <w:i/>
            <w:rPrChange w:author="Anita Rendulić" w:date="2018-01-04T11:23:00Z" w:id="191">
              <w:rPr>
                <w:i/>
              </w:rPr>
            </w:rPrChange>
          </w:rPr>
          <w:t xml:space="preserve">       </w:t>
        </w:r>
      </w:ins>
      <w:proofErr w:type="spellStart"/>
      <w:r w:rsidR="00CA6BF9" w:rsidRPr="00492F96">
        <w:rPr>
          <w:rFonts w:ascii="Arial" w:hAnsi="Arial" w:cs="Arial"/>
          <w:i/>
          <w:rPrChange w:author="Anita Rendulić" w:date="2018-01-04T11:23:00Z" w:id="192">
            <w:rPr>
              <w:i/>
            </w:rPr>
          </w:rPrChange>
        </w:rPr>
        <w:t>StartWizardSequence</w:t>
      </w:r>
      <w:proofErr w:type="spellEnd"/>
      <w:r w:rsidR="00A746C8" w:rsidRPr="00492F96">
        <w:rPr>
          <w:rFonts w:ascii="Arial" w:hAnsi="Arial" w:cs="Arial"/>
          <w:i/>
          <w:rPrChange w:author="Anita Rendulić" w:date="2018-01-04T11:23:00Z" w:id="193">
            <w:rPr>
              <w:i/>
            </w:rPr>
          </w:rPrChange>
        </w:rPr>
        <w:t xml:space="preserve"> </w:t>
      </w:r>
      <w:r w:rsidR="004C63B1" w:rsidRPr="00492F96">
        <w:rPr>
          <w:rFonts w:ascii="Arial" w:hAnsi="Arial" w:cs="Arial"/>
          <w:rPrChange w:author="Anita Rendulić" w:date="2018-01-04T11:23:00Z" w:id="194">
            <w:rPr/>
          </w:rPrChange>
        </w:rPr>
        <w:t>-</w:t>
      </w:r>
      <w:r w:rsidR="00621152" w:rsidRPr="00492F96">
        <w:rPr>
          <w:rFonts w:ascii="Arial" w:hAnsi="Arial" w:cs="Arial"/>
          <w:rPrChange w:author="Anita Rendulić" w:date="2018-01-04T11:23:00Z" w:id="195">
            <w:rPr/>
          </w:rPrChange>
        </w:rPr>
        <w:t xml:space="preserve"> </w:t>
      </w:r>
      <w:proofErr w:type="spellStart"/>
      <w:r w:rsidR="00621152" w:rsidRPr="00492F96">
        <w:rPr>
          <w:rFonts w:ascii="Arial" w:hAnsi="Arial" w:cs="Arial"/>
          <w:i/>
          <w:rPrChange w:author="Anita Rendulić" w:date="2018-01-04T11:23:00Z" w:id="196">
            <w:rPr>
              <w:i/>
            </w:rPr>
          </w:rPrChange>
        </w:rPr>
        <w:t>UseCaseTemplateID</w:t>
      </w:r>
      <w:proofErr w:type="spellEnd"/>
      <w:r w:rsidR="00621152" w:rsidRPr="00492F96">
        <w:rPr>
          <w:rFonts w:ascii="Arial" w:hAnsi="Arial" w:cs="Arial"/>
          <w:i/>
          <w:rPrChange w:author="Anita Rendulić" w:date="2018-01-04T11:23:00Z" w:id="197">
            <w:rPr>
              <w:i/>
            </w:rPr>
          </w:rPrChange>
        </w:rPr>
        <w:t xml:space="preserve"> </w:t>
      </w:r>
      <w:r w:rsidR="00621152" w:rsidRPr="00492F96">
        <w:rPr>
          <w:rFonts w:ascii="Arial" w:hAnsi="Arial" w:cs="Arial"/>
          <w:rPrChange w:author="Anita Rendulić" w:date="2018-01-04T11:23:00Z" w:id="198">
            <w:rPr/>
          </w:rPrChange>
        </w:rPr>
        <w:t>should have value ‘50’ (Add customer</w:t>
      </w:r>
      <w:ins w:id="199" w:author="Anita Rendulić" w:date="2018-01-04T11:02:00Z">
        <w:r w:rsidRPr="00492F96">
          <w:rPr>
            <w:rFonts w:ascii="Arial" w:hAnsi="Arial" w:cs="Arial"/>
            <w:rPrChange w:author="Anita Rendulić" w:date="2018-01-04T11:23:00Z" w:id="200">
              <w:rPr/>
            </w:rPrChange>
          </w:rPr>
          <w:t xml:space="preserve"> </w:t>
        </w:r>
      </w:ins>
      <w:del w:id="201" w:author="Anita Rendulić" w:date="2018-01-04T11:02:00Z">
        <w:r w:rsidR="00621152" w:rsidRPr="00492F96" w:rsidDel="00CF5EEF">
          <w:rPr>
            <w:rFonts w:ascii="Arial" w:hAnsi="Arial" w:cs="Arial"/>
            <w:rPrChange w:author="Anita Rendulić" w:date="2018-01-04T11:23:00Z" w:id="202">
              <w:rPr/>
            </w:rPrChange>
          </w:rPr>
          <w:delText xml:space="preserve"> </w:delText>
        </w:r>
      </w:del>
    </w:p>
    <w:p w14:paraId="0C685CE9" w14:textId="5201FEBD" w:rsidR="00621152" w:rsidRPr="00492F96" w:rsidRDefault="00621152">
      <w:pPr>
        <w:jc w:val="both"/>
        <w:rPr>
          <w:rFonts w:ascii="Arial" w:hAnsi="Arial" w:cs="Arial"/>
          <w:rPrChange w:id="203" w:author="Anita Rendulić" w:date="2018-01-04T11:23:00Z">
            <w:rPr/>
          </w:rPrChange>
        </w:rPr>
        <w:pPrChange w:id="204" w:author="Anita Rendulić" w:date="2018-01-04T11:02:00Z">
          <w:pPr>
            <w:ind w:left="2160" w:firstLine="720"/>
            <w:jc w:val="both"/>
          </w:pPr>
        </w:pPrChange>
      </w:pPr>
      <w:del w:id="205" w:author="Anita Rendulić" w:date="2018-01-04T11:02:00Z">
        <w:r w:rsidRPr="00492F96" w:rsidDel="00CF5EEF">
          <w:rPr>
            <w:rFonts w:ascii="Arial" w:hAnsi="Arial" w:cs="Arial"/>
            <w:i/>
            <w:rPrChange w:author="Anita Rendulić" w:date="2018-01-04T11:23:00Z" w:id="206">
              <w:rPr>
                <w:i/>
              </w:rPr>
            </w:rPrChange>
          </w:rPr>
          <w:delText xml:space="preserve">    </w:delText>
        </w:r>
      </w:del>
      <w:proofErr w:type="gramStart"/>
      <w:r w:rsidRPr="00492F96">
        <w:rPr>
          <w:rFonts w:ascii="Arial" w:hAnsi="Arial" w:cs="Arial"/>
          <w:rPrChange w:author="Anita Rendulić" w:date="2018-01-04T11:23:00Z" w:id="207">
            <w:rPr/>
          </w:rPrChange>
        </w:rPr>
        <w:t>wizard</w:t>
      </w:r>
      <w:proofErr w:type="gramEnd"/>
      <w:r w:rsidRPr="00492F96">
        <w:rPr>
          <w:rFonts w:ascii="Arial" w:hAnsi="Arial" w:cs="Arial"/>
          <w:rPrChange w:author="Anita Rendulić" w:date="2018-01-04T11:23:00Z" w:id="208">
            <w:rPr/>
          </w:rPrChange>
        </w:rPr>
        <w:t>)</w:t>
      </w:r>
      <w:r w:rsidR="00A746C8" w:rsidRPr="00492F96">
        <w:rPr>
          <w:rFonts w:ascii="Arial" w:hAnsi="Arial" w:cs="Arial"/>
          <w:rPrChange w:author="Anita Rendulić" w:date="2018-01-04T11:23:00Z" w:id="209">
            <w:rPr/>
          </w:rPrChange>
        </w:rPr>
        <w:t xml:space="preserve"> </w:t>
      </w:r>
    </w:p>
    <w:p w14:paraId="156476FB" w14:textId="3D21E25C" w:rsidR="00621152" w:rsidRPr="00492F96" w:rsidDel="00CF5EEF" w:rsidRDefault="00621152">
      <w:pPr>
        <w:ind w:left="1440"/>
        <w:jc w:val="both"/>
        <w:rPr>
          <w:del w:id="210" w:author="Anita Rendulić" w:date="2018-01-04T11:03:00Z"/>
          <w:rFonts w:ascii="Arial" w:hAnsi="Arial" w:cs="Arial"/>
          <w:rPrChange w:id="211" w:author="Anita Rendulić" w:date="2018-01-04T11:23:00Z">
            <w:rPr>
              <w:del w:id="212" w:author="Anita Rendulić" w:date="2018-01-04T11:03:00Z"/>
            </w:rPr>
          </w:rPrChange>
        </w:rPr>
        <w:pPrChange w:id="213" w:author="Anita Rendulić" w:date="2018-01-04T11:03:00Z">
          <w:pPr>
            <w:ind w:left="2160" w:firstLine="720"/>
            <w:jc w:val="both"/>
          </w:pPr>
        </w:pPrChange>
      </w:pPr>
      <w:r w:rsidRPr="00492F96">
        <w:rPr>
          <w:rFonts w:ascii="Arial" w:hAnsi="Arial" w:cs="Arial"/>
          <w:rPrChange w:author="Anita Rendulić" w:date="2018-01-04T11:23:00Z" w:id="214">
            <w:rPr/>
          </w:rPrChange>
        </w:rPr>
        <w:t xml:space="preserve">- </w:t>
      </w:r>
      <w:proofErr w:type="gramStart"/>
      <w:r w:rsidR="00A746C8" w:rsidRPr="00492F96">
        <w:rPr>
          <w:rFonts w:ascii="Arial" w:hAnsi="Arial" w:cs="Arial"/>
          <w:rPrChange w:author="Anita Rendulić" w:date="2018-01-04T11:23:00Z" w:id="215">
            <w:rPr/>
          </w:rPrChange>
        </w:rPr>
        <w:t>if</w:t>
      </w:r>
      <w:proofErr w:type="gramEnd"/>
      <w:r w:rsidR="00A746C8" w:rsidRPr="00492F96">
        <w:rPr>
          <w:rFonts w:ascii="Arial" w:hAnsi="Arial" w:cs="Arial"/>
          <w:rPrChange w:author="Anita Rendulić" w:date="2018-01-04T11:23:00Z" w:id="216">
            <w:rPr/>
          </w:rPrChange>
        </w:rPr>
        <w:t xml:space="preserve"> will be successfully executed, user will receive </w:t>
      </w:r>
      <w:proofErr w:type="spellStart"/>
      <w:r w:rsidR="00A746C8" w:rsidRPr="00492F96">
        <w:rPr>
          <w:rFonts w:ascii="Arial" w:hAnsi="Arial" w:cs="Arial"/>
          <w:i/>
          <w:rPrChange w:author="Anita Rendulić" w:date="2018-01-04T11:23:00Z" w:id="217">
            <w:rPr>
              <w:i/>
            </w:rPr>
          </w:rPrChange>
        </w:rPr>
        <w:t>SequenceID</w:t>
      </w:r>
      <w:proofErr w:type="spellEnd"/>
      <w:r w:rsidRPr="00492F96">
        <w:rPr>
          <w:rFonts w:ascii="Arial" w:hAnsi="Arial" w:cs="Arial"/>
          <w:i/>
          <w:rPrChange w:author="Anita Rendulić" w:date="2018-01-04T11:23:00Z" w:id="218">
            <w:rPr>
              <w:i/>
            </w:rPr>
          </w:rPrChange>
        </w:rPr>
        <w:t xml:space="preserve"> </w:t>
      </w:r>
      <w:r w:rsidR="000B45C9" w:rsidRPr="00492F96">
        <w:rPr>
          <w:rFonts w:ascii="Arial" w:hAnsi="Arial" w:cs="Arial"/>
          <w:rPrChange w:author="Anita Rendulić" w:date="2018-01-04T11:23:00Z" w:id="219">
            <w:rPr/>
          </w:rPrChange>
        </w:rPr>
        <w:t xml:space="preserve">in </w:t>
      </w:r>
    </w:p>
    <w:p w14:paraId="09702E6A" w14:textId="77777777" w:rsidR="00CF5EEF" w:rsidRPr="00492F96" w:rsidRDefault="00621152">
      <w:pPr>
        <w:ind w:left="1440"/>
        <w:jc w:val="both"/>
        <w:rPr>
          <w:ins w:id="220" w:author="Anita Rendulić" w:date="2018-01-04T11:03:00Z"/>
          <w:rFonts w:ascii="Arial" w:hAnsi="Arial" w:cs="Arial"/>
          <w:rPrChange w:id="221" w:author="Anita Rendulić" w:date="2018-01-04T11:23:00Z">
            <w:rPr>
              <w:ins w:id="222" w:author="Anita Rendulić" w:date="2018-01-04T11:03:00Z"/>
            </w:rPr>
          </w:rPrChange>
        </w:rPr>
        <w:pPrChange w:id="223" w:author="Anita Rendulić" w:date="2018-01-04T11:03:00Z">
          <w:pPr>
            <w:ind w:left="2160" w:firstLine="720"/>
            <w:jc w:val="both"/>
          </w:pPr>
        </w:pPrChange>
      </w:pPr>
      <w:del w:id="224" w:author="Anita Rendulić" w:date="2018-01-04T11:03:00Z">
        <w:r w:rsidRPr="00492F96" w:rsidDel="00CF5EEF">
          <w:rPr>
            <w:rFonts w:ascii="Arial" w:hAnsi="Arial" w:cs="Arial"/>
            <w:rPrChange w:author="Anita Rendulić" w:date="2018-01-04T11:23:00Z" w:id="225">
              <w:rPr/>
            </w:rPrChange>
          </w:rPr>
          <w:delText xml:space="preserve">  </w:delText>
        </w:r>
        <w:r w:rsidR="000B45C9" w:rsidRPr="00492F96" w:rsidDel="00CF5EEF">
          <w:rPr>
            <w:rFonts w:ascii="Arial" w:hAnsi="Arial" w:cs="Arial"/>
            <w:rPrChange w:author="Anita Rendulić" w:date="2018-01-04T11:23:00Z" w:id="226">
              <w:rPr/>
            </w:rPrChange>
          </w:rPr>
          <w:delText>r</w:delText>
        </w:r>
      </w:del>
      <w:proofErr w:type="gramStart"/>
      <w:ins w:id="227" w:author="Anita Rendulić" w:date="2018-01-04T11:03:00Z">
        <w:r w:rsidR="00CF5EEF" w:rsidRPr="00492F96">
          <w:rPr>
            <w:rFonts w:ascii="Arial" w:hAnsi="Arial" w:cs="Arial"/>
            <w:rPrChange w:author="Anita Rendulić" w:date="2018-01-04T11:23:00Z" w:id="228">
              <w:rPr/>
            </w:rPrChange>
          </w:rPr>
          <w:t>r</w:t>
        </w:r>
      </w:ins>
      <w:r w:rsidR="000B45C9" w:rsidRPr="00492F96">
        <w:rPr>
          <w:rFonts w:ascii="Arial" w:hAnsi="Arial" w:cs="Arial"/>
          <w:rPrChange w:author="Anita Rendulić" w:date="2018-01-04T11:23:00Z" w:id="229">
            <w:rPr/>
          </w:rPrChange>
        </w:rPr>
        <w:t>esponse</w:t>
      </w:r>
      <w:proofErr w:type="gramEnd"/>
      <w:r w:rsidR="00A746C8" w:rsidRPr="00492F96">
        <w:rPr>
          <w:rFonts w:ascii="Arial" w:hAnsi="Arial" w:cs="Arial"/>
          <w:rPrChange w:author="Anita Rendulić" w:date="2018-01-04T11:23:00Z" w:id="230">
            <w:rPr/>
          </w:rPrChange>
        </w:rPr>
        <w:t xml:space="preserve"> </w:t>
      </w:r>
    </w:p>
    <w:p w14:paraId="051AA775" w14:textId="11FE5764" w:rsidR="004059B3" w:rsidRPr="00492F96" w:rsidRDefault="00CF5EEF">
      <w:pPr>
        <w:ind w:left="1440"/>
        <w:jc w:val="both"/>
        <w:rPr>
          <w:rFonts w:ascii="Arial" w:hAnsi="Arial" w:cs="Arial"/>
          <w:rPrChange w:id="231" w:author="Anita Rendulić" w:date="2018-01-04T11:23:00Z">
            <w:rPr/>
          </w:rPrChange>
        </w:rPr>
        <w:pPrChange w:id="232" w:author="Anita Rendulić" w:date="2018-01-04T11:03:00Z">
          <w:pPr>
            <w:ind w:left="2160" w:firstLine="720"/>
            <w:jc w:val="both"/>
          </w:pPr>
        </w:pPrChange>
      </w:pPr>
      <w:ins w:id="233" w:author="Anita Rendulić" w:date="2018-01-04T11:03:00Z">
        <w:r w:rsidRPr="00492F96">
          <w:rPr>
            <w:rFonts w:ascii="Arial" w:hAnsi="Arial" w:cs="Arial"/>
            <w:rPrChange w:author="Anita Rendulić" w:date="2018-01-04T11:23:00Z" w:id="234">
              <w:rPr/>
            </w:rPrChange>
          </w:rPr>
          <w:t xml:space="preserve">  </w:t>
        </w:r>
      </w:ins>
      <w:proofErr w:type="gramStart"/>
      <w:r w:rsidR="00A746C8" w:rsidRPr="00492F96">
        <w:rPr>
          <w:rFonts w:ascii="Arial" w:hAnsi="Arial" w:cs="Arial"/>
          <w:rPrChange w:author="Anita Rendulić" w:date="2018-01-04T11:23:00Z" w:id="235">
            <w:rPr/>
          </w:rPrChange>
        </w:rPr>
        <w:t>message</w:t>
      </w:r>
      <w:proofErr w:type="gramEnd"/>
    </w:p>
    <w:p w14:paraId="0C441EF3" w14:textId="54CE3A78" w:rsidR="00FF5476" w:rsidRPr="00492F96" w:rsidRDefault="00CF5EEF" w:rsidP="004C63B1">
      <w:pPr>
        <w:spacing w:before="60"/>
        <w:jc w:val="both"/>
        <w:rPr>
          <w:rFonts w:ascii="Arial" w:hAnsi="Arial" w:cs="Arial"/>
          <w:rPrChange w:id="236" w:author="Anita Rendulić" w:date="2018-01-04T11:23:00Z">
            <w:rPr/>
          </w:rPrChange>
        </w:rPr>
      </w:pPr>
      <w:ins w:id="237" w:author="Anita Rendulić" w:date="2018-01-04T11:04:00Z">
        <w:r w:rsidRPr="00492F96">
          <w:rPr>
            <w:rFonts w:ascii="Arial" w:hAnsi="Arial" w:cs="Arial"/>
            <w:rPrChange w:author="Anita Rendulić" w:date="2018-01-04T11:23:00Z" w:id="238">
              <w:rPr/>
            </w:rPrChange>
          </w:rPr>
          <w:t xml:space="preserve">       </w:t>
        </w:r>
      </w:ins>
      <w:del w:id="239" w:author="Anita Rendulić" w:date="2018-01-04T11:04:00Z">
        <w:r w:rsidR="00A746C8" w:rsidRPr="00492F96" w:rsidDel="00CF5EEF">
          <w:rPr>
            <w:rFonts w:ascii="Arial" w:hAnsi="Arial" w:cs="Arial"/>
            <w:rPrChange w:author="Anita Rendulić" w:date="2018-01-04T11:23:00Z" w:id="240">
              <w:rPr/>
            </w:rPrChange>
          </w:rPr>
          <w:tab/>
        </w:r>
      </w:del>
      <w:proofErr w:type="spellStart"/>
      <w:r w:rsidR="00CA6BF9" w:rsidRPr="00492F96">
        <w:rPr>
          <w:rFonts w:ascii="Arial" w:hAnsi="Arial" w:cs="Arial"/>
          <w:i/>
          <w:rPrChange w:author="Anita Rendulić" w:date="2018-01-04T11:23:00Z" w:id="241">
            <w:rPr>
              <w:i/>
            </w:rPr>
          </w:rPrChange>
        </w:rPr>
        <w:t>AddCustomer</w:t>
      </w:r>
      <w:proofErr w:type="spellEnd"/>
      <w:r w:rsidR="00CA6BF9" w:rsidRPr="00492F96">
        <w:rPr>
          <w:rFonts w:ascii="Arial" w:hAnsi="Arial" w:cs="Arial"/>
          <w:rPrChange w:author="Anita Rendulić" w:date="2018-01-04T11:23:00Z" w:id="242">
            <w:rPr/>
          </w:rPrChange>
        </w:rPr>
        <w:t xml:space="preserve"> </w:t>
      </w:r>
      <w:r w:rsidR="004C63B1" w:rsidRPr="00492F96">
        <w:rPr>
          <w:rFonts w:ascii="Arial" w:hAnsi="Arial" w:cs="Arial"/>
          <w:rPrChange w:author="Anita Rendulić" w:date="2018-01-04T11:23:00Z" w:id="243">
            <w:rPr/>
          </w:rPrChange>
        </w:rPr>
        <w:t>-</w:t>
      </w:r>
      <w:r w:rsidR="00A746C8" w:rsidRPr="00492F96">
        <w:rPr>
          <w:rFonts w:ascii="Arial" w:hAnsi="Arial" w:cs="Arial"/>
          <w:rPrChange w:author="Anita Rendulić" w:date="2018-01-04T11:23:00Z" w:id="244">
            <w:rPr/>
          </w:rPrChange>
        </w:rPr>
        <w:t xml:space="preserve"> in </w:t>
      </w:r>
      <w:r w:rsidR="000B45C9" w:rsidRPr="00492F96">
        <w:rPr>
          <w:rFonts w:ascii="Arial" w:hAnsi="Arial" w:cs="Arial"/>
          <w:rPrChange w:author="Anita Rendulić" w:date="2018-01-04T11:23:00Z" w:id="245">
            <w:rPr/>
          </w:rPrChange>
        </w:rPr>
        <w:t>request</w:t>
      </w:r>
      <w:r w:rsidR="00A746C8" w:rsidRPr="00492F96">
        <w:rPr>
          <w:rFonts w:ascii="Arial" w:hAnsi="Arial" w:cs="Arial"/>
          <w:rPrChange w:author="Anita Rendulić" w:date="2018-01-04T11:23:00Z" w:id="246">
            <w:rPr/>
          </w:rPrChange>
        </w:rPr>
        <w:t xml:space="preserve"> message should </w:t>
      </w:r>
      <w:r w:rsidR="00FF5476" w:rsidRPr="00492F96">
        <w:rPr>
          <w:rFonts w:ascii="Arial" w:hAnsi="Arial" w:cs="Arial"/>
          <w:rPrChange w:author="Anita Rendulić" w:date="2018-01-04T11:23:00Z" w:id="247">
            <w:rPr/>
          </w:rPrChange>
        </w:rPr>
        <w:t xml:space="preserve">be input the same </w:t>
      </w:r>
      <w:proofErr w:type="spellStart"/>
      <w:r w:rsidR="00FF5476" w:rsidRPr="00492F96">
        <w:rPr>
          <w:rFonts w:ascii="Arial" w:hAnsi="Arial" w:cs="Arial"/>
          <w:i/>
          <w:rPrChange w:author="Anita Rendulić" w:date="2018-01-04T11:23:00Z" w:id="248">
            <w:rPr>
              <w:i/>
            </w:rPr>
          </w:rPrChange>
        </w:rPr>
        <w:t>SequenceID</w:t>
      </w:r>
      <w:proofErr w:type="spellEnd"/>
      <w:r w:rsidR="00FF5476" w:rsidRPr="00492F96">
        <w:rPr>
          <w:rFonts w:ascii="Arial" w:hAnsi="Arial" w:cs="Arial"/>
          <w:i/>
          <w:rPrChange w:author="Anita Rendulić" w:date="2018-01-04T11:23:00Z" w:id="249">
            <w:rPr>
              <w:i/>
            </w:rPr>
          </w:rPrChange>
        </w:rPr>
        <w:t xml:space="preserve"> </w:t>
      </w:r>
      <w:r w:rsidR="00FF5476" w:rsidRPr="00492F96">
        <w:rPr>
          <w:rFonts w:ascii="Arial" w:hAnsi="Arial" w:cs="Arial"/>
          <w:rPrChange w:author="Anita Rendulić" w:date="2018-01-04T11:23:00Z" w:id="250">
            <w:rPr/>
          </w:rPrChange>
        </w:rPr>
        <w:t xml:space="preserve">which you </w:t>
      </w:r>
      <w:ins w:id="251" w:author="Anita Rendulić" w:date="2018-01-04T11:05:00Z">
        <w:r w:rsidRPr="00492F96">
          <w:rPr>
            <w:rFonts w:ascii="Arial" w:hAnsi="Arial" w:cs="Arial"/>
            <w:rPrChange w:author="Anita Rendulić" w:date="2018-01-04T11:23:00Z" w:id="252">
              <w:rPr/>
            </w:rPrChange>
          </w:rPr>
          <w:t>got</w:t>
        </w:r>
      </w:ins>
    </w:p>
    <w:p w14:paraId="099140A8" w14:textId="0385DF16" w:rsidR="00CA6BF9" w:rsidRPr="00492F96" w:rsidRDefault="00FF5476" w:rsidP="00FF5476">
      <w:pPr>
        <w:jc w:val="both"/>
        <w:rPr>
          <w:rFonts w:ascii="Arial" w:hAnsi="Arial" w:cs="Arial"/>
          <w:rPrChange w:id="253" w:author="Anita Rendulić" w:date="2018-01-04T11:23:00Z">
            <w:rPr/>
          </w:rPrChange>
        </w:rPr>
      </w:pPr>
      <w:r w:rsidRPr="00492F96">
        <w:rPr>
          <w:rFonts w:ascii="Arial" w:hAnsi="Arial" w:cs="Arial"/>
          <w:rPrChange w:author="Anita Rendulić" w:date="2018-01-04T11:23:00Z" w:id="254">
            <w:rPr/>
          </w:rPrChange>
        </w:rPr>
        <w:t xml:space="preserve">                                </w:t>
      </w:r>
      <w:del w:id="255" w:author="Anita Rendulić" w:date="2018-01-04T11:05:00Z">
        <w:r w:rsidRPr="00492F96" w:rsidDel="00CF5EEF">
          <w:rPr>
            <w:rFonts w:ascii="Arial" w:hAnsi="Arial" w:cs="Arial"/>
            <w:rPrChange w:author="Anita Rendulić" w:date="2018-01-04T11:23:00Z" w:id="256">
              <w:rPr/>
            </w:rPrChange>
          </w:rPr>
          <w:delText xml:space="preserve">    got</w:delText>
        </w:r>
        <w:r w:rsidR="000B45C9" w:rsidRPr="00492F96" w:rsidDel="00CF5EEF">
          <w:rPr>
            <w:rFonts w:ascii="Arial" w:hAnsi="Arial" w:cs="Arial"/>
            <w:rPrChange w:author="Anita Rendulić" w:date="2018-01-04T11:23:00Z" w:id="257">
              <w:rPr/>
            </w:rPrChange>
          </w:rPr>
          <w:delText xml:space="preserve"> </w:delText>
        </w:r>
      </w:del>
      <w:proofErr w:type="gramStart"/>
      <w:r w:rsidR="000B45C9" w:rsidRPr="00492F96">
        <w:rPr>
          <w:rFonts w:ascii="Arial" w:hAnsi="Arial" w:cs="Arial"/>
          <w:rPrChange w:author="Anita Rendulić" w:date="2018-01-04T11:23:00Z" w:id="258">
            <w:rPr/>
          </w:rPrChange>
        </w:rPr>
        <w:t>in</w:t>
      </w:r>
      <w:proofErr w:type="gramEnd"/>
      <w:r w:rsidR="000B45C9" w:rsidRPr="00492F96">
        <w:rPr>
          <w:rFonts w:ascii="Arial" w:hAnsi="Arial" w:cs="Arial"/>
          <w:rPrChange w:author="Anita Rendulić" w:date="2018-01-04T11:23:00Z" w:id="259">
            <w:rPr/>
          </w:rPrChange>
        </w:rPr>
        <w:t xml:space="preserve"> response</w:t>
      </w:r>
      <w:r w:rsidRPr="00492F96">
        <w:rPr>
          <w:rFonts w:ascii="Arial" w:hAnsi="Arial" w:cs="Arial"/>
          <w:rPrChange w:author="Anita Rendulić" w:date="2018-01-04T11:23:00Z" w:id="260">
            <w:rPr/>
          </w:rPrChange>
        </w:rPr>
        <w:t xml:space="preserve"> for </w:t>
      </w:r>
      <w:proofErr w:type="spellStart"/>
      <w:r w:rsidRPr="00492F96">
        <w:rPr>
          <w:rFonts w:ascii="Arial" w:hAnsi="Arial" w:cs="Arial"/>
          <w:i/>
          <w:rPrChange w:author="Anita Rendulić" w:date="2018-01-04T11:23:00Z" w:id="261">
            <w:rPr>
              <w:i/>
            </w:rPr>
          </w:rPrChange>
        </w:rPr>
        <w:t>StartWizardSequence</w:t>
      </w:r>
      <w:proofErr w:type="spellEnd"/>
      <w:r w:rsidRPr="00492F96">
        <w:rPr>
          <w:rFonts w:ascii="Arial" w:hAnsi="Arial" w:cs="Arial"/>
          <w:i/>
          <w:rPrChange w:author="Anita Rendulić" w:date="2018-01-04T11:23:00Z" w:id="262">
            <w:rPr>
              <w:i/>
            </w:rPr>
          </w:rPrChange>
        </w:rPr>
        <w:t xml:space="preserve"> </w:t>
      </w:r>
      <w:r w:rsidRPr="00492F96">
        <w:rPr>
          <w:rFonts w:ascii="Arial" w:hAnsi="Arial" w:cs="Arial"/>
          <w:rPrChange w:author="Anita Rendulić" w:date="2018-01-04T11:23:00Z" w:id="263">
            <w:rPr/>
          </w:rPrChange>
        </w:rPr>
        <w:t>method</w:t>
      </w:r>
    </w:p>
    <w:p w14:paraId="1CBDD7B6" w14:textId="287C35C0" w:rsidR="004059B3" w:rsidRPr="00492F96" w:rsidRDefault="00CF5EEF" w:rsidP="004C63B1">
      <w:pPr>
        <w:spacing w:before="60"/>
        <w:jc w:val="both"/>
        <w:rPr>
          <w:rFonts w:ascii="Arial" w:hAnsi="Arial" w:cs="Arial"/>
          <w:i/>
          <w:rPrChange w:id="264" w:author="Anita Rendulić" w:date="2018-01-04T11:23:00Z">
            <w:rPr>
              <w:i/>
            </w:rPr>
          </w:rPrChange>
        </w:rPr>
      </w:pPr>
      <w:ins w:id="265" w:author="Anita Rendulić" w:date="2018-01-04T11:05:00Z">
        <w:r w:rsidRPr="00492F96">
          <w:rPr>
            <w:rFonts w:ascii="Arial" w:hAnsi="Arial" w:cs="Arial"/>
            <w:rPrChange w:author="Anita Rendulić" w:date="2018-01-04T11:23:00Z" w:id="266">
              <w:rPr/>
            </w:rPrChange>
          </w:rPr>
          <w:t xml:space="preserve">       </w:t>
        </w:r>
      </w:ins>
      <w:del w:id="267" w:author="Anita Rendulić" w:date="2018-01-04T11:05:00Z">
        <w:r w:rsidR="00CA6BF9" w:rsidRPr="00492F96" w:rsidDel="00CF5EEF">
          <w:rPr>
            <w:rFonts w:ascii="Arial" w:hAnsi="Arial" w:cs="Arial"/>
            <w:rPrChange w:author="Anita Rendulić" w:date="2018-01-04T11:23:00Z" w:id="268">
              <w:rPr/>
            </w:rPrChange>
          </w:rPr>
          <w:tab/>
        </w:r>
      </w:del>
      <w:proofErr w:type="spellStart"/>
      <w:r w:rsidR="00CA6BF9" w:rsidRPr="00492F96">
        <w:rPr>
          <w:rFonts w:ascii="Arial" w:hAnsi="Arial" w:cs="Arial"/>
          <w:i/>
          <w:rPrChange w:author="Anita Rendulić" w:date="2018-01-04T11:23:00Z" w:id="269">
            <w:rPr>
              <w:i/>
            </w:rPr>
          </w:rPrChange>
        </w:rPr>
        <w:t>FinishWizardSequence</w:t>
      </w:r>
      <w:proofErr w:type="spellEnd"/>
      <w:r w:rsidR="004059B3" w:rsidRPr="00492F96">
        <w:rPr>
          <w:rFonts w:ascii="Arial" w:hAnsi="Arial" w:cs="Arial"/>
          <w:i/>
          <w:rPrChange w:author="Anita Rendulić" w:date="2018-01-04T11:23:00Z" w:id="270">
            <w:rPr>
              <w:i/>
            </w:rPr>
          </w:rPrChange>
        </w:rPr>
        <w:t xml:space="preserve"> - </w:t>
      </w:r>
      <w:r w:rsidR="004059B3" w:rsidRPr="00492F96">
        <w:rPr>
          <w:rFonts w:ascii="Arial" w:hAnsi="Arial" w:cs="Arial"/>
          <w:rPrChange w:author="Anita Rendulić" w:date="2018-01-04T11:23:00Z" w:id="271">
            <w:rPr/>
          </w:rPrChange>
        </w:rPr>
        <w:t xml:space="preserve">in </w:t>
      </w:r>
      <w:r w:rsidR="000B45C9" w:rsidRPr="00492F96">
        <w:rPr>
          <w:rFonts w:ascii="Arial" w:hAnsi="Arial" w:cs="Arial"/>
          <w:rPrChange w:author="Anita Rendulić" w:date="2018-01-04T11:23:00Z" w:id="272">
            <w:rPr/>
          </w:rPrChange>
        </w:rPr>
        <w:t>request</w:t>
      </w:r>
      <w:r w:rsidR="004059B3" w:rsidRPr="00492F96">
        <w:rPr>
          <w:rFonts w:ascii="Arial" w:hAnsi="Arial" w:cs="Arial"/>
          <w:rPrChange w:author="Anita Rendulić" w:date="2018-01-04T11:23:00Z" w:id="273">
            <w:rPr/>
          </w:rPrChange>
        </w:rPr>
        <w:t xml:space="preserve"> message should be input the same </w:t>
      </w:r>
      <w:proofErr w:type="spellStart"/>
      <w:r w:rsidR="004059B3" w:rsidRPr="00492F96">
        <w:rPr>
          <w:rFonts w:ascii="Arial" w:hAnsi="Arial" w:cs="Arial"/>
          <w:i/>
          <w:rPrChange w:author="Anita Rendulić" w:date="2018-01-04T11:23:00Z" w:id="274">
            <w:rPr>
              <w:i/>
            </w:rPr>
          </w:rPrChange>
        </w:rPr>
        <w:t>SequenceID</w:t>
      </w:r>
      <w:proofErr w:type="spellEnd"/>
      <w:r w:rsidR="004059B3" w:rsidRPr="00492F96">
        <w:rPr>
          <w:rFonts w:ascii="Arial" w:hAnsi="Arial" w:cs="Arial"/>
          <w:i/>
          <w:rPrChange w:author="Anita Rendulić" w:date="2018-01-04T11:23:00Z" w:id="275">
            <w:rPr>
              <w:i/>
            </w:rPr>
          </w:rPrChange>
        </w:rPr>
        <w:t xml:space="preserve"> </w:t>
      </w:r>
      <w:ins w:id="276" w:author="Anita Rendulić" w:date="2018-01-04T11:06:00Z">
        <w:r w:rsidRPr="00492F96">
          <w:rPr>
            <w:rFonts w:ascii="Arial" w:hAnsi="Arial" w:cs="Arial"/>
            <w:rPrChange w:author="Anita Rendulić" w:date="2018-01-04T11:23:00Z" w:id="277">
              <w:rPr>
                <w:i/>
              </w:rPr>
            </w:rPrChange>
          </w:rPr>
          <w:t>which</w:t>
        </w:r>
      </w:ins>
    </w:p>
    <w:p w14:paraId="7D6541C0" w14:textId="47B0BE27" w:rsidR="000C7BFA" w:rsidRPr="00492F96" w:rsidRDefault="004059B3" w:rsidP="004059B3">
      <w:pPr>
        <w:jc w:val="both"/>
        <w:rPr>
          <w:rFonts w:ascii="Arial" w:hAnsi="Arial" w:cs="Arial"/>
          <w:i/>
          <w:rPrChange w:id="278" w:author="Anita Rendulić" w:date="2018-01-04T11:23:00Z">
            <w:rPr>
              <w:i/>
            </w:rPr>
          </w:rPrChange>
        </w:rPr>
      </w:pPr>
      <w:r w:rsidRPr="00492F96">
        <w:rPr>
          <w:rFonts w:ascii="Arial" w:hAnsi="Arial" w:cs="Arial"/>
          <w:i/>
          <w:rPrChange w:author="Anita Rendulić" w:date="2018-01-04T11:23:00Z" w:id="279">
            <w:rPr>
              <w:i/>
            </w:rPr>
          </w:rPrChange>
        </w:rPr>
        <w:t xml:space="preserve">                                                </w:t>
      </w:r>
      <w:del w:id="280" w:author="Anita Rendulić" w:date="2018-01-04T11:06:00Z">
        <w:r w:rsidRPr="00492F96" w:rsidDel="00CF5EEF">
          <w:rPr>
            <w:rFonts w:ascii="Arial" w:hAnsi="Arial" w:cs="Arial"/>
            <w:i/>
            <w:rPrChange w:author="Anita Rendulić" w:date="2018-01-04T11:23:00Z" w:id="281">
              <w:rPr>
                <w:i/>
              </w:rPr>
            </w:rPrChange>
          </w:rPr>
          <w:delText xml:space="preserve">  </w:delText>
        </w:r>
        <w:r w:rsidRPr="00492F96" w:rsidDel="00CF5EEF">
          <w:rPr>
            <w:rFonts w:ascii="Arial" w:hAnsi="Arial" w:cs="Arial"/>
            <w:rPrChange w:author="Anita Rendulić" w:date="2018-01-04T11:23:00Z" w:id="282">
              <w:rPr/>
            </w:rPrChange>
          </w:rPr>
          <w:delText xml:space="preserve">which </w:delText>
        </w:r>
      </w:del>
      <w:proofErr w:type="gramStart"/>
      <w:r w:rsidRPr="00492F96">
        <w:rPr>
          <w:rFonts w:ascii="Arial" w:hAnsi="Arial" w:cs="Arial"/>
          <w:rPrChange w:author="Anita Rendulić" w:date="2018-01-04T11:23:00Z" w:id="283">
            <w:rPr/>
          </w:rPrChange>
        </w:rPr>
        <w:t>you</w:t>
      </w:r>
      <w:proofErr w:type="gramEnd"/>
      <w:r w:rsidRPr="00492F96">
        <w:rPr>
          <w:rFonts w:ascii="Arial" w:hAnsi="Arial" w:cs="Arial"/>
          <w:rPrChange w:author="Anita Rendulić" w:date="2018-01-04T11:23:00Z" w:id="284">
            <w:rPr/>
          </w:rPrChange>
        </w:rPr>
        <w:t xml:space="preserve"> got in </w:t>
      </w:r>
      <w:r w:rsidR="000B45C9" w:rsidRPr="00492F96">
        <w:rPr>
          <w:rFonts w:ascii="Arial" w:hAnsi="Arial" w:cs="Arial"/>
          <w:rPrChange w:author="Anita Rendulić" w:date="2018-01-04T11:23:00Z" w:id="285">
            <w:rPr/>
          </w:rPrChange>
        </w:rPr>
        <w:t xml:space="preserve">response </w:t>
      </w:r>
      <w:r w:rsidRPr="00492F96">
        <w:rPr>
          <w:rFonts w:ascii="Arial" w:hAnsi="Arial" w:cs="Arial"/>
          <w:rPrChange w:author="Anita Rendulić" w:date="2018-01-04T11:23:00Z" w:id="286">
            <w:rPr/>
          </w:rPrChange>
        </w:rPr>
        <w:t xml:space="preserve">for </w:t>
      </w:r>
      <w:proofErr w:type="spellStart"/>
      <w:r w:rsidRPr="00492F96">
        <w:rPr>
          <w:rFonts w:ascii="Arial" w:hAnsi="Arial" w:cs="Arial"/>
          <w:i/>
          <w:rPrChange w:author="Anita Rendulić" w:date="2018-01-04T11:23:00Z" w:id="287">
            <w:rPr>
              <w:i/>
            </w:rPr>
          </w:rPrChange>
        </w:rPr>
        <w:t>StartWizardSequence</w:t>
      </w:r>
      <w:proofErr w:type="spellEnd"/>
      <w:r w:rsidRPr="00492F96">
        <w:rPr>
          <w:rFonts w:ascii="Arial" w:hAnsi="Arial" w:cs="Arial"/>
          <w:i/>
          <w:rPrChange w:author="Anita Rendulić" w:date="2018-01-04T11:23:00Z" w:id="288">
            <w:rPr>
              <w:i/>
            </w:rPr>
          </w:rPrChange>
        </w:rPr>
        <w:t xml:space="preserve"> </w:t>
      </w:r>
      <w:r w:rsidRPr="00492F96">
        <w:rPr>
          <w:rFonts w:ascii="Arial" w:hAnsi="Arial" w:cs="Arial"/>
          <w:rPrChange w:author="Anita Rendulić" w:date="2018-01-04T11:23:00Z" w:id="289">
            <w:rPr/>
          </w:rPrChange>
        </w:rPr>
        <w:t>method.</w:t>
      </w:r>
    </w:p>
    <w:p w14:paraId="54DECC6B" w14:textId="496254B9" w:rsidR="006F127A" w:rsidRPr="00492F96" w:rsidRDefault="000C7BFA" w:rsidP="00CA6BF9">
      <w:pPr>
        <w:spacing w:before="60"/>
        <w:jc w:val="both"/>
        <w:rPr>
          <w:rFonts w:ascii="Arial" w:hAnsi="Arial" w:cs="Arial"/>
          <w:rPrChange w:id="290" w:author="Anita Rendulić" w:date="2018-01-04T11:23:00Z">
            <w:rPr/>
          </w:rPrChange>
        </w:rPr>
      </w:pPr>
      <w:r w:rsidRPr="00492F96">
        <w:rPr>
          <w:rFonts w:ascii="Arial" w:hAnsi="Arial" w:cs="Arial"/>
          <w:rPrChange w:author="Anita Rendulić" w:date="2018-01-04T11:23:00Z" w:id="291">
            <w:rPr/>
          </w:rPrChange>
        </w:rPr>
        <w:t xml:space="preserve">     </w:t>
      </w:r>
      <w:r w:rsidR="006F127A" w:rsidRPr="00492F96">
        <w:rPr>
          <w:rFonts w:ascii="Arial" w:hAnsi="Arial" w:cs="Arial"/>
          <w:rPrChange w:author="Anita Rendulić" w:date="2018-01-04T11:23:00Z" w:id="292">
            <w:rPr/>
          </w:rPrChange>
        </w:rPr>
        <w:t>Status ‘0’ in response means, that WS was successfully executed.</w:t>
      </w:r>
      <w:r w:rsidR="006F127A" w:rsidRPr="00492F96">
        <w:rPr>
          <w:rFonts w:ascii="Arial" w:hAnsi="Arial" w:cs="Arial"/>
          <w:i/>
          <w:rPrChange w:author="Anita Rendulić" w:date="2018-01-04T11:23:00Z" w:id="293">
            <w:rPr>
              <w:i/>
            </w:rPr>
          </w:rPrChange>
        </w:rPr>
        <w:t xml:space="preserve">   </w:t>
      </w:r>
    </w:p>
    <w:p w14:paraId="421BC6BD" w14:textId="77777777" w:rsidR="002937DA" w:rsidRPr="00492F96" w:rsidRDefault="00CA6BF9" w:rsidP="002937DA">
      <w:pPr>
        <w:spacing w:before="60"/>
        <w:jc w:val="both"/>
        <w:rPr>
          <w:rFonts w:ascii="Arial" w:hAnsi="Arial" w:cs="Arial"/>
          <w:i/>
          <w:rPrChange w:id="294" w:author="Anita Rendulić" w:date="2018-01-04T11:23:00Z">
            <w:rPr>
              <w:i/>
            </w:rPr>
          </w:rPrChange>
        </w:rPr>
      </w:pPr>
      <w:r w:rsidRPr="00492F96">
        <w:rPr>
          <w:rFonts w:ascii="Arial" w:hAnsi="Arial" w:cs="Arial"/>
          <w:i/>
          <w:rPrChange w:author="Anita Rendulić" w:date="2018-01-04T11:23:00Z" w:id="295">
            <w:rPr>
              <w:i/>
            </w:rPr>
          </w:rPrChange>
        </w:rPr>
        <w:tab/>
      </w:r>
    </w:p>
    <w:p w14:paraId="213796BF" w14:textId="47D0F8FD" w:rsidR="000356ED" w:rsidRPr="00492F96" w:rsidRDefault="00A96C9D" w:rsidP="00621152">
      <w:pPr>
        <w:spacing w:before="60"/>
        <w:jc w:val="both"/>
        <w:rPr>
          <w:rFonts w:ascii="Arial" w:hAnsi="Arial" w:cs="Arial"/>
        </w:rPr>
      </w:pPr>
      <w:r w:rsidRPr="00492F96">
        <w:rPr>
          <w:rFonts w:ascii="Arial" w:hAnsi="Arial" w:cs="Arial"/>
        </w:rPr>
        <w:t>Su</w:t>
      </w:r>
      <w:r w:rsidR="00881069" w:rsidRPr="00492F96">
        <w:rPr>
          <w:rFonts w:ascii="Arial" w:hAnsi="Arial" w:cs="Arial"/>
        </w:rPr>
        <w:t xml:space="preserve">ccessfully </w:t>
      </w:r>
      <w:r w:rsidR="0047317C" w:rsidRPr="00492F96">
        <w:rPr>
          <w:rFonts w:ascii="Arial" w:hAnsi="Arial" w:cs="Arial"/>
        </w:rPr>
        <w:t xml:space="preserve">input </w:t>
      </w:r>
      <w:r w:rsidR="00881069" w:rsidRPr="00492F96">
        <w:rPr>
          <w:rFonts w:ascii="Arial" w:hAnsi="Arial" w:cs="Arial"/>
        </w:rPr>
        <w:t>cus</w:t>
      </w:r>
      <w:r w:rsidRPr="00492F96">
        <w:rPr>
          <w:rFonts w:ascii="Arial" w:hAnsi="Arial" w:cs="Arial"/>
        </w:rPr>
        <w:t>tomer’s data in database</w:t>
      </w:r>
      <w:r w:rsidR="0038701D" w:rsidRPr="00492F96">
        <w:rPr>
          <w:rFonts w:ascii="Arial" w:hAnsi="Arial" w:cs="Arial"/>
        </w:rPr>
        <w:t xml:space="preserve">, </w:t>
      </w:r>
      <w:r w:rsidR="00785234" w:rsidRPr="00492F96">
        <w:rPr>
          <w:rFonts w:ascii="Arial" w:hAnsi="Arial" w:cs="Arial"/>
        </w:rPr>
        <w:t>possible are</w:t>
      </w:r>
      <w:r w:rsidR="0038701D" w:rsidRPr="00492F96">
        <w:rPr>
          <w:rFonts w:ascii="Arial" w:hAnsi="Arial" w:cs="Arial"/>
        </w:rPr>
        <w:t xml:space="preserve"> to </w:t>
      </w:r>
      <w:r w:rsidR="00621152" w:rsidRPr="00492F96">
        <w:rPr>
          <w:rFonts w:ascii="Arial" w:hAnsi="Arial" w:cs="Arial"/>
        </w:rPr>
        <w:t xml:space="preserve">use </w:t>
      </w:r>
      <w:r w:rsidR="000356ED" w:rsidRPr="00492F96">
        <w:rPr>
          <w:rFonts w:ascii="Arial" w:hAnsi="Arial" w:cs="Arial"/>
        </w:rPr>
        <w:t>in web application:</w:t>
      </w:r>
    </w:p>
    <w:p w14:paraId="754D6705" w14:textId="38CE38C5" w:rsidR="00785234" w:rsidRDefault="000356ED" w:rsidP="00785234">
      <w:pPr>
        <w:spacing w:before="240"/>
        <w:rPr>
          <w:ins w:id="296" w:author="Martin Ćosić" w:date="2018-01-19T10:11:00Z"/>
          <w:rFonts w:ascii="Arial" w:hAnsi="Arial" w:cs="Arial"/>
        </w:rPr>
      </w:pPr>
      <w:r w:rsidRPr="00492F96">
        <w:rPr>
          <w:rFonts w:ascii="Arial" w:hAnsi="Arial" w:cs="Arial"/>
          <w:i/>
          <w:rPrChange w:author="Anita Rendulić" w:date="2018-01-04T11:23:00Z" w:id="297">
            <w:rPr>
              <w:i/>
            </w:rPr>
          </w:rPrChange>
        </w:rPr>
        <w:t xml:space="preserve">       Acquiring </w:t>
      </w:r>
      <w:r w:rsidR="00881069" w:rsidRPr="00492F96">
        <w:rPr>
          <w:rFonts w:ascii="Arial" w:hAnsi="Arial" w:cs="Arial"/>
          <w:rPrChange w:author="Anita Rendulić" w:date="2018-01-04T11:23:00Z" w:id="298">
            <w:rPr/>
          </w:rPrChange>
        </w:rPr>
        <w:t xml:space="preserve">module </w:t>
      </w:r>
      <w:r w:rsidRPr="00492F96">
        <w:rPr>
          <w:rFonts w:ascii="Arial" w:hAnsi="Arial" w:cs="Arial"/>
          <w:rPrChange w:author="Anita Rendulić" w:date="2018-01-04T11:23:00Z" w:id="299">
            <w:rPr/>
          </w:rPrChange>
        </w:rPr>
        <w:t>&gt;</w:t>
      </w:r>
      <w:r w:rsidRPr="00492F96">
        <w:rPr>
          <w:rFonts w:ascii="Arial" w:hAnsi="Arial" w:cs="Arial"/>
          <w:i/>
          <w:rPrChange w:author="Anita Rendulić" w:date="2018-01-04T11:23:00Z" w:id="300">
            <w:rPr>
              <w:i/>
            </w:rPr>
          </w:rPrChange>
        </w:rPr>
        <w:t xml:space="preserve"> Review2 </w:t>
      </w:r>
      <w:r w:rsidR="00881069" w:rsidRPr="00492F96">
        <w:rPr>
          <w:rFonts w:ascii="Arial" w:hAnsi="Arial" w:cs="Arial"/>
          <w:rPrChange w:author="Anita Rendulić" w:date="2018-01-04T11:23:00Z" w:id="301">
            <w:rPr/>
          </w:rPrChange>
        </w:rPr>
        <w:t xml:space="preserve">form </w:t>
      </w:r>
      <w:r w:rsidRPr="00492F96">
        <w:rPr>
          <w:rFonts w:ascii="Arial" w:hAnsi="Arial" w:cs="Arial"/>
          <w:rPrChange w:author="Anita Rendulić" w:date="2018-01-04T11:23:00Z" w:id="302">
            <w:rPr/>
          </w:rPrChange>
        </w:rPr>
        <w:t>&gt;</w:t>
      </w:r>
      <w:r w:rsidRPr="00492F96">
        <w:rPr>
          <w:rFonts w:ascii="Arial" w:hAnsi="Arial" w:cs="Arial"/>
          <w:i/>
          <w:rPrChange w:author="Anita Rendulić" w:date="2018-01-04T11:23:00Z" w:id="303">
            <w:rPr>
              <w:i/>
            </w:rPr>
          </w:rPrChange>
        </w:rPr>
        <w:t xml:space="preserve"> Unfinished wizard cases</w:t>
      </w:r>
      <w:r w:rsidR="00785234" w:rsidRPr="00492F96">
        <w:rPr>
          <w:rFonts w:ascii="Arial" w:hAnsi="Arial" w:cs="Arial"/>
          <w:i/>
          <w:rPrChange w:author="Anita Rendulić" w:date="2018-01-04T11:23:00Z" w:id="304">
            <w:rPr>
              <w:i/>
            </w:rPr>
          </w:rPrChange>
        </w:rPr>
        <w:t xml:space="preserve"> </w:t>
      </w:r>
      <w:r w:rsidR="00785234" w:rsidRPr="00492F96">
        <w:rPr>
          <w:rFonts w:ascii="Arial" w:hAnsi="Arial" w:cs="Arial"/>
          <w:rPrChange w:author="Anita Rendulić" w:date="2018-01-04T11:23:00Z" w:id="305">
            <w:rPr/>
          </w:rPrChange>
        </w:rPr>
        <w:t>option</w:t>
      </w:r>
    </w:p>
    <w:p w14:paraId="5A649EC1" w14:textId="7C8AB288" w:rsidR="007D58C5" w:rsidRDefault="007D58C5" w:rsidP="00785234">
      <w:pPr>
        <w:spacing w:before="240"/>
        <w:rPr>
          <w:ins w:id="306" w:author="Martin Ćosić" w:date="2018-01-26T15:34:00Z"/>
        </w:rPr>
      </w:pPr>
      <w:ins w:id="307" w:author="Martin Ćosić" w:date="2018-01-19T10:11:00Z">
        <w:r>
          <w:rPr>
            <w:rFonts w:ascii="Arial" w:hAnsi="Arial" w:cs="Arial"/>
          </w:rPr>
          <w:t xml:space="preserve">Detailed </w:t>
        </w:r>
        <w:r>
          <w:t xml:space="preserve">explained in </w:t>
        </w:r>
      </w:ins>
      <w:ins w:id="308" w:author="Martin Ćosić" w:date="2018-01-19T10:12:00Z">
        <w:r>
          <w:fldChar w:fldCharType="begin"/>
        </w:r>
        <w:r>
          <w:instrText xml:space="preserve"> HYPERLINK  \l "_5.2._UC_POS" </w:instrText>
        </w:r>
        <w:r>
          <w:fldChar w:fldCharType="separate"/>
        </w:r>
        <w:r w:rsidRPr="007D58C5">
          <w:rPr>
            <w:rStyle w:val="Hyperlink"/>
          </w:rPr>
          <w:t>US POS 052</w:t>
        </w:r>
        <w:r>
          <w:fldChar w:fldCharType="end"/>
        </w:r>
      </w:ins>
    </w:p>
    <w:p w14:paraId="6FF00144" w14:textId="435B93F5" w:rsidR="00F75E83" w:rsidRPr="00492F96" w:rsidRDefault="009A192E" w:rsidP="00785234">
      <w:pPr>
        <w:spacing w:before="240"/>
        <w:rPr>
          <w:rFonts w:ascii="Arial" w:hAnsi="Arial" w:cs="Arial"/>
          <w:rPrChange w:id="309" w:author="Anita Rendulić" w:date="2018-01-04T11:23:00Z">
            <w:rPr/>
          </w:rPrChange>
        </w:rPr>
      </w:pPr>
      <w:ins w:id="310" w:author="Martin Ćosić" w:date="2018-01-26T15:48:00Z">
        <w:r>
          <w:fldChar w:fldCharType="begin"/>
        </w:r>
        <w:r>
          <w:instrText xml:space="preserve"> HYPERLINK  \l "_ACQ-POS_Create_Customer" </w:instrText>
        </w:r>
        <w:r>
          <w:fldChar w:fldCharType="separate"/>
        </w:r>
        <w:r w:rsidRPr="009A192E">
          <w:rPr>
            <w:rStyle w:val="Hyperlink"/>
          </w:rPr>
          <w:t>Appendix B - UML sequence diagram</w:t>
        </w:r>
        <w:r>
          <w:fldChar w:fldCharType="end"/>
        </w:r>
      </w:ins>
    </w:p>
    <w:p w14:paraId="556E9F56" w14:textId="65476576" w:rsidR="000356ED" w:rsidRPr="00492F96" w:rsidDel="007D58C5" w:rsidRDefault="00785234" w:rsidP="00785234">
      <w:pPr>
        <w:spacing w:before="120"/>
        <w:jc w:val="both"/>
        <w:rPr>
          <w:del w:id="311" w:author="Martin Ćosić" w:date="2018-01-19T10:13:00Z"/>
          <w:rFonts w:ascii="Arial" w:hAnsi="Arial" w:cs="Arial"/>
          <w:rPrChange w:id="312" w:author="Anita Rendulić" w:date="2018-01-04T11:23:00Z">
            <w:rPr>
              <w:del w:id="313" w:author="Martin Ćosić" w:date="2018-01-19T10:13:00Z"/>
            </w:rPr>
          </w:rPrChange>
        </w:rPr>
      </w:pPr>
      <w:del w:id="314" w:author="Martin Ćosić" w:date="2018-01-19T10:13:00Z">
        <w:r w:rsidRPr="00492F96" w:rsidDel="007D58C5">
          <w:rPr>
            <w:rFonts w:ascii="Arial" w:hAnsi="Arial" w:cs="Arial"/>
            <w:rPrChange w:author="Anita Rendulić" w:date="2018-01-04T11:23:00Z" w:id="315">
              <w:rPr/>
            </w:rPrChange>
          </w:rPr>
          <w:delText>First a</w:delText>
        </w:r>
        <w:r w:rsidR="00044C4C" w:rsidRPr="00492F96" w:rsidDel="007D58C5">
          <w:rPr>
            <w:rFonts w:ascii="Arial" w:hAnsi="Arial" w:cs="Arial"/>
            <w:rPrChange w:author="Anita Rendulić" w:date="2018-01-04T11:23:00Z" w:id="316">
              <w:rPr/>
            </w:rPrChange>
          </w:rPr>
          <w:delText xml:space="preserve">pply filter </w:delText>
        </w:r>
        <w:r w:rsidR="0047317C" w:rsidRPr="00492F96" w:rsidDel="007D58C5">
          <w:rPr>
            <w:rFonts w:ascii="Arial" w:hAnsi="Arial" w:cs="Arial"/>
            <w:rPrChange w:author="Anita Rendulić" w:date="2018-01-04T11:23:00Z" w:id="317">
              <w:rPr/>
            </w:rPrChange>
          </w:rPr>
          <w:delText xml:space="preserve">to list </w:delText>
        </w:r>
        <w:r w:rsidR="00044C4C" w:rsidRPr="00492F96" w:rsidDel="007D58C5">
          <w:rPr>
            <w:rFonts w:ascii="Arial" w:hAnsi="Arial" w:cs="Arial"/>
            <w:rPrChange w:author="Anita Rendulić" w:date="2018-01-04T11:23:00Z" w:id="318">
              <w:rPr/>
            </w:rPrChange>
          </w:rPr>
          <w:delText>ex</w:delText>
        </w:r>
        <w:r w:rsidR="00245708" w:rsidRPr="00492F96" w:rsidDel="007D58C5">
          <w:rPr>
            <w:rFonts w:ascii="Arial" w:hAnsi="Arial" w:cs="Arial"/>
            <w:rPrChange w:author="Anita Rendulić" w:date="2018-01-04T11:23:00Z" w:id="319">
              <w:rPr/>
            </w:rPrChange>
          </w:rPr>
          <w:delText xml:space="preserve">isting unfinished </w:delText>
        </w:r>
        <w:r w:rsidRPr="00492F96" w:rsidDel="007D58C5">
          <w:rPr>
            <w:rFonts w:ascii="Arial" w:hAnsi="Arial" w:cs="Arial"/>
            <w:rPrChange w:author="Anita Rendulić" w:date="2018-01-04T11:23:00Z" w:id="320">
              <w:rPr/>
            </w:rPrChange>
          </w:rPr>
          <w:delText xml:space="preserve">wizard </w:delText>
        </w:r>
        <w:r w:rsidR="00044C4C" w:rsidRPr="00492F96" w:rsidDel="007D58C5">
          <w:rPr>
            <w:rFonts w:ascii="Arial" w:hAnsi="Arial" w:cs="Arial"/>
            <w:rPrChange w:author="Anita Rendulić" w:date="2018-01-04T11:23:00Z" w:id="321">
              <w:rPr/>
            </w:rPrChange>
          </w:rPr>
          <w:delText>cases</w:delText>
        </w:r>
        <w:r w:rsidRPr="00492F96" w:rsidDel="007D58C5">
          <w:rPr>
            <w:rFonts w:ascii="Arial" w:hAnsi="Arial" w:cs="Arial"/>
            <w:rPrChange w:author="Anita Rendulić" w:date="2018-01-04T11:23:00Z" w:id="322">
              <w:rPr/>
            </w:rPrChange>
          </w:rPr>
          <w:delText xml:space="preserve"> visible under logged web user</w:delText>
        </w:r>
        <w:r w:rsidR="00044C4C" w:rsidRPr="00492F96" w:rsidDel="007D58C5">
          <w:rPr>
            <w:rFonts w:ascii="Arial" w:hAnsi="Arial" w:cs="Arial"/>
            <w:rPrChange w:author="Anita Rendulić" w:date="2018-01-04T11:23:00Z" w:id="323">
              <w:rPr/>
            </w:rPrChange>
          </w:rPr>
          <w:delText xml:space="preserve">, </w:delText>
        </w:r>
        <w:r w:rsidRPr="00492F96" w:rsidDel="007D58C5">
          <w:rPr>
            <w:rFonts w:ascii="Arial" w:hAnsi="Arial" w:cs="Arial"/>
            <w:rPrChange w:author="Anita Rendulić" w:date="2018-01-04T11:23:00Z" w:id="324">
              <w:rPr/>
            </w:rPrChange>
          </w:rPr>
          <w:delText xml:space="preserve">then </w:delText>
        </w:r>
        <w:r w:rsidR="00881069" w:rsidRPr="00492F96" w:rsidDel="007D58C5">
          <w:rPr>
            <w:rFonts w:ascii="Arial" w:hAnsi="Arial" w:cs="Arial"/>
            <w:rPrChange w:author="Anita Rendulić" w:date="2018-01-04T11:23:00Z" w:id="325">
              <w:rPr/>
            </w:rPrChange>
          </w:rPr>
          <w:delText>select</w:delText>
        </w:r>
        <w:r w:rsidR="00DE4CA3" w:rsidRPr="00492F96" w:rsidDel="007D58C5">
          <w:rPr>
            <w:rFonts w:ascii="Arial" w:hAnsi="Arial" w:cs="Arial"/>
            <w:rPrChange w:author="Anita Rendulić" w:date="2018-01-04T11:23:00Z" w:id="326">
              <w:rPr/>
            </w:rPrChange>
          </w:rPr>
          <w:delText xml:space="preserve"> </w:delText>
        </w:r>
        <w:r w:rsidR="00044C4C" w:rsidRPr="00492F96" w:rsidDel="007D58C5">
          <w:rPr>
            <w:rFonts w:ascii="Arial" w:hAnsi="Arial" w:cs="Arial"/>
            <w:rPrChange w:author="Anita Rendulić" w:date="2018-01-04T11:23:00Z" w:id="327">
              <w:rPr/>
            </w:rPrChange>
          </w:rPr>
          <w:delText xml:space="preserve">yours </w:delText>
        </w:r>
        <w:r w:rsidRPr="00492F96" w:rsidDel="007D58C5">
          <w:rPr>
            <w:rFonts w:ascii="Arial" w:hAnsi="Arial" w:cs="Arial"/>
            <w:rPrChange w:author="Anita Rendulić" w:date="2018-01-04T11:23:00Z" w:id="328">
              <w:rPr/>
            </w:rPrChange>
          </w:rPr>
          <w:delText>new customer wizard</w:delText>
        </w:r>
        <w:r w:rsidR="00DE4CA3" w:rsidRPr="00492F96" w:rsidDel="007D58C5">
          <w:rPr>
            <w:rFonts w:ascii="Arial" w:hAnsi="Arial" w:cs="Arial"/>
            <w:rPrChange w:author="Anita Rendulić" w:date="2018-01-04T11:23:00Z" w:id="329">
              <w:rPr/>
            </w:rPrChange>
          </w:rPr>
          <w:delText>:</w:delText>
        </w:r>
        <w:r w:rsidR="000356ED" w:rsidRPr="00492F96" w:rsidDel="007D58C5">
          <w:rPr>
            <w:rFonts w:ascii="Arial" w:hAnsi="Arial" w:cs="Arial"/>
            <w:rPrChange w:author="Anita Rendulić" w:date="2018-01-04T11:23:00Z" w:id="330">
              <w:rPr/>
            </w:rPrChange>
          </w:rPr>
          <w:delText xml:space="preserve"> </w:delText>
        </w:r>
      </w:del>
    </w:p>
    <w:p w14:paraId="0FE377D8" w14:textId="7F0C5AE5" w:rsidR="000356ED" w:rsidDel="007D58C5" w:rsidRDefault="000356ED" w:rsidP="000356ED">
      <w:pPr>
        <w:ind w:left="709" w:firstLine="11"/>
        <w:rPr>
          <w:del w:id="331" w:author="Martin Ćosić" w:date="2018-01-19T10:13:00Z"/>
        </w:rPr>
      </w:pPr>
    </w:p>
    <w:p w14:paraId="24794587" w14:textId="07ECBAA1" w:rsidR="000356ED" w:rsidDel="007D58C5" w:rsidRDefault="009A3BC9" w:rsidP="00044C4C">
      <w:pPr>
        <w:rPr>
          <w:del w:id="332" w:author="Martin Ćosić" w:date="2018-01-19T10:13:00Z"/>
        </w:rPr>
      </w:pPr>
      <w:del w:id="333" w:author="Martin Ćosić" w:date="2018-01-19T10:13:00Z">
        <w:r w:rsidDel="007D58C5">
          <w:rPr>
            <w:noProof/>
            <w:lang w:val="sk-SK" w:eastAsia="sk-SK"/>
          </w:rPr>
          <w:drawing>
            <wp:inline distT="0" distB="0" distL="0" distR="0" wp14:anchorId="1F75E32F" wp14:editId="179518BD">
              <wp:extent cx="6367780" cy="15392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7780" cy="1539240"/>
                      </a:xfrm>
                      <a:prstGeom prst="rect">
                        <a:avLst/>
                      </a:prstGeom>
                    </pic:spPr>
                  </pic:pic>
                </a:graphicData>
              </a:graphic>
            </wp:inline>
          </w:drawing>
        </w:r>
      </w:del>
    </w:p>
    <w:p w14:paraId="246A28B4" w14:textId="44320FB8" w:rsidR="0047317C" w:rsidDel="007D58C5" w:rsidRDefault="000356ED" w:rsidP="0047317C">
      <w:pPr>
        <w:rPr>
          <w:del w:id="334" w:author="Martin Ćosić" w:date="2018-01-19T10:13:00Z"/>
        </w:rPr>
      </w:pPr>
      <w:del w:id="335" w:author="Martin Ćosić" w:date="2018-01-19T10:13:00Z">
        <w:r w:rsidDel="007D58C5">
          <w:tab/>
        </w:r>
      </w:del>
    </w:p>
    <w:p w14:paraId="5DD3ABE6" w14:textId="4123E346" w:rsidR="009A3BC9" w:rsidRPr="00492F96" w:rsidDel="007D58C5" w:rsidRDefault="0047317C" w:rsidP="00B45CC5">
      <w:pPr>
        <w:jc w:val="both"/>
        <w:rPr>
          <w:del w:id="336" w:author="Martin Ćosić" w:date="2018-01-19T10:13:00Z"/>
          <w:rFonts w:ascii="Arial" w:hAnsi="Arial" w:cs="Arial"/>
          <w:rPrChange w:id="337" w:author="Anita Rendulić" w:date="2018-01-04T11:22:00Z">
            <w:rPr>
              <w:del w:id="338" w:author="Martin Ćosić" w:date="2018-01-19T10:13:00Z"/>
            </w:rPr>
          </w:rPrChange>
        </w:rPr>
      </w:pPr>
      <w:del w:id="339" w:author="Martin Ćosić" w:date="2018-01-19T10:13:00Z">
        <w:r w:rsidRPr="00492F96" w:rsidDel="007D58C5">
          <w:rPr>
            <w:rFonts w:ascii="Arial" w:hAnsi="Arial" w:cs="Arial"/>
            <w:rPrChange w:author="Anita Rendulić" w:date="2018-01-04T11:22:00Z" w:id="340">
              <w:rPr/>
            </w:rPrChange>
          </w:rPr>
          <w:lastRenderedPageBreak/>
          <w:delText>Click on</w:delText>
        </w:r>
        <w:r w:rsidR="009A3BC9" w:rsidRPr="00492F96" w:rsidDel="007D58C5">
          <w:rPr>
            <w:rFonts w:ascii="Arial" w:hAnsi="Arial" w:cs="Arial"/>
            <w:rPrChange w:author="Anita Rendulić" w:date="2018-01-04T11:22:00Z" w:id="341">
              <w:rPr/>
            </w:rPrChange>
          </w:rPr>
          <w:delText xml:space="preserve"> the</w:delText>
        </w:r>
        <w:r w:rsidR="000356ED" w:rsidRPr="00492F96" w:rsidDel="007D58C5">
          <w:rPr>
            <w:rFonts w:ascii="Arial" w:hAnsi="Arial" w:cs="Arial"/>
            <w:rPrChange w:author="Anita Rendulić" w:date="2018-01-04T11:22:00Z" w:id="342">
              <w:rPr/>
            </w:rPrChange>
          </w:rPr>
          <w:delText xml:space="preserve"> </w:delText>
        </w:r>
        <w:r w:rsidR="000356ED" w:rsidRPr="00492F96" w:rsidDel="007D58C5">
          <w:rPr>
            <w:rFonts w:ascii="Arial" w:hAnsi="Arial" w:cs="Arial"/>
            <w:color w:val="FFFFFF" w:themeColor="background1"/>
            <w:highlight w:val="blue"/>
            <w:rPrChange w:author="Anita Rendulić" w:date="2018-01-04T11:22:00Z" w:id="343">
              <w:rPr>
                <w:color w:val="FFFFFF" w:themeColor="background1"/>
                <w:highlight w:val="blue"/>
              </w:rPr>
            </w:rPrChange>
          </w:rPr>
          <w:delText>Continue wizard</w:delText>
        </w:r>
        <w:r w:rsidR="00B45CC5" w:rsidRPr="00492F96" w:rsidDel="007D58C5">
          <w:rPr>
            <w:rFonts w:ascii="Arial" w:hAnsi="Arial" w:cs="Arial"/>
            <w:color w:val="FFFFFF" w:themeColor="background1"/>
            <w:rPrChange w:author="Anita Rendulić" w:date="2018-01-04T11:22:00Z" w:id="344">
              <w:rPr>
                <w:color w:val="FFFFFF" w:themeColor="background1"/>
              </w:rPr>
            </w:rPrChange>
          </w:rPr>
          <w:delText xml:space="preserve"> </w:delText>
        </w:r>
        <w:r w:rsidR="00B45CC5" w:rsidRPr="00492F96" w:rsidDel="007D58C5">
          <w:rPr>
            <w:rFonts w:ascii="Arial" w:hAnsi="Arial" w:cs="Arial"/>
            <w:rPrChange w:author="Anita Rendulić" w:date="2018-01-04T11:22:00Z" w:id="345">
              <w:rPr/>
            </w:rPrChange>
          </w:rPr>
          <w:delText xml:space="preserve">button which will open </w:delText>
        </w:r>
        <w:r w:rsidRPr="00492F96" w:rsidDel="007D58C5">
          <w:rPr>
            <w:rFonts w:ascii="Arial" w:hAnsi="Arial" w:cs="Arial"/>
            <w:rPrChange w:author="Anita Rendulić" w:date="2018-01-04T11:22:00Z" w:id="346">
              <w:rPr/>
            </w:rPrChange>
          </w:rPr>
          <w:delText xml:space="preserve">unfinished </w:delText>
        </w:r>
        <w:r w:rsidR="00B45CC5" w:rsidRPr="00492F96" w:rsidDel="007D58C5">
          <w:rPr>
            <w:rFonts w:ascii="Arial" w:hAnsi="Arial" w:cs="Arial"/>
            <w:rPrChange w:author="Anita Rendulić" w:date="2018-01-04T11:22:00Z" w:id="347">
              <w:rPr/>
            </w:rPrChange>
          </w:rPr>
          <w:delText>wizard case</w:delText>
        </w:r>
        <w:r w:rsidRPr="00492F96" w:rsidDel="007D58C5">
          <w:rPr>
            <w:rFonts w:ascii="Arial" w:hAnsi="Arial" w:cs="Arial"/>
            <w:rPrChange w:author="Anita Rendulić" w:date="2018-01-04T11:22:00Z" w:id="348">
              <w:rPr/>
            </w:rPrChange>
          </w:rPr>
          <w:delText xml:space="preserve"> and y</w:delText>
        </w:r>
        <w:r w:rsidR="009A3BC9" w:rsidRPr="00492F96" w:rsidDel="007D58C5">
          <w:rPr>
            <w:rFonts w:ascii="Arial" w:hAnsi="Arial" w:cs="Arial"/>
            <w:rPrChange w:author="Anita Rendulić" w:date="2018-01-04T11:22:00Z" w:id="349">
              <w:rPr/>
            </w:rPrChange>
          </w:rPr>
          <w:delText>ou can continue to work on it. E</w:delText>
        </w:r>
        <w:r w:rsidR="000356ED" w:rsidRPr="00492F96" w:rsidDel="007D58C5">
          <w:rPr>
            <w:rFonts w:ascii="Arial" w:hAnsi="Arial" w:cs="Arial"/>
            <w:rPrChange w:author="Anita Rendulić" w:date="2018-01-04T11:22:00Z" w:id="350">
              <w:rPr/>
            </w:rPrChange>
          </w:rPr>
          <w:delText xml:space="preserve">ach </w:delText>
        </w:r>
        <w:r w:rsidRPr="00492F96" w:rsidDel="007D58C5">
          <w:rPr>
            <w:rFonts w:ascii="Arial" w:hAnsi="Arial" w:cs="Arial"/>
            <w:rPrChange w:author="Anita Rendulić" w:date="2018-01-04T11:22:00Z" w:id="351">
              <w:rPr/>
            </w:rPrChange>
          </w:rPr>
          <w:delText xml:space="preserve">wizard </w:delText>
        </w:r>
        <w:r w:rsidR="000356ED" w:rsidRPr="00492F96" w:rsidDel="007D58C5">
          <w:rPr>
            <w:rFonts w:ascii="Arial" w:hAnsi="Arial" w:cs="Arial"/>
            <w:rPrChange w:author="Anita Rendulić" w:date="2018-01-04T11:22:00Z" w:id="352">
              <w:rPr/>
            </w:rPrChange>
          </w:rPr>
          <w:delText xml:space="preserve">step must be populated with valid </w:delText>
        </w:r>
        <w:r w:rsidRPr="00492F96" w:rsidDel="007D58C5">
          <w:rPr>
            <w:rFonts w:ascii="Arial" w:hAnsi="Arial" w:cs="Arial"/>
            <w:rPrChange w:author="Anita Rendulić" w:date="2018-01-04T11:22:00Z" w:id="353">
              <w:rPr/>
            </w:rPrChange>
          </w:rPr>
          <w:delText xml:space="preserve">data in order to publish </w:delText>
        </w:r>
        <w:r w:rsidR="009A3BC9" w:rsidRPr="00492F96" w:rsidDel="007D58C5">
          <w:rPr>
            <w:rFonts w:ascii="Arial" w:hAnsi="Arial" w:cs="Arial"/>
            <w:rPrChange w:author="Anita Rendulić" w:date="2018-01-04T11:22:00Z" w:id="354">
              <w:rPr/>
            </w:rPrChange>
          </w:rPr>
          <w:delText>case</w:delText>
        </w:r>
      </w:del>
      <w:ins w:id="355" w:author="Anita Rendulić" w:date="2018-01-04T11:15:00Z">
        <w:del w:id="356" w:author="Martin Ćosić" w:date="2018-01-19T10:13:00Z">
          <w:r w:rsidR="00D84B10" w:rsidRPr="00492F96" w:rsidDel="007D58C5">
            <w:rPr>
              <w:rFonts w:ascii="Arial" w:hAnsi="Arial" w:cs="Arial"/>
              <w:rPrChange w:author="Anita Rendulić" w:date="2018-01-04T11:22:00Z" w:id="357">
                <w:rPr/>
              </w:rPrChange>
            </w:rPr>
            <w:delText xml:space="preserve"> b</w:delText>
          </w:r>
        </w:del>
      </w:ins>
      <w:del w:id="358" w:author="Martin Ćosić" w:date="2018-01-19T10:13:00Z">
        <w:r w:rsidR="009A3BC9" w:rsidRPr="00492F96" w:rsidDel="007D58C5">
          <w:rPr>
            <w:rFonts w:ascii="Arial" w:hAnsi="Arial" w:cs="Arial"/>
            <w:rPrChange w:author="Anita Rendulić" w:date="2018-01-04T11:22:00Z" w:id="359">
              <w:rPr/>
            </w:rPrChange>
          </w:rPr>
          <w:delText xml:space="preserve">. </w:delText>
        </w:r>
      </w:del>
    </w:p>
    <w:p w14:paraId="02E3DCAB" w14:textId="11B02771" w:rsidR="000356ED" w:rsidRPr="00492F96" w:rsidDel="007D58C5" w:rsidRDefault="009A3BC9" w:rsidP="00B45CC5">
      <w:pPr>
        <w:jc w:val="both"/>
        <w:rPr>
          <w:del w:id="360" w:author="Martin Ćosić" w:date="2018-01-19T10:13:00Z"/>
          <w:rFonts w:ascii="Arial" w:hAnsi="Arial" w:cs="Arial"/>
          <w:rPrChange w:id="361" w:author="Anita Rendulić" w:date="2018-01-04T11:22:00Z">
            <w:rPr>
              <w:del w:id="362" w:author="Martin Ćosić" w:date="2018-01-19T10:13:00Z"/>
            </w:rPr>
          </w:rPrChange>
        </w:rPr>
      </w:pPr>
      <w:del w:id="363" w:author="Martin Ćosić" w:date="2018-01-19T10:13:00Z">
        <w:r w:rsidRPr="00492F96" w:rsidDel="007D58C5">
          <w:rPr>
            <w:rFonts w:ascii="Arial" w:hAnsi="Arial" w:cs="Arial"/>
            <w:rPrChange w:author="Anita Rendulić" w:date="2018-01-04T11:22:00Z" w:id="364">
              <w:rPr/>
            </w:rPrChange>
          </w:rPr>
          <w:delText>B</w:delText>
        </w:r>
        <w:r w:rsidR="00B45CC5" w:rsidRPr="00492F96" w:rsidDel="007D58C5">
          <w:rPr>
            <w:rFonts w:ascii="Arial" w:hAnsi="Arial" w:cs="Arial"/>
            <w:rPrChange w:author="Anita Rendulić" w:date="2018-01-04T11:22:00Z" w:id="365">
              <w:rPr/>
            </w:rPrChange>
          </w:rPr>
          <w:delText>y click</w:delText>
        </w:r>
        <w:r w:rsidR="0047317C" w:rsidRPr="00492F96" w:rsidDel="007D58C5">
          <w:rPr>
            <w:rFonts w:ascii="Arial" w:hAnsi="Arial" w:cs="Arial"/>
            <w:rPrChange w:author="Anita Rendulić" w:date="2018-01-04T11:22:00Z" w:id="366">
              <w:rPr/>
            </w:rPrChange>
          </w:rPr>
          <w:delText xml:space="preserve"> on</w:delText>
        </w:r>
        <w:r w:rsidRPr="00492F96" w:rsidDel="007D58C5">
          <w:rPr>
            <w:rFonts w:ascii="Arial" w:hAnsi="Arial" w:cs="Arial"/>
            <w:rPrChange w:author="Anita Rendulić" w:date="2018-01-04T11:22:00Z" w:id="367">
              <w:rPr/>
            </w:rPrChange>
          </w:rPr>
          <w:delText xml:space="preserve"> the</w:delText>
        </w:r>
        <w:r w:rsidR="000356ED" w:rsidRPr="00492F96" w:rsidDel="007D58C5">
          <w:rPr>
            <w:rFonts w:ascii="Arial" w:hAnsi="Arial" w:cs="Arial"/>
            <w:rPrChange w:author="Anita Rendulić" w:date="2018-01-04T11:22:00Z" w:id="368">
              <w:rPr/>
            </w:rPrChange>
          </w:rPr>
          <w:delText xml:space="preserve"> </w:delText>
        </w:r>
        <w:r w:rsidR="000356ED" w:rsidRPr="00492F96" w:rsidDel="007D58C5">
          <w:rPr>
            <w:rFonts w:ascii="Arial" w:hAnsi="Arial" w:cs="Arial"/>
            <w:color w:val="FFFFFF" w:themeColor="background1"/>
            <w:highlight w:val="blue"/>
            <w:rPrChange w:author="Anita Rendulić" w:date="2018-01-04T11:22:00Z" w:id="369">
              <w:rPr>
                <w:color w:val="FFFFFF" w:themeColor="background1"/>
                <w:highlight w:val="blue"/>
              </w:rPr>
            </w:rPrChange>
          </w:rPr>
          <w:delText>Finish</w:delText>
        </w:r>
        <w:r w:rsidR="000356ED" w:rsidRPr="00492F96" w:rsidDel="007D58C5">
          <w:rPr>
            <w:rFonts w:ascii="Arial" w:hAnsi="Arial" w:cs="Arial"/>
            <w:rPrChange w:author="Anita Rendulić" w:date="2018-01-04T11:22:00Z" w:id="370">
              <w:rPr/>
            </w:rPrChange>
          </w:rPr>
          <w:delText xml:space="preserve"> button at the last </w:delText>
        </w:r>
        <w:r w:rsidR="00B45CC5" w:rsidRPr="00492F96" w:rsidDel="007D58C5">
          <w:rPr>
            <w:rFonts w:ascii="Arial" w:hAnsi="Arial" w:cs="Arial"/>
            <w:rPrChange w:author="Anita Rendulić" w:date="2018-01-04T11:22:00Z" w:id="371">
              <w:rPr/>
            </w:rPrChange>
          </w:rPr>
          <w:delText xml:space="preserve">wizard </w:delText>
        </w:r>
        <w:r w:rsidR="000356ED" w:rsidRPr="00492F96" w:rsidDel="007D58C5">
          <w:rPr>
            <w:rFonts w:ascii="Arial" w:hAnsi="Arial" w:cs="Arial"/>
            <w:rPrChange w:author="Anita Rendulić" w:date="2018-01-04T11:22:00Z" w:id="372">
              <w:rPr/>
            </w:rPrChange>
          </w:rPr>
          <w:delText>step</w:delText>
        </w:r>
        <w:r w:rsidR="00B45CC5" w:rsidRPr="00492F96" w:rsidDel="007D58C5">
          <w:rPr>
            <w:rFonts w:ascii="Arial" w:hAnsi="Arial" w:cs="Arial"/>
            <w:rPrChange w:author="Anita Rendulić" w:date="2018-01-04T11:22:00Z" w:id="373">
              <w:rPr/>
            </w:rPrChange>
          </w:rPr>
          <w:delText xml:space="preserve">, customer </w:delText>
        </w:r>
        <w:r w:rsidR="000356ED" w:rsidRPr="00492F96" w:rsidDel="007D58C5">
          <w:rPr>
            <w:rFonts w:ascii="Arial" w:hAnsi="Arial" w:cs="Arial"/>
            <w:rPrChange w:author="Anita Rendulić" w:date="2018-01-04T11:22:00Z" w:id="374">
              <w:rPr/>
            </w:rPrChange>
          </w:rPr>
          <w:delText xml:space="preserve">will be published. </w:delText>
        </w:r>
      </w:del>
    </w:p>
    <w:p w14:paraId="2DB69BB2" w14:textId="7B977AE9" w:rsidR="00794596" w:rsidRPr="00492F96" w:rsidRDefault="00794596" w:rsidP="00394478">
      <w:pPr>
        <w:jc w:val="both"/>
        <w:rPr>
          <w:rFonts w:ascii="Arial" w:hAnsi="Arial" w:cs="Arial"/>
        </w:rPr>
      </w:pPr>
    </w:p>
    <w:p w14:paraId="720B62CF" w14:textId="1091C2E8" w:rsidR="00232FD9" w:rsidRPr="00492F96" w:rsidRDefault="00232FD9" w:rsidP="00232FD9">
      <w:pPr>
        <w:rPr>
          <w:rFonts w:ascii="Arial" w:hAnsi="Arial" w:cs="Arial"/>
          <w:rPrChange w:id="375" w:author="Anita Rendulić" w:date="2018-01-04T11:22:00Z">
            <w:rPr/>
          </w:rPrChange>
        </w:rPr>
      </w:pPr>
    </w:p>
    <w:p w14:paraId="65DB0F34" w14:textId="61FFBC78" w:rsidR="00232FD9" w:rsidRPr="00492F96" w:rsidRDefault="007B5F92" w:rsidP="007B5F92">
      <w:pPr>
        <w:spacing w:after="120"/>
        <w:rPr>
          <w:rFonts w:ascii="Arial" w:hAnsi="Arial" w:cs="Arial"/>
          <w:b/>
          <w:rPrChange w:id="376" w:author="Anita Rendulić" w:date="2018-01-04T11:22:00Z">
            <w:rPr>
              <w:b/>
            </w:rPr>
          </w:rPrChange>
        </w:rPr>
      </w:pPr>
      <w:r w:rsidRPr="00492F96">
        <w:rPr>
          <w:rFonts w:ascii="Arial" w:hAnsi="Arial" w:cs="Arial"/>
          <w:b/>
          <w:rPrChange w:author="Anita Rendulić" w:date="2018-01-04T11:22:00Z" w:id="377">
            <w:rPr>
              <w:b/>
            </w:rPr>
          </w:rPrChange>
        </w:rPr>
        <w:t>Business &amp; system rules</w:t>
      </w:r>
    </w:p>
    <w:p w14:paraId="01B883D4" w14:textId="7EC2ED52" w:rsidR="00B52D8C" w:rsidRPr="00492F96" w:rsidRDefault="00492F96" w:rsidP="00983BC4">
      <w:pPr>
        <w:pStyle w:val="ListParagraph"/>
        <w:numPr>
          <w:ilvl w:val="0"/>
          <w:numId w:val="39"/>
        </w:numPr>
        <w:rPr>
          <w:ins w:id="378" w:author="Anita Rendulić" w:date="2018-01-04T11:21:00Z"/>
          <w:rFonts w:ascii="Arial" w:hAnsi="Arial" w:cs="Arial"/>
          <w:rPrChange w:id="379" w:author="Anita Rendulić" w:date="2018-01-04T11:22:00Z">
            <w:rPr>
              <w:ins w:id="380" w:author="Anita Rendulić" w:date="2018-01-04T11:21:00Z"/>
            </w:rPr>
          </w:rPrChange>
        </w:rPr>
      </w:pPr>
      <w:ins w:id="381" w:author="Anita Rendulić" w:date="2018-01-04T11:20:00Z">
        <w:r w:rsidRPr="00492F96">
          <w:rPr>
            <w:rFonts w:ascii="Arial" w:hAnsi="Arial" w:cs="Arial"/>
            <w:rPrChange w:author="Anita Rendulić" w:date="2018-01-04T11:22:00Z" w:id="382">
              <w:rPr/>
            </w:rPrChange>
          </w:rPr>
          <w:t xml:space="preserve">for customer creation </w:t>
        </w:r>
      </w:ins>
      <w:r w:rsidR="00C22D99" w:rsidRPr="00492F96">
        <w:rPr>
          <w:rFonts w:ascii="Arial" w:hAnsi="Arial" w:cs="Arial"/>
          <w:rPrChange w:author="Anita Rendulić" w:date="2018-01-04T11:22:00Z" w:id="383">
            <w:rPr/>
          </w:rPrChange>
        </w:rPr>
        <w:t xml:space="preserve">explained in the next </w:t>
      </w:r>
      <w:ins w:id="384" w:author="Martin Ćosić" w:date="2018-01-19T10:13:00Z">
        <w:r w:rsidR="007D58C5">
          <w:rPr>
            <w:rFonts w:ascii="Arial" w:hAnsi="Arial" w:cs="Arial"/>
          </w:rPr>
          <w:fldChar w:fldCharType="begin"/>
        </w:r>
        <w:r w:rsidR="007D58C5">
          <w:rPr>
            <w:rFonts w:ascii="Arial" w:hAnsi="Arial" w:cs="Arial"/>
          </w:rPr>
          <w:instrText xml:space="preserve"> HYPERLINK  \l "_5.2._UC_POS_1" </w:instrText>
        </w:r>
        <w:r w:rsidR="007D58C5">
          <w:rPr>
            <w:rFonts w:ascii="Arial" w:hAnsi="Arial" w:cs="Arial"/>
          </w:rPr>
          <w:fldChar w:fldCharType="separate"/>
        </w:r>
        <w:r w:rsidR="00C22D99" w:rsidRPr="007D58C5">
          <w:rPr>
            <w:rStyle w:val="Hyperlink"/>
            <w:rFonts w:ascii="Arial" w:hAnsi="Arial" w:cs="Arial"/>
            <w:rPrChange w:author="Anita Rendulić" w:date="2018-01-04T11:22:00Z" w:id="385">
              <w:rPr/>
            </w:rPrChange>
          </w:rPr>
          <w:t>UC POS 002</w:t>
        </w:r>
        <w:r w:rsidR="007D58C5">
          <w:rPr>
            <w:rFonts w:ascii="Arial" w:hAnsi="Arial" w:cs="Arial"/>
          </w:rPr>
          <w:fldChar w:fldCharType="end"/>
        </w:r>
      </w:ins>
      <w:ins w:id="386" w:author="Anita Rendulić" w:date="2017-12-28T12:48:00Z">
        <w:r w:rsidR="00B52D8C" w:rsidRPr="00492F96">
          <w:rPr>
            <w:rFonts w:ascii="Arial" w:hAnsi="Arial" w:cs="Arial"/>
            <w:rPrChange w:author="Anita Rendulić" w:date="2018-01-04T11:22:00Z" w:id="387">
              <w:rPr/>
            </w:rPrChange>
          </w:rPr>
          <w:t>,</w:t>
        </w:r>
      </w:ins>
    </w:p>
    <w:p w14:paraId="5102CD8E" w14:textId="144F4BF5" w:rsidR="00492F96" w:rsidRPr="00492F96" w:rsidRDefault="00492F96" w:rsidP="00983BC4">
      <w:pPr>
        <w:pStyle w:val="ListParagraph"/>
        <w:numPr>
          <w:ilvl w:val="0"/>
          <w:numId w:val="39"/>
        </w:numPr>
        <w:rPr>
          <w:ins w:id="388" w:author="Anita Rendulić" w:date="2017-12-28T12:48:00Z"/>
          <w:rFonts w:ascii="Arial" w:hAnsi="Arial" w:cs="Arial"/>
          <w:rPrChange w:id="389" w:author="Anita Rendulić" w:date="2018-01-04T11:22:00Z">
            <w:rPr>
              <w:ins w:id="390" w:author="Anita Rendulić" w:date="2017-12-28T12:48:00Z"/>
            </w:rPr>
          </w:rPrChange>
        </w:rPr>
      </w:pPr>
      <w:ins w:id="391" w:author="Anita Rendulić" w:date="2018-01-04T11:21:00Z">
        <w:r w:rsidRPr="00492F96">
          <w:rPr>
            <w:rFonts w:ascii="Arial" w:hAnsi="Arial" w:cs="Arial"/>
            <w:rPrChange w:author="Anita Rendulić" w:date="2018-01-04T11:22:00Z" w:id="392">
              <w:rPr/>
            </w:rPrChange>
          </w:rPr>
          <w:t xml:space="preserve">for unfinished wizard cases explained in </w:t>
        </w:r>
      </w:ins>
      <w:ins w:id="393" w:author="Martin Ćosić" w:date="2018-01-19T10:13:00Z">
        <w:r w:rsidR="007D58C5">
          <w:rPr>
            <w:rFonts w:ascii="Arial" w:hAnsi="Arial" w:cs="Arial"/>
          </w:rPr>
          <w:fldChar w:fldCharType="begin"/>
        </w:r>
        <w:r w:rsidR="007D58C5">
          <w:rPr>
            <w:rFonts w:ascii="Arial" w:hAnsi="Arial" w:cs="Arial"/>
          </w:rPr>
          <w:instrText xml:space="preserve"> HYPERLINK  \l "_5.2._UC_POS_2" </w:instrText>
        </w:r>
        <w:r w:rsidR="007D58C5">
          <w:rPr>
            <w:rFonts w:ascii="Arial" w:hAnsi="Arial" w:cs="Arial"/>
          </w:rPr>
          <w:fldChar w:fldCharType="separate"/>
        </w:r>
        <w:r w:rsidRPr="007D58C5">
          <w:rPr>
            <w:rStyle w:val="Hyperlink"/>
            <w:rFonts w:ascii="Arial" w:hAnsi="Arial" w:cs="Arial"/>
            <w:rPrChange w:author="Anita Rendulić" w:date="2018-01-04T11:22:00Z" w:id="394">
              <w:rPr/>
            </w:rPrChange>
          </w:rPr>
          <w:t xml:space="preserve">UC POS </w:t>
        </w:r>
        <w:r w:rsidRPr="007D58C5">
          <w:rPr>
            <w:rStyle w:val="Hyperlink"/>
            <w:rFonts w:ascii="Arial" w:hAnsi="Arial" w:cs="Arial"/>
          </w:rPr>
          <w:t>0</w:t>
        </w:r>
        <w:r w:rsidR="007D58C5" w:rsidRPr="007D58C5">
          <w:rPr>
            <w:rStyle w:val="Hyperlink"/>
            <w:rFonts w:ascii="Arial" w:hAnsi="Arial" w:cs="Arial"/>
          </w:rPr>
          <w:t>51</w:t>
        </w:r>
        <w:del w:id="395" w:author="Martin Ćosić" w:date="2018-01-19T10:13:00Z">
          <w:r w:rsidRPr="007D58C5" w:rsidDel="007D58C5">
            <w:rPr>
              <w:rStyle w:val="Hyperlink"/>
              <w:rFonts w:ascii="Arial" w:hAnsi="Arial" w:cs="Arial"/>
            </w:rPr>
            <w:delText>47</w:delText>
          </w:r>
        </w:del>
        <w:r w:rsidR="007D58C5">
          <w:rPr>
            <w:rFonts w:ascii="Arial" w:hAnsi="Arial" w:cs="Arial"/>
          </w:rPr>
          <w:fldChar w:fldCharType="end"/>
        </w:r>
      </w:ins>
      <w:ins w:id="396" w:author="Anita Rendulić" w:date="2018-01-04T11:23:00Z">
        <w:r>
          <w:rPr>
            <w:rFonts w:ascii="Arial" w:hAnsi="Arial" w:cs="Arial"/>
          </w:rPr>
          <w:t xml:space="preserve"> (retrieve) and </w:t>
        </w:r>
      </w:ins>
      <w:ins w:id="397" w:author="Martin Ćosić" w:date="2018-01-19T10:14:00Z">
        <w:r w:rsidR="007D58C5">
          <w:rPr>
            <w:rFonts w:ascii="Arial" w:hAnsi="Arial" w:cs="Arial"/>
          </w:rPr>
          <w:fldChar w:fldCharType="begin"/>
        </w:r>
        <w:r w:rsidR="007D58C5">
          <w:rPr>
            <w:rFonts w:ascii="Arial" w:hAnsi="Arial" w:cs="Arial"/>
          </w:rPr>
          <w:instrText xml:space="preserve"> HYPERLINK  \l "_5.2._UC_POS" </w:instrText>
        </w:r>
        <w:r w:rsidR="007D58C5">
          <w:rPr>
            <w:rFonts w:ascii="Arial" w:hAnsi="Arial" w:cs="Arial"/>
          </w:rPr>
          <w:fldChar w:fldCharType="separate"/>
        </w:r>
        <w:r w:rsidRPr="007D58C5">
          <w:rPr>
            <w:rStyle w:val="Hyperlink"/>
            <w:rFonts w:ascii="Arial" w:hAnsi="Arial" w:cs="Arial"/>
          </w:rPr>
          <w:t>UC POS 0</w:t>
        </w:r>
        <w:r w:rsidR="007D58C5" w:rsidRPr="007D58C5">
          <w:rPr>
            <w:rStyle w:val="Hyperlink"/>
            <w:rFonts w:ascii="Arial" w:hAnsi="Arial" w:cs="Arial"/>
          </w:rPr>
          <w:t>52</w:t>
        </w:r>
        <w:r w:rsidR="007D58C5">
          <w:rPr>
            <w:rFonts w:ascii="Arial" w:hAnsi="Arial" w:cs="Arial"/>
          </w:rPr>
          <w:fldChar w:fldCharType="end"/>
        </w:r>
      </w:ins>
      <w:ins w:id="398" w:author="Anita Rendulić" w:date="2018-01-04T11:23:00Z">
        <w:del w:id="399" w:author="Martin Ćosić" w:date="2018-01-19T10:13:00Z">
          <w:r w:rsidDel="007D58C5">
            <w:rPr>
              <w:rFonts w:ascii="Arial" w:hAnsi="Arial" w:cs="Arial"/>
            </w:rPr>
            <w:delText>48</w:delText>
          </w:r>
        </w:del>
        <w:r>
          <w:rPr>
            <w:rFonts w:ascii="Arial" w:hAnsi="Arial" w:cs="Arial"/>
          </w:rPr>
          <w:t xml:space="preserve"> (publish),</w:t>
        </w:r>
      </w:ins>
    </w:p>
    <w:p w14:paraId="2AEE37C3" w14:textId="50584C1B" w:rsidR="007B5F92" w:rsidRPr="00492F96" w:rsidRDefault="00B52D8C" w:rsidP="00B52D8C">
      <w:pPr>
        <w:pStyle w:val="ListParagraph"/>
        <w:numPr>
          <w:ilvl w:val="0"/>
          <w:numId w:val="39"/>
        </w:numPr>
        <w:rPr>
          <w:rFonts w:ascii="Arial" w:hAnsi="Arial" w:cs="Arial"/>
          <w:rPrChange w:id="400" w:author="Anita Rendulić" w:date="2018-01-04T11:22:00Z">
            <w:rPr/>
          </w:rPrChange>
        </w:rPr>
      </w:pPr>
      <w:ins w:id="401" w:author="Anita Rendulić" w:date="2017-12-28T12:48:00Z">
        <w:r w:rsidRPr="00492F96">
          <w:rPr>
            <w:rFonts w:ascii="Arial" w:hAnsi="Arial" w:cs="Arial"/>
            <w:i/>
            <w:rPrChange w:author="Anita Rendulić" w:date="2018-01-04T11:22:00Z" w:id="402">
              <w:rPr/>
            </w:rPrChange>
          </w:rPr>
          <w:t>External ID</w:t>
        </w:r>
        <w:r w:rsidRPr="00492F96">
          <w:rPr>
            <w:rFonts w:ascii="Arial" w:hAnsi="Arial" w:cs="Arial"/>
            <w:rPrChange w:author="Anita Rendulić" w:date="2018-01-04T11:22:00Z" w:id="403">
              <w:rPr/>
            </w:rPrChange>
          </w:rPr>
          <w:t xml:space="preserve"> (VUB internal </w:t>
        </w:r>
      </w:ins>
      <w:ins w:id="404" w:author="Anita Rendulić" w:date="2017-12-28T12:51:00Z">
        <w:r w:rsidRPr="00492F96">
          <w:rPr>
            <w:rFonts w:ascii="Arial" w:hAnsi="Arial" w:cs="Arial"/>
            <w:rPrChange w:author="Anita Rendulić" w:date="2018-01-04T11:22:00Z" w:id="405">
              <w:rPr/>
            </w:rPrChange>
          </w:rPr>
          <w:t xml:space="preserve">customer </w:t>
        </w:r>
      </w:ins>
      <w:ins w:id="406" w:author="Anita Rendulić" w:date="2017-12-28T12:48:00Z">
        <w:r w:rsidRPr="00492F96">
          <w:rPr>
            <w:rFonts w:ascii="Arial" w:hAnsi="Arial" w:cs="Arial"/>
            <w:rPrChange w:author="Anita Rendulić" w:date="2018-01-04T11:22:00Z" w:id="407">
              <w:rPr/>
            </w:rPrChange>
          </w:rPr>
          <w:t xml:space="preserve">ID) is mandatory to input in </w:t>
        </w:r>
      </w:ins>
      <w:proofErr w:type="spellStart"/>
      <w:ins w:id="408" w:author="Anita Rendulić" w:date="2017-12-28T12:52:00Z">
        <w:r w:rsidRPr="00492F96">
          <w:rPr>
            <w:rFonts w:ascii="Arial" w:hAnsi="Arial" w:cs="Arial"/>
            <w:i/>
            <w:rPrChange w:author="Anita Rendulić" w:date="2018-01-04T11:22:00Z" w:id="409">
              <w:rPr/>
            </w:rPrChange>
          </w:rPr>
          <w:t>AddCustomer</w:t>
        </w:r>
        <w:proofErr w:type="spellEnd"/>
        <w:r w:rsidRPr="00492F96">
          <w:rPr>
            <w:rFonts w:ascii="Arial" w:hAnsi="Arial" w:cs="Arial"/>
            <w:rPrChange w:author="Anita Rendulić" w:date="2018-01-04T11:22:00Z" w:id="410">
              <w:rPr/>
            </w:rPrChange>
          </w:rPr>
          <w:t xml:space="preserve"> </w:t>
        </w:r>
      </w:ins>
      <w:ins w:id="411" w:author="Anita Rendulić" w:date="2017-12-28T12:48:00Z">
        <w:r w:rsidRPr="00492F96">
          <w:rPr>
            <w:rFonts w:ascii="Arial" w:hAnsi="Arial" w:cs="Arial"/>
            <w:rPrChange w:author="Anita Rendulić" w:date="2018-01-04T11:22:00Z" w:id="412">
              <w:rPr/>
            </w:rPrChange>
          </w:rPr>
          <w:t>WS method</w:t>
        </w:r>
      </w:ins>
      <w:r w:rsidR="00C22D99" w:rsidRPr="00492F96">
        <w:rPr>
          <w:rFonts w:ascii="Arial" w:hAnsi="Arial" w:cs="Arial"/>
          <w:rPrChange w:author="Anita Rendulić" w:date="2018-01-04T11:22:00Z" w:id="413">
            <w:rPr/>
          </w:rPrChange>
        </w:rPr>
        <w:t>.</w:t>
      </w:r>
    </w:p>
    <w:p w14:paraId="279E9829" w14:textId="7EEA3BC4" w:rsidR="00D401DD" w:rsidRDefault="00D401DD" w:rsidP="00D401DD"/>
    <w:p w14:paraId="2A42EB4F" w14:textId="77777777" w:rsidR="00F24C4F" w:rsidRDefault="00F24C4F" w:rsidP="00D401DD">
      <w:pPr>
        <w:rPr>
          <w:ins w:id="414" w:author="Anita Rendulić" w:date="2018-01-08T08:21:00Z"/>
        </w:rPr>
      </w:pPr>
    </w:p>
    <w:p w14:paraId="66514DEA" w14:textId="1F9F2E83" w:rsidR="00265B75" w:rsidRDefault="00265B75" w:rsidP="00D401DD">
      <w:pPr>
        <w:rPr>
          <w:ins w:id="415" w:author="Anita Rendulić" w:date="2018-01-08T08:21:00Z"/>
        </w:rPr>
      </w:pPr>
    </w:p>
    <w:p w14:paraId="38C82451" w14:textId="08E29616" w:rsidR="00265B75" w:rsidDel="00C61543" w:rsidRDefault="00265B75" w:rsidP="00D401DD">
      <w:pPr>
        <w:rPr>
          <w:del w:id="416" w:author="Martin Ćosić" w:date="2018-01-22T16:24:00Z"/>
        </w:rPr>
      </w:pPr>
    </w:p>
    <w:p w14:paraId="2AA1C37C" w14:textId="11FA4320" w:rsidR="00C22D99" w:rsidDel="00C61543" w:rsidRDefault="00C22D99" w:rsidP="00D401DD">
      <w:pPr>
        <w:rPr>
          <w:del w:id="417" w:author="Martin Ćosić" w:date="2018-01-22T16:24:00Z"/>
        </w:rPr>
      </w:pPr>
    </w:p>
    <w:p w14:paraId="1EB47276" w14:textId="460A7696" w:rsidR="00A23160" w:rsidRDefault="00A23160" w:rsidP="00D401DD"/>
    <w:p w14:paraId="384A9011" w14:textId="1FE3907E" w:rsidR="00BF500C" w:rsidRPr="00B3291F" w:rsidDel="00EB5111" w:rsidRDefault="00BF500C" w:rsidP="00A23160">
      <w:pPr>
        <w:pStyle w:val="Heading1"/>
        <w:spacing w:before="0"/>
        <w:rPr>
          <w:del w:id="418" w:author="Anita Rendulić" w:date="2018-01-03T13:07:00Z"/>
          <w:rFonts w:cs="Arial"/>
          <w:color w:val="auto"/>
          <w:sz w:val="24"/>
          <w:szCs w:val="24"/>
        </w:rPr>
      </w:pPr>
    </w:p>
    <w:p w14:paraId="795F5563" w14:textId="7460953F" w:rsidR="00A23160" w:rsidRPr="00A31197" w:rsidRDefault="00A23160" w:rsidP="00A23160">
      <w:pPr>
        <w:pStyle w:val="Heading1"/>
        <w:spacing w:before="0"/>
        <w:rPr>
          <w:rFonts w:cs="Arial"/>
          <w:color w:val="auto"/>
        </w:rPr>
      </w:pPr>
      <w:bookmarkStart w:id="419" w:name="_5.2._UC_POS_1"/>
      <w:bookmarkStart w:id="420" w:name="_Toc506563188"/>
      <w:bookmarkEnd w:id="419"/>
      <w:r w:rsidRPr="00B3291F">
        <w:rPr>
          <w:rFonts w:cs="Arial"/>
          <w:color w:val="auto"/>
          <w:sz w:val="24"/>
          <w:szCs w:val="24"/>
        </w:rPr>
        <w:t xml:space="preserve">5.2. </w:t>
      </w:r>
      <w:r w:rsidR="00C22D99" w:rsidRPr="00B3291F">
        <w:rPr>
          <w:rFonts w:cs="Arial"/>
          <w:color w:val="auto"/>
          <w:sz w:val="24"/>
          <w:szCs w:val="24"/>
        </w:rPr>
        <w:t>UC POS 002</w:t>
      </w:r>
      <w:r w:rsidRPr="00B3291F">
        <w:rPr>
          <w:rFonts w:cs="Arial"/>
          <w:color w:val="auto"/>
          <w:sz w:val="24"/>
          <w:szCs w:val="24"/>
        </w:rPr>
        <w:t xml:space="preserve">: Add new customer through </w:t>
      </w:r>
      <w:r w:rsidR="009A1064" w:rsidRPr="00B3291F">
        <w:rPr>
          <w:rFonts w:cs="Arial"/>
          <w:color w:val="auto"/>
          <w:sz w:val="24"/>
          <w:szCs w:val="24"/>
        </w:rPr>
        <w:t>web application</w:t>
      </w:r>
      <w:bookmarkEnd w:id="420"/>
      <w:r w:rsidRPr="00A31197">
        <w:rPr>
          <w:rFonts w:cs="Arial"/>
          <w:color w:val="auto"/>
        </w:rPr>
        <w:t xml:space="preserve"> </w:t>
      </w:r>
    </w:p>
    <w:p w14:paraId="595BA9FB" w14:textId="77777777" w:rsidR="00A23160" w:rsidRPr="00123ADD" w:rsidRDefault="00A23160" w:rsidP="00A23160">
      <w:pPr>
        <w:rPr>
          <w:rFonts w:ascii="Arial" w:hAnsi="Arial" w:cs="Arial"/>
        </w:rPr>
      </w:pPr>
    </w:p>
    <w:p w14:paraId="2C94D521" w14:textId="147DA942" w:rsidR="00A23160" w:rsidRPr="00123ADD" w:rsidRDefault="00A23160" w:rsidP="00A23160">
      <w:pPr>
        <w:rPr>
          <w:rFonts w:ascii="Arial" w:hAnsi="Arial" w:cs="Arial"/>
        </w:rPr>
      </w:pPr>
      <w:r w:rsidRPr="00123ADD">
        <w:rPr>
          <w:rFonts w:ascii="Arial" w:hAnsi="Arial" w:cs="Arial"/>
        </w:rPr>
        <w:t>Entry of new customer type ‘Merchant</w:t>
      </w:r>
      <w:r w:rsidRPr="00123ADD">
        <w:rPr>
          <w:rFonts w:ascii="Arial" w:hAnsi="Arial" w:cs="Arial"/>
          <w:i/>
        </w:rPr>
        <w:t xml:space="preserve">’ </w:t>
      </w:r>
      <w:r w:rsidRPr="00123ADD">
        <w:rPr>
          <w:rFonts w:ascii="Arial" w:hAnsi="Arial" w:cs="Arial"/>
        </w:rPr>
        <w:t>in the system</w:t>
      </w:r>
      <w:r w:rsidR="00B3291F" w:rsidRPr="00123ADD">
        <w:rPr>
          <w:rFonts w:ascii="Arial" w:hAnsi="Arial" w:cs="Arial"/>
        </w:rPr>
        <w:t>, through web application</w:t>
      </w:r>
      <w:r w:rsidRPr="00123ADD">
        <w:rPr>
          <w:rFonts w:ascii="Arial" w:hAnsi="Arial" w:cs="Arial"/>
        </w:rPr>
        <w:t xml:space="preserve">. </w:t>
      </w:r>
    </w:p>
    <w:p w14:paraId="64C12FBF" w14:textId="77777777" w:rsidR="00A23160" w:rsidRPr="00123ADD" w:rsidRDefault="00A23160" w:rsidP="00A23160">
      <w:pPr>
        <w:spacing w:after="120"/>
        <w:rPr>
          <w:rFonts w:ascii="Arial" w:hAnsi="Arial" w:cs="Arial"/>
          <w:b/>
        </w:rPr>
      </w:pPr>
    </w:p>
    <w:p w14:paraId="6251ADA4" w14:textId="77777777" w:rsidR="00A23160" w:rsidRPr="00123ADD" w:rsidRDefault="00A23160" w:rsidP="00A23160">
      <w:pPr>
        <w:spacing w:after="120"/>
        <w:rPr>
          <w:rFonts w:ascii="Arial" w:hAnsi="Arial" w:cs="Arial"/>
          <w:b/>
        </w:rPr>
      </w:pPr>
      <w:r w:rsidRPr="00123ADD">
        <w:rPr>
          <w:rFonts w:ascii="Arial" w:hAnsi="Arial" w:cs="Arial"/>
          <w:b/>
        </w:rPr>
        <w:t>Preconditions</w:t>
      </w:r>
    </w:p>
    <w:p w14:paraId="727F650F" w14:textId="77777777" w:rsidR="00A23160" w:rsidRPr="00123ADD" w:rsidRDefault="00A23160" w:rsidP="006348AF">
      <w:pPr>
        <w:pStyle w:val="ListParagraph"/>
        <w:numPr>
          <w:ilvl w:val="0"/>
          <w:numId w:val="8"/>
        </w:numPr>
        <w:rPr>
          <w:rFonts w:ascii="Arial" w:hAnsi="Arial" w:cs="Arial"/>
        </w:rPr>
      </w:pPr>
      <w:r w:rsidRPr="00123ADD">
        <w:rPr>
          <w:rFonts w:ascii="Arial" w:hAnsi="Arial" w:cs="Arial"/>
        </w:rPr>
        <w:t xml:space="preserve">partner should exist in the system, </w:t>
      </w:r>
    </w:p>
    <w:p w14:paraId="1C54F3A7" w14:textId="3E636E39" w:rsidR="00A23160" w:rsidRPr="00123ADD" w:rsidRDefault="00A23160" w:rsidP="006348AF">
      <w:pPr>
        <w:pStyle w:val="ListParagraph"/>
        <w:numPr>
          <w:ilvl w:val="0"/>
          <w:numId w:val="8"/>
        </w:numPr>
        <w:rPr>
          <w:rFonts w:ascii="Arial" w:hAnsi="Arial" w:cs="Arial"/>
        </w:rPr>
      </w:pPr>
      <w:proofErr w:type="gramStart"/>
      <w:r w:rsidRPr="00123ADD">
        <w:rPr>
          <w:rFonts w:ascii="Arial" w:hAnsi="Arial" w:cs="Arial"/>
        </w:rPr>
        <w:t>customer</w:t>
      </w:r>
      <w:proofErr w:type="gramEnd"/>
      <w:r w:rsidRPr="00123ADD">
        <w:rPr>
          <w:rFonts w:ascii="Arial" w:hAnsi="Arial" w:cs="Arial"/>
        </w:rPr>
        <w:t xml:space="preserve"> </w:t>
      </w:r>
      <w:r w:rsidR="00FB59B8" w:rsidRPr="00123ADD">
        <w:rPr>
          <w:rFonts w:ascii="Arial" w:hAnsi="Arial" w:cs="Arial"/>
        </w:rPr>
        <w:t>which you want to add</w:t>
      </w:r>
      <w:r w:rsidR="00A21CFC" w:rsidRPr="00123ADD">
        <w:rPr>
          <w:rFonts w:ascii="Arial" w:hAnsi="Arial" w:cs="Arial"/>
        </w:rPr>
        <w:t xml:space="preserve"> in </w:t>
      </w:r>
      <w:proofErr w:type="spellStart"/>
      <w:r w:rsidR="00A21CFC" w:rsidRPr="00123ADD">
        <w:rPr>
          <w:rFonts w:ascii="Arial" w:hAnsi="Arial" w:cs="Arial"/>
        </w:rPr>
        <w:t>eXact</w:t>
      </w:r>
      <w:proofErr w:type="spellEnd"/>
      <w:r w:rsidR="00FB59B8" w:rsidRPr="00123ADD">
        <w:rPr>
          <w:rFonts w:ascii="Arial" w:hAnsi="Arial" w:cs="Arial"/>
        </w:rPr>
        <w:t xml:space="preserve">, </w:t>
      </w:r>
      <w:r w:rsidRPr="00B3291F">
        <w:rPr>
          <w:rFonts w:ascii="Arial" w:hAnsi="Arial" w:cs="Arial"/>
        </w:rPr>
        <w:t xml:space="preserve">should </w:t>
      </w:r>
      <w:r w:rsidR="00A21CFC" w:rsidRPr="00B3291F">
        <w:rPr>
          <w:rFonts w:ascii="Arial" w:hAnsi="Arial" w:cs="Arial"/>
        </w:rPr>
        <w:t xml:space="preserve">exist in VUB customer database and should </w:t>
      </w:r>
      <w:r w:rsidRPr="00B3291F">
        <w:rPr>
          <w:rFonts w:ascii="Arial" w:hAnsi="Arial" w:cs="Arial"/>
        </w:rPr>
        <w:t xml:space="preserve">not exist in </w:t>
      </w:r>
      <w:proofErr w:type="spellStart"/>
      <w:r w:rsidR="00A21CFC" w:rsidRPr="00B3291F">
        <w:rPr>
          <w:rFonts w:ascii="Arial" w:hAnsi="Arial" w:cs="Arial"/>
        </w:rPr>
        <w:t>eXact</w:t>
      </w:r>
      <w:proofErr w:type="spellEnd"/>
      <w:r w:rsidRPr="00B3291F">
        <w:rPr>
          <w:rFonts w:ascii="Arial" w:hAnsi="Arial" w:cs="Arial"/>
        </w:rPr>
        <w:t xml:space="preserve"> system.</w:t>
      </w:r>
    </w:p>
    <w:p w14:paraId="50A0822C" w14:textId="2C118C3A" w:rsidR="003D4B6D" w:rsidRPr="00232FD9" w:rsidRDefault="003D4B6D" w:rsidP="00A23160"/>
    <w:p w14:paraId="6947E4D1" w14:textId="44DF7B41" w:rsidR="00A23160" w:rsidRPr="00123ADD" w:rsidRDefault="00A23160" w:rsidP="00FB59B8">
      <w:pPr>
        <w:spacing w:after="240"/>
        <w:rPr>
          <w:rFonts w:ascii="Arial" w:hAnsi="Arial" w:cs="Arial"/>
          <w:b/>
        </w:rPr>
      </w:pPr>
      <w:r w:rsidRPr="00123ADD">
        <w:rPr>
          <w:rFonts w:ascii="Arial" w:hAnsi="Arial" w:cs="Arial"/>
          <w:b/>
        </w:rPr>
        <w:t xml:space="preserve">Triggers </w:t>
      </w:r>
    </w:p>
    <w:p w14:paraId="625508C0" w14:textId="0FB3D90D" w:rsidR="00A23160" w:rsidRPr="00123ADD" w:rsidRDefault="00FB59B8" w:rsidP="00FB59B8">
      <w:pPr>
        <w:jc w:val="both"/>
        <w:rPr>
          <w:rFonts w:ascii="Arial" w:hAnsi="Arial" w:cs="Arial"/>
        </w:rPr>
      </w:pPr>
      <w:r w:rsidRPr="00123ADD">
        <w:rPr>
          <w:rFonts w:ascii="Arial" w:hAnsi="Arial" w:cs="Arial"/>
        </w:rPr>
        <w:t>1</w:t>
      </w:r>
      <w:r w:rsidR="00A23160" w:rsidRPr="00123ADD">
        <w:rPr>
          <w:rFonts w:ascii="Arial" w:hAnsi="Arial" w:cs="Arial"/>
        </w:rPr>
        <w:t xml:space="preserve">) </w:t>
      </w:r>
      <w:r w:rsidR="00A23160" w:rsidRPr="00123ADD">
        <w:rPr>
          <w:rFonts w:ascii="Arial" w:hAnsi="Arial" w:cs="Arial"/>
          <w:i/>
        </w:rPr>
        <w:t xml:space="preserve">Acquiring </w:t>
      </w:r>
      <w:r w:rsidRPr="00123ADD">
        <w:rPr>
          <w:rFonts w:ascii="Arial" w:hAnsi="Arial" w:cs="Arial"/>
        </w:rPr>
        <w:t>module</w:t>
      </w:r>
      <w:r w:rsidRPr="00123ADD">
        <w:rPr>
          <w:rFonts w:ascii="Arial" w:hAnsi="Arial" w:cs="Arial"/>
          <w:i/>
        </w:rPr>
        <w:t xml:space="preserve"> </w:t>
      </w:r>
      <w:r w:rsidR="00A23160" w:rsidRPr="00123ADD">
        <w:rPr>
          <w:rFonts w:ascii="Arial" w:hAnsi="Arial" w:cs="Arial"/>
          <w:i/>
        </w:rPr>
        <w:t xml:space="preserve">&gt; Review2 </w:t>
      </w:r>
      <w:r w:rsidRPr="00123ADD">
        <w:rPr>
          <w:rFonts w:ascii="Arial" w:hAnsi="Arial" w:cs="Arial"/>
        </w:rPr>
        <w:t>form</w:t>
      </w:r>
      <w:r w:rsidRPr="00123ADD">
        <w:rPr>
          <w:rFonts w:ascii="Arial" w:hAnsi="Arial" w:cs="Arial"/>
          <w:i/>
        </w:rPr>
        <w:t xml:space="preserve"> </w:t>
      </w:r>
      <w:r w:rsidR="00A23160" w:rsidRPr="00123ADD">
        <w:rPr>
          <w:rFonts w:ascii="Arial" w:hAnsi="Arial" w:cs="Arial"/>
          <w:i/>
        </w:rPr>
        <w:t xml:space="preserve">&gt; New customer </w:t>
      </w:r>
      <w:r w:rsidRPr="00123ADD">
        <w:rPr>
          <w:rFonts w:ascii="Arial" w:hAnsi="Arial" w:cs="Arial"/>
        </w:rPr>
        <w:t>option</w:t>
      </w:r>
    </w:p>
    <w:p w14:paraId="733DA45C" w14:textId="57E43C07" w:rsidR="00A23160" w:rsidRPr="00123ADD" w:rsidRDefault="00A23160" w:rsidP="00A23160">
      <w:pPr>
        <w:ind w:left="709" w:firstLine="11"/>
        <w:rPr>
          <w:rFonts w:ascii="Arial" w:hAnsi="Arial" w:cs="Arial"/>
        </w:rPr>
      </w:pPr>
      <w:r w:rsidRPr="00123ADD">
        <w:rPr>
          <w:rFonts w:ascii="Arial" w:hAnsi="Arial" w:cs="Arial"/>
        </w:rPr>
        <w:t xml:space="preserve">                          </w:t>
      </w:r>
    </w:p>
    <w:p w14:paraId="5CD7BFE9" w14:textId="46F6D0FB" w:rsidR="00A23160" w:rsidRPr="000B471C" w:rsidRDefault="00A23160" w:rsidP="00A23160">
      <w:pPr>
        <w:rPr>
          <w:rFonts w:ascii="Arial" w:hAnsi="Arial" w:cs="Arial"/>
        </w:rPr>
      </w:pPr>
      <w:r w:rsidRPr="00123ADD">
        <w:rPr>
          <w:rFonts w:ascii="Arial" w:hAnsi="Arial" w:cs="Arial"/>
        </w:rPr>
        <w:t xml:space="preserve">New customer wizard will open, </w:t>
      </w:r>
      <w:r w:rsidRPr="00B3291F">
        <w:rPr>
          <w:rFonts w:ascii="Arial" w:hAnsi="Arial" w:cs="Arial"/>
        </w:rPr>
        <w:t>enter</w:t>
      </w:r>
      <w:r w:rsidR="00710FE9" w:rsidRPr="00B3291F">
        <w:rPr>
          <w:rFonts w:ascii="Arial" w:hAnsi="Arial" w:cs="Arial"/>
        </w:rPr>
        <w:t>/select</w:t>
      </w:r>
      <w:r w:rsidRPr="00B3291F">
        <w:rPr>
          <w:rFonts w:ascii="Arial" w:hAnsi="Arial" w:cs="Arial"/>
        </w:rPr>
        <w:t xml:space="preserve"> relevant data (mandatory fields marked with red </w:t>
      </w:r>
      <w:proofErr w:type="spellStart"/>
      <w:r w:rsidRPr="00B3291F">
        <w:rPr>
          <w:rFonts w:ascii="Arial" w:hAnsi="Arial" w:cs="Arial"/>
        </w:rPr>
        <w:t>asterix</w:t>
      </w:r>
      <w:proofErr w:type="spellEnd"/>
      <w:r w:rsidRPr="00B3291F">
        <w:rPr>
          <w:rFonts w:ascii="Arial" w:hAnsi="Arial" w:cs="Arial"/>
        </w:rPr>
        <w:t>)</w:t>
      </w:r>
      <w:r w:rsidR="00710FE9" w:rsidRPr="00B3291F">
        <w:rPr>
          <w:rFonts w:ascii="Arial" w:hAnsi="Arial" w:cs="Arial"/>
        </w:rPr>
        <w:t xml:space="preserve"> </w:t>
      </w:r>
      <w:r w:rsidR="00B3291F">
        <w:rPr>
          <w:rFonts w:ascii="Arial" w:hAnsi="Arial" w:cs="Arial"/>
        </w:rPr>
        <w:t>on each</w:t>
      </w:r>
      <w:r w:rsidRPr="00B3291F">
        <w:rPr>
          <w:rFonts w:ascii="Arial" w:hAnsi="Arial" w:cs="Arial"/>
        </w:rPr>
        <w:t xml:space="preserve"> wizard step</w:t>
      </w:r>
      <w:r w:rsidR="00B3291F">
        <w:rPr>
          <w:rFonts w:ascii="Arial" w:hAnsi="Arial" w:cs="Arial"/>
        </w:rPr>
        <w:t xml:space="preserve"> and if </w:t>
      </w:r>
      <w:r w:rsidR="00FE390A">
        <w:rPr>
          <w:rFonts w:ascii="Arial" w:hAnsi="Arial" w:cs="Arial"/>
        </w:rPr>
        <w:t xml:space="preserve">it </w:t>
      </w:r>
      <w:r w:rsidR="00B3291F">
        <w:rPr>
          <w:rFonts w:ascii="Arial" w:hAnsi="Arial" w:cs="Arial"/>
        </w:rPr>
        <w:t xml:space="preserve">was correctly </w:t>
      </w:r>
      <w:r w:rsidR="00FE390A">
        <w:rPr>
          <w:rFonts w:ascii="Arial" w:hAnsi="Arial" w:cs="Arial"/>
        </w:rPr>
        <w:t>done, user</w:t>
      </w:r>
      <w:r w:rsidR="00B3291F">
        <w:rPr>
          <w:rFonts w:ascii="Arial" w:hAnsi="Arial" w:cs="Arial"/>
        </w:rPr>
        <w:t xml:space="preserve"> will be able to finish (publish) </w:t>
      </w:r>
      <w:r w:rsidR="00B3291F" w:rsidRPr="000B471C">
        <w:rPr>
          <w:rFonts w:ascii="Arial" w:hAnsi="Arial" w:cs="Arial"/>
        </w:rPr>
        <w:t>customer entry without error messages.</w:t>
      </w:r>
    </w:p>
    <w:p w14:paraId="5BEA37F7" w14:textId="77777777" w:rsidR="00A23160" w:rsidRPr="000B471C" w:rsidRDefault="00A23160" w:rsidP="00A23160">
      <w:pPr>
        <w:rPr>
          <w:rFonts w:ascii="Arial" w:hAnsi="Arial" w:cs="Arial"/>
        </w:rPr>
      </w:pPr>
    </w:p>
    <w:p w14:paraId="05DB192F" w14:textId="05BC0168" w:rsidR="00A23160" w:rsidRDefault="008E3E25" w:rsidP="00A23160">
      <w:r w:rsidRPr="000B471C">
        <w:rPr>
          <w:rFonts w:ascii="Arial" w:hAnsi="Arial" w:cs="Arial"/>
        </w:rPr>
        <w:t>a</w:t>
      </w:r>
      <w:r w:rsidR="00A23160" w:rsidRPr="000B471C">
        <w:rPr>
          <w:rFonts w:ascii="Arial" w:hAnsi="Arial" w:cs="Arial"/>
        </w:rPr>
        <w:t>) Basic customer info:</w:t>
      </w:r>
    </w:p>
    <w:p w14:paraId="4161CDA2" w14:textId="6062CBCE" w:rsidR="00A23160" w:rsidRPr="00EA56A5" w:rsidRDefault="003D1662" w:rsidP="00A23160">
      <w:r w:rsidRPr="003D1662">
        <w:rPr>
          <w:noProof/>
          <w:lang w:val="hr-HR" w:eastAsia="hr-HR"/>
        </w:rPr>
        <w:lastRenderedPageBreak/>
        <w:t xml:space="preserve"> </w:t>
      </w:r>
      <w:commentRangeStart w:id="421"/>
      <w:commentRangeStart w:id="422"/>
      <w:commentRangeStart w:id="423"/>
      <w:commentRangeStart w:id="424"/>
      <w:commentRangeStart w:id="425"/>
      <w:commentRangeStart w:id="426"/>
      <w:ins w:id="427" w:author="Martin Ćosić" w:date="2018-02-16T15:49:00Z">
        <w:r w:rsidR="00E0164C">
          <w:rPr>
            <w:noProof/>
            <w:lang w:val="sk-SK" w:eastAsia="sk-SK"/>
          </w:rPr>
          <w:drawing>
            <wp:inline distT="0" distB="0" distL="0" distR="0" wp14:anchorId="3D17B67F" wp14:editId="40D5AD36">
              <wp:extent cx="6353175" cy="1433195"/>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53175" cy="1433195"/>
                      </a:xfrm>
                      <a:prstGeom prst="rect">
                        <a:avLst/>
                      </a:prstGeom>
                      <a:noFill/>
                      <a:ln>
                        <a:noFill/>
                      </a:ln>
                    </pic:spPr>
                  </pic:pic>
                </a:graphicData>
              </a:graphic>
            </wp:inline>
          </w:drawing>
        </w:r>
      </w:ins>
      <w:del w:id="428" w:author="Martin Ćosić" w:date="2018-02-16T15:49:00Z">
        <w:r w:rsidR="00632C66" w:rsidDel="00E0164C">
          <w:rPr>
            <w:noProof/>
            <w:lang w:val="sk-SK" w:eastAsia="sk-SK"/>
          </w:rPr>
          <w:drawing>
            <wp:inline distT="0" distB="0" distL="0" distR="0" wp14:anchorId="0E70CC5E" wp14:editId="25D8528B">
              <wp:extent cx="6309360" cy="15544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9360" cy="1554480"/>
                      </a:xfrm>
                      <a:prstGeom prst="rect">
                        <a:avLst/>
                      </a:prstGeom>
                      <a:noFill/>
                      <a:ln>
                        <a:noFill/>
                      </a:ln>
                    </pic:spPr>
                  </pic:pic>
                </a:graphicData>
              </a:graphic>
            </wp:inline>
          </w:drawing>
        </w:r>
      </w:del>
      <w:commentRangeEnd w:id="421"/>
      <w:r w:rsidR="00723289">
        <w:rPr>
          <w:rStyle w:val="CommentReference"/>
        </w:rPr>
        <w:commentReference w:id="421"/>
      </w:r>
      <w:commentRangeEnd w:id="422"/>
      <w:r w:rsidR="006356A9">
        <w:rPr>
          <w:rStyle w:val="CommentReference"/>
        </w:rPr>
        <w:commentReference w:id="422"/>
      </w:r>
      <w:commentRangeEnd w:id="423"/>
      <w:r w:rsidR="006356A9">
        <w:rPr>
          <w:rStyle w:val="CommentReference"/>
        </w:rPr>
        <w:commentReference w:id="423"/>
      </w:r>
      <w:commentRangeEnd w:id="424"/>
      <w:r w:rsidR="00F0612F">
        <w:rPr>
          <w:rStyle w:val="CommentReference"/>
        </w:rPr>
        <w:commentReference w:id="424"/>
      </w:r>
      <w:commentRangeEnd w:id="425"/>
      <w:r w:rsidR="0097240F">
        <w:rPr>
          <w:rStyle w:val="CommentReference"/>
        </w:rPr>
        <w:commentReference w:id="425"/>
      </w:r>
      <w:commentRangeEnd w:id="426"/>
      <w:r w:rsidR="003316C6">
        <w:rPr>
          <w:rStyle w:val="CommentReference"/>
        </w:rPr>
        <w:commentReference w:id="426"/>
      </w:r>
    </w:p>
    <w:p w14:paraId="601A841C" w14:textId="77777777" w:rsidR="00A23160" w:rsidRDefault="00A23160" w:rsidP="00A23160"/>
    <w:p w14:paraId="570EAA3C" w14:textId="020ADD3E" w:rsidR="00265B75" w:rsidRDefault="00265B75" w:rsidP="00A23160">
      <w:pPr>
        <w:rPr>
          <w:rFonts w:ascii="Arial" w:hAnsi="Arial" w:cs="Arial"/>
        </w:rPr>
      </w:pPr>
    </w:p>
    <w:p w14:paraId="75D6469F" w14:textId="60F1A24E" w:rsidR="00265B75" w:rsidRDefault="00265B75" w:rsidP="00A23160">
      <w:pPr>
        <w:rPr>
          <w:rFonts w:ascii="Arial" w:hAnsi="Arial" w:cs="Arial"/>
        </w:rPr>
      </w:pPr>
    </w:p>
    <w:p w14:paraId="30EC831F" w14:textId="77777777" w:rsidR="00281A62" w:rsidRDefault="00281A62" w:rsidP="00A23160">
      <w:pPr>
        <w:rPr>
          <w:rFonts w:ascii="Arial" w:hAnsi="Arial" w:cs="Arial"/>
        </w:rPr>
      </w:pPr>
    </w:p>
    <w:p w14:paraId="0B93655A" w14:textId="0A068FEF" w:rsidR="00A23160" w:rsidRDefault="008E3E25" w:rsidP="00A23160">
      <w:pPr>
        <w:rPr>
          <w:rFonts w:ascii="Arial" w:hAnsi="Arial" w:cs="Arial"/>
        </w:rPr>
      </w:pPr>
      <w:r w:rsidRPr="00123ADD">
        <w:rPr>
          <w:rFonts w:ascii="Arial" w:hAnsi="Arial" w:cs="Arial"/>
        </w:rPr>
        <w:t>b</w:t>
      </w:r>
      <w:r w:rsidR="00A23160" w:rsidRPr="00123ADD">
        <w:rPr>
          <w:rFonts w:ascii="Arial" w:hAnsi="Arial" w:cs="Arial"/>
        </w:rPr>
        <w:t>) Addresses:</w:t>
      </w:r>
    </w:p>
    <w:p w14:paraId="38CC73C7" w14:textId="77777777" w:rsidR="00265B75" w:rsidRPr="00123ADD" w:rsidRDefault="00265B75" w:rsidP="00A23160">
      <w:pPr>
        <w:rPr>
          <w:rFonts w:ascii="Arial" w:hAnsi="Arial" w:cs="Arial"/>
          <w:sz w:val="4"/>
          <w:szCs w:val="4"/>
        </w:rPr>
      </w:pPr>
    </w:p>
    <w:p w14:paraId="30A3DF60" w14:textId="370E88AA" w:rsidR="00A23160" w:rsidRDefault="00A23160" w:rsidP="00A23160">
      <w:r>
        <w:t xml:space="preserve">     </w:t>
      </w:r>
      <w:del w:id="429" w:author="Martin Ćosić" w:date="2018-02-16T15:50:00Z">
        <w:r w:rsidDel="00E0164C">
          <w:rPr>
            <w:noProof/>
            <w:lang w:val="sk-SK" w:eastAsia="sk-SK"/>
          </w:rPr>
          <w:drawing>
            <wp:inline distT="0" distB="0" distL="0" distR="0" wp14:anchorId="2F552F2D" wp14:editId="7A9B7D8F">
              <wp:extent cx="5854410" cy="15086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7469" cy="1514581"/>
                      </a:xfrm>
                      <a:prstGeom prst="rect">
                        <a:avLst/>
                      </a:prstGeom>
                      <a:noFill/>
                      <a:ln>
                        <a:noFill/>
                      </a:ln>
                    </pic:spPr>
                  </pic:pic>
                </a:graphicData>
              </a:graphic>
            </wp:inline>
          </w:drawing>
        </w:r>
      </w:del>
      <w:ins w:id="430" w:author="Martin Ćosić" w:date="2018-02-16T15:50:00Z">
        <w:r w:rsidR="00E0164C">
          <w:rPr>
            <w:noProof/>
            <w:lang w:val="sk-SK" w:eastAsia="sk-SK"/>
          </w:rPr>
          <w:drawing>
            <wp:inline distT="0" distB="0" distL="0" distR="0" wp14:anchorId="2C5082AA" wp14:editId="0BD64B2C">
              <wp:extent cx="6353175" cy="14668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53175" cy="1466850"/>
                      </a:xfrm>
                      <a:prstGeom prst="rect">
                        <a:avLst/>
                      </a:prstGeom>
                      <a:noFill/>
                      <a:ln>
                        <a:noFill/>
                      </a:ln>
                    </pic:spPr>
                  </pic:pic>
                </a:graphicData>
              </a:graphic>
            </wp:inline>
          </w:drawing>
        </w:r>
      </w:ins>
    </w:p>
    <w:p w14:paraId="590456C3" w14:textId="77777777" w:rsidR="00BF500C" w:rsidRDefault="00BF500C" w:rsidP="00A23160">
      <w:pPr>
        <w:jc w:val="both"/>
      </w:pPr>
    </w:p>
    <w:p w14:paraId="08F7E70C" w14:textId="11B80FB3" w:rsidR="00A23160" w:rsidRDefault="00A23160" w:rsidP="00A23160">
      <w:pPr>
        <w:jc w:val="both"/>
        <w:rPr>
          <w:rFonts w:ascii="Arial" w:hAnsi="Arial" w:cs="Arial"/>
        </w:rPr>
      </w:pPr>
      <w:r w:rsidRPr="00123ADD">
        <w:rPr>
          <w:rFonts w:ascii="Arial" w:hAnsi="Arial" w:cs="Arial"/>
        </w:rPr>
        <w:t xml:space="preserve">By click on the </w:t>
      </w:r>
      <w:r w:rsidRPr="00123ADD">
        <w:rPr>
          <w:rFonts w:ascii="Arial" w:hAnsi="Arial" w:cs="Arial"/>
          <w:color w:val="FFFFFF" w:themeColor="background1"/>
          <w:highlight w:val="blue"/>
        </w:rPr>
        <w:t>Add address</w:t>
      </w:r>
      <w:r w:rsidRPr="00123ADD">
        <w:rPr>
          <w:rFonts w:ascii="Arial" w:hAnsi="Arial" w:cs="Arial"/>
          <w:color w:val="FFFFFF" w:themeColor="background1"/>
        </w:rPr>
        <w:t xml:space="preserve"> </w:t>
      </w:r>
      <w:r w:rsidR="00710FE9" w:rsidRPr="00123ADD">
        <w:rPr>
          <w:rFonts w:ascii="Arial" w:hAnsi="Arial" w:cs="Arial"/>
        </w:rPr>
        <w:t xml:space="preserve">button </w:t>
      </w:r>
      <w:r w:rsidRPr="00123ADD">
        <w:rPr>
          <w:rFonts w:ascii="Arial" w:hAnsi="Arial" w:cs="Arial"/>
        </w:rPr>
        <w:t xml:space="preserve">new wizard will open where you can add additional address for the customer (e.g. address </w:t>
      </w:r>
      <w:r w:rsidR="00710FE9" w:rsidRPr="00123ADD">
        <w:rPr>
          <w:rFonts w:ascii="Arial" w:hAnsi="Arial" w:cs="Arial"/>
        </w:rPr>
        <w:t>for the s</w:t>
      </w:r>
      <w:r w:rsidRPr="00123ADD">
        <w:rPr>
          <w:rFonts w:ascii="Arial" w:hAnsi="Arial" w:cs="Arial"/>
        </w:rPr>
        <w:t>tatements distribution)</w:t>
      </w:r>
      <w:r w:rsidR="005E608E" w:rsidRPr="00123ADD">
        <w:rPr>
          <w:rFonts w:ascii="Arial" w:hAnsi="Arial" w:cs="Arial"/>
        </w:rPr>
        <w:t xml:space="preserve">. Depends of selected </w:t>
      </w:r>
      <w:r w:rsidR="005E608E" w:rsidRPr="00123ADD">
        <w:rPr>
          <w:rFonts w:ascii="Arial" w:hAnsi="Arial" w:cs="Arial"/>
          <w:i/>
        </w:rPr>
        <w:t>Address type</w:t>
      </w:r>
      <w:r w:rsidR="005E608E" w:rsidRPr="00123ADD">
        <w:rPr>
          <w:rFonts w:ascii="Arial" w:hAnsi="Arial" w:cs="Arial"/>
        </w:rPr>
        <w:t xml:space="preserve">, relevant fields will be dynamically </w:t>
      </w:r>
      <w:commentRangeStart w:id="431"/>
      <w:commentRangeStart w:id="432"/>
      <w:r w:rsidR="005E608E" w:rsidRPr="00123ADD">
        <w:rPr>
          <w:rFonts w:ascii="Arial" w:hAnsi="Arial" w:cs="Arial"/>
        </w:rPr>
        <w:t>displayed</w:t>
      </w:r>
      <w:commentRangeEnd w:id="431"/>
      <w:r w:rsidR="009A6EE0">
        <w:rPr>
          <w:rStyle w:val="CommentReference"/>
        </w:rPr>
        <w:commentReference w:id="431"/>
      </w:r>
      <w:commentRangeEnd w:id="432"/>
      <w:r w:rsidR="003316C6">
        <w:rPr>
          <w:rStyle w:val="CommentReference"/>
        </w:rPr>
        <w:commentReference w:id="432"/>
      </w:r>
      <w:r w:rsidRPr="00123ADD">
        <w:rPr>
          <w:rFonts w:ascii="Arial" w:hAnsi="Arial" w:cs="Arial"/>
        </w:rPr>
        <w:t>:</w:t>
      </w:r>
    </w:p>
    <w:p w14:paraId="469FF37E" w14:textId="77777777" w:rsidR="009A6EE0" w:rsidRPr="00123ADD" w:rsidRDefault="009A6EE0" w:rsidP="00A23160">
      <w:pPr>
        <w:jc w:val="both"/>
        <w:rPr>
          <w:rFonts w:ascii="Arial" w:hAnsi="Arial" w:cs="Arial"/>
        </w:rPr>
      </w:pPr>
    </w:p>
    <w:p w14:paraId="55E42187" w14:textId="77777777" w:rsidR="009A6EE0" w:rsidRDefault="009A6EE0" w:rsidP="009A6EE0">
      <w:pPr>
        <w:ind w:left="709" w:firstLine="11"/>
      </w:pPr>
      <w:r>
        <w:t>Address type: Mailing address</w:t>
      </w:r>
    </w:p>
    <w:p w14:paraId="29677C98" w14:textId="0E15F357" w:rsidR="00A23160" w:rsidRDefault="00A23160" w:rsidP="00123ADD"/>
    <w:p w14:paraId="7B250799" w14:textId="2547C674" w:rsidR="009A6EE0" w:rsidRDefault="009A6EE0" w:rsidP="00123ADD">
      <w:r>
        <w:rPr>
          <w:noProof/>
          <w:lang w:val="sk-SK" w:eastAsia="sk-SK"/>
        </w:rPr>
        <w:lastRenderedPageBreak/>
        <w:drawing>
          <wp:inline distT="0" distB="0" distL="0" distR="0" wp14:anchorId="4BDD1591" wp14:editId="1959CE30">
            <wp:extent cx="6360795" cy="249682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0795" cy="2496820"/>
                    </a:xfrm>
                    <a:prstGeom prst="rect">
                      <a:avLst/>
                    </a:prstGeom>
                    <a:noFill/>
                    <a:ln>
                      <a:noFill/>
                    </a:ln>
                  </pic:spPr>
                </pic:pic>
              </a:graphicData>
            </a:graphic>
          </wp:inline>
        </w:drawing>
      </w:r>
    </w:p>
    <w:p w14:paraId="1640DD4A" w14:textId="666038FE" w:rsidR="009A6EE0" w:rsidRDefault="009A6EE0" w:rsidP="00123ADD"/>
    <w:p w14:paraId="27A626DA" w14:textId="1244E897" w:rsidR="009A6EE0" w:rsidRDefault="009A6EE0" w:rsidP="009A6EE0">
      <w:pPr>
        <w:ind w:left="709" w:firstLine="11"/>
      </w:pPr>
      <w:r>
        <w:t>Address type: E-mail</w:t>
      </w:r>
      <w:r>
        <w:br/>
      </w:r>
    </w:p>
    <w:p w14:paraId="1477542C" w14:textId="182F693A" w:rsidR="009A6EE0" w:rsidRDefault="009A6EE0" w:rsidP="00123ADD">
      <w:r>
        <w:rPr>
          <w:noProof/>
          <w:lang w:val="sk-SK" w:eastAsia="sk-SK"/>
        </w:rPr>
        <w:drawing>
          <wp:inline distT="0" distB="0" distL="0" distR="0" wp14:anchorId="53FD24E7" wp14:editId="4369BDD1">
            <wp:extent cx="6360795" cy="2607945"/>
            <wp:effectExtent l="0" t="0" r="190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0795" cy="2607945"/>
                    </a:xfrm>
                    <a:prstGeom prst="rect">
                      <a:avLst/>
                    </a:prstGeom>
                    <a:noFill/>
                    <a:ln>
                      <a:noFill/>
                    </a:ln>
                  </pic:spPr>
                </pic:pic>
              </a:graphicData>
            </a:graphic>
          </wp:inline>
        </w:drawing>
      </w:r>
    </w:p>
    <w:p w14:paraId="6DE4A052" w14:textId="2E014B1C" w:rsidR="009A6EE0" w:rsidRDefault="009A6EE0" w:rsidP="00123ADD"/>
    <w:p w14:paraId="02AB3656" w14:textId="77777777" w:rsidR="00281A62" w:rsidRDefault="00281A62" w:rsidP="00123ADD"/>
    <w:p w14:paraId="4EA9D2C9" w14:textId="53E271F4" w:rsidR="009A6EE0" w:rsidRDefault="009A6EE0" w:rsidP="00123ADD">
      <w:pPr>
        <w:ind w:firstLine="720"/>
      </w:pPr>
      <w:r>
        <w:t xml:space="preserve">Address type: </w:t>
      </w:r>
      <w:proofErr w:type="spellStart"/>
      <w:r>
        <w:t>InBiz</w:t>
      </w:r>
      <w:proofErr w:type="spellEnd"/>
    </w:p>
    <w:p w14:paraId="191A0370" w14:textId="3F18B3FB" w:rsidR="009A6EE0" w:rsidRDefault="009A6EE0" w:rsidP="00123ADD"/>
    <w:p w14:paraId="31BD6BE4" w14:textId="4AC011B9" w:rsidR="009A6EE0" w:rsidRDefault="009A6EE0" w:rsidP="00123ADD">
      <w:r>
        <w:rPr>
          <w:noProof/>
          <w:lang w:val="sk-SK" w:eastAsia="sk-SK"/>
        </w:rPr>
        <w:drawing>
          <wp:inline distT="0" distB="0" distL="0" distR="0" wp14:anchorId="1275A535" wp14:editId="02066793">
            <wp:extent cx="6360795" cy="2607945"/>
            <wp:effectExtent l="0" t="0" r="190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60795" cy="2607945"/>
                    </a:xfrm>
                    <a:prstGeom prst="rect">
                      <a:avLst/>
                    </a:prstGeom>
                    <a:noFill/>
                    <a:ln>
                      <a:noFill/>
                    </a:ln>
                  </pic:spPr>
                </pic:pic>
              </a:graphicData>
            </a:graphic>
          </wp:inline>
        </w:drawing>
      </w:r>
    </w:p>
    <w:p w14:paraId="5EDEEFA2" w14:textId="354B6EC9" w:rsidR="009A6EE0" w:rsidRDefault="009A6EE0" w:rsidP="00A23160">
      <w:pPr>
        <w:ind w:left="709" w:firstLine="11"/>
      </w:pPr>
    </w:p>
    <w:p w14:paraId="0223A6C5" w14:textId="7A2536AF" w:rsidR="00A23160" w:rsidRDefault="003D1662" w:rsidP="00A23160">
      <w:r>
        <w:rPr>
          <w:noProof/>
          <w:lang w:val="hr-HR" w:eastAsia="hr-HR"/>
        </w:rPr>
        <w:t xml:space="preserve">      </w:t>
      </w:r>
      <w:r w:rsidR="00265B75">
        <w:rPr>
          <w:noProof/>
          <w:lang w:val="hr-HR" w:eastAsia="hr-HR"/>
        </w:rPr>
        <w:t xml:space="preserve">      </w:t>
      </w:r>
      <w:r>
        <w:rPr>
          <w:noProof/>
          <w:lang w:val="hr-HR" w:eastAsia="hr-HR"/>
        </w:rPr>
        <w:t xml:space="preserve"> </w:t>
      </w:r>
      <w:r w:rsidRPr="003D1662">
        <w:rPr>
          <w:noProof/>
          <w:lang w:val="hr-HR" w:eastAsia="hr-HR"/>
        </w:rPr>
        <w:t xml:space="preserve"> </w:t>
      </w:r>
      <w:commentRangeStart w:id="433"/>
      <w:commentRangeStart w:id="434"/>
      <w:r w:rsidR="00572134">
        <w:rPr>
          <w:rStyle w:val="CommentReference"/>
        </w:rPr>
        <w:commentReference w:id="435"/>
      </w:r>
      <w:commentRangeEnd w:id="433"/>
      <w:r w:rsidR="009A6EE0">
        <w:rPr>
          <w:rStyle w:val="CommentReference"/>
        </w:rPr>
        <w:commentReference w:id="433"/>
      </w:r>
      <w:commentRangeEnd w:id="434"/>
      <w:r w:rsidR="00123ADD">
        <w:rPr>
          <w:rStyle w:val="CommentReference"/>
        </w:rPr>
        <w:commentReference w:id="434"/>
      </w:r>
    </w:p>
    <w:p w14:paraId="2CC174FC" w14:textId="77777777" w:rsidR="00A23160" w:rsidRDefault="00A23160" w:rsidP="00A23160">
      <w:pPr>
        <w:ind w:left="709" w:firstLine="11"/>
      </w:pPr>
      <w:commentRangeStart w:id="436"/>
      <w:commentRangeStart w:id="437"/>
      <w:commentRangeStart w:id="438"/>
    </w:p>
    <w:p w14:paraId="6C346986" w14:textId="62011C22" w:rsidR="00A23160" w:rsidRDefault="00A23160" w:rsidP="00A23160">
      <w:pPr>
        <w:jc w:val="both"/>
      </w:pPr>
      <w:r>
        <w:t>Additional address created by mistake, you can delete on the following screen by click on the right positioned orange X sign</w:t>
      </w:r>
      <w:r w:rsidR="00505D79">
        <w:t xml:space="preserve"> related to address data </w:t>
      </w:r>
      <w:r w:rsidR="008E3E25">
        <w:t>in that line</w:t>
      </w:r>
      <w:r>
        <w:t>:</w:t>
      </w:r>
      <w:commentRangeEnd w:id="436"/>
      <w:r w:rsidR="003E75F5">
        <w:rPr>
          <w:rStyle w:val="CommentReference"/>
        </w:rPr>
        <w:commentReference w:id="436"/>
      </w:r>
      <w:commentRangeEnd w:id="437"/>
      <w:r w:rsidR="0097240F">
        <w:rPr>
          <w:rStyle w:val="CommentReference"/>
        </w:rPr>
        <w:commentReference w:id="437"/>
      </w:r>
      <w:commentRangeEnd w:id="438"/>
      <w:r w:rsidR="003316C6">
        <w:rPr>
          <w:rStyle w:val="CommentReference"/>
        </w:rPr>
        <w:commentReference w:id="438"/>
      </w:r>
    </w:p>
    <w:p w14:paraId="31C12115" w14:textId="77777777" w:rsidR="00A23160" w:rsidRDefault="00A23160" w:rsidP="00A23160"/>
    <w:p w14:paraId="591EEF94" w14:textId="6E6DCE56" w:rsidR="00A23160" w:rsidRDefault="0097240F" w:rsidP="00A23160">
      <w:r>
        <w:rPr>
          <w:noProof/>
          <w:lang w:val="sk-SK" w:eastAsia="sk-SK"/>
        </w:rPr>
        <w:drawing>
          <wp:inline distT="0" distB="0" distL="0" distR="0" wp14:anchorId="5A468EC8" wp14:editId="77C3D344">
            <wp:extent cx="6353175" cy="1939925"/>
            <wp:effectExtent l="0" t="0" r="952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53175" cy="1939925"/>
                    </a:xfrm>
                    <a:prstGeom prst="rect">
                      <a:avLst/>
                    </a:prstGeom>
                    <a:noFill/>
                    <a:ln>
                      <a:noFill/>
                    </a:ln>
                  </pic:spPr>
                </pic:pic>
              </a:graphicData>
            </a:graphic>
          </wp:inline>
        </w:drawing>
      </w:r>
    </w:p>
    <w:p w14:paraId="3A50ACA5" w14:textId="6D736C4C" w:rsidR="0097240F" w:rsidRDefault="0097240F" w:rsidP="00A23160">
      <w:r>
        <w:t xml:space="preserve">Or you can modify entered data by click on the </w:t>
      </w:r>
      <w:r w:rsidRPr="00123ADD">
        <w:rPr>
          <w:color w:val="FFFFFF" w:themeColor="background1"/>
          <w:highlight w:val="blue"/>
        </w:rPr>
        <w:t>Update address</w:t>
      </w:r>
      <w:r>
        <w:t xml:space="preserve"> button.</w:t>
      </w:r>
    </w:p>
    <w:p w14:paraId="6E16E549" w14:textId="3F159D31" w:rsidR="0097240F" w:rsidRDefault="0097240F" w:rsidP="00A23160"/>
    <w:p w14:paraId="3B3C461B" w14:textId="1F08B2CA" w:rsidR="0097240F" w:rsidRDefault="009A6EE0" w:rsidP="00A23160">
      <w:r>
        <w:rPr>
          <w:noProof/>
          <w:lang w:val="sk-SK" w:eastAsia="sk-SK"/>
        </w:rPr>
        <w:drawing>
          <wp:inline distT="0" distB="0" distL="0" distR="0" wp14:anchorId="7F610E47" wp14:editId="4BA549B0">
            <wp:extent cx="6400800" cy="1828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1828800"/>
                    </a:xfrm>
                    <a:prstGeom prst="rect">
                      <a:avLst/>
                    </a:prstGeom>
                    <a:noFill/>
                    <a:ln>
                      <a:noFill/>
                    </a:ln>
                  </pic:spPr>
                </pic:pic>
              </a:graphicData>
            </a:graphic>
          </wp:inline>
        </w:drawing>
      </w:r>
    </w:p>
    <w:p w14:paraId="12D9EF83" w14:textId="77777777" w:rsidR="00A23160" w:rsidRDefault="00A23160" w:rsidP="00A23160">
      <w:pPr>
        <w:ind w:left="709" w:firstLine="11"/>
      </w:pPr>
    </w:p>
    <w:p w14:paraId="71240132" w14:textId="52DE0E5C" w:rsidR="00A23160" w:rsidRDefault="00DE0469" w:rsidP="00A23160">
      <w:r>
        <w:t>c</w:t>
      </w:r>
      <w:r w:rsidR="00A23160">
        <w:t>) Contracts:</w:t>
      </w:r>
    </w:p>
    <w:p w14:paraId="0D4EDC32" w14:textId="6F93CC96" w:rsidR="00A23160" w:rsidRDefault="00A23160" w:rsidP="00123ADD">
      <w:pPr>
        <w:spacing w:before="240"/>
        <w:jc w:val="both"/>
      </w:pPr>
      <w:r>
        <w:t>In the main new customer wizard, you can create directly new contract(s) by click on the</w:t>
      </w:r>
      <w:r w:rsidRPr="00883114">
        <w:rPr>
          <w:color w:val="FFFFFF" w:themeColor="background1"/>
        </w:rPr>
        <w:t xml:space="preserve"> </w:t>
      </w:r>
      <w:r w:rsidRPr="00883114">
        <w:rPr>
          <w:color w:val="FFFFFF" w:themeColor="background1"/>
          <w:highlight w:val="blue"/>
        </w:rPr>
        <w:t>Add contract</w:t>
      </w:r>
      <w:r w:rsidRPr="00883114">
        <w:t xml:space="preserve"> </w:t>
      </w:r>
      <w:r>
        <w:t>button</w:t>
      </w:r>
      <w:r w:rsidR="00716974">
        <w:t xml:space="preserve"> which will call new contract wizard</w:t>
      </w:r>
      <w:r>
        <w:t>:</w:t>
      </w:r>
    </w:p>
    <w:p w14:paraId="0831D2BA" w14:textId="77777777" w:rsidR="00265B75" w:rsidRDefault="00A23160" w:rsidP="00A23160">
      <w:r>
        <w:t xml:space="preserve">                  </w:t>
      </w:r>
      <w:r w:rsidR="00265B75">
        <w:t xml:space="preserve">           </w:t>
      </w:r>
    </w:p>
    <w:p w14:paraId="2562158D" w14:textId="2BD9BEBB" w:rsidR="00A23160" w:rsidRDefault="00265B75" w:rsidP="00A23160">
      <w:r>
        <w:t xml:space="preserve">            </w:t>
      </w:r>
      <w:r w:rsidR="000C0744">
        <w:rPr>
          <w:noProof/>
          <w:lang w:val="sk-SK" w:eastAsia="sk-SK"/>
        </w:rPr>
        <w:drawing>
          <wp:inline distT="0" distB="0" distL="0" distR="0" wp14:anchorId="6484E6BD" wp14:editId="65E22284">
            <wp:extent cx="6400800" cy="16459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0800" cy="1645920"/>
                    </a:xfrm>
                    <a:prstGeom prst="rect">
                      <a:avLst/>
                    </a:prstGeom>
                    <a:noFill/>
                    <a:ln>
                      <a:noFill/>
                    </a:ln>
                  </pic:spPr>
                </pic:pic>
              </a:graphicData>
            </a:graphic>
          </wp:inline>
        </w:drawing>
      </w:r>
    </w:p>
    <w:p w14:paraId="3EE17C38" w14:textId="77777777" w:rsidR="00A23160" w:rsidRDefault="00A23160" w:rsidP="00A23160">
      <w:pPr>
        <w:ind w:left="709" w:firstLine="11"/>
      </w:pPr>
    </w:p>
    <w:p w14:paraId="77CE3136" w14:textId="77777777" w:rsidR="00265B75" w:rsidRDefault="00265B75" w:rsidP="00DE0469">
      <w:pPr>
        <w:jc w:val="both"/>
        <w:rPr>
          <w:rFonts w:ascii="Arial" w:hAnsi="Arial" w:cs="Arial"/>
        </w:rPr>
      </w:pPr>
    </w:p>
    <w:p w14:paraId="723A19E7" w14:textId="7C5BED68" w:rsidR="00A23160" w:rsidRPr="00123ADD" w:rsidRDefault="00A23160" w:rsidP="00DE0469">
      <w:pPr>
        <w:jc w:val="both"/>
        <w:rPr>
          <w:rFonts w:ascii="Arial" w:hAnsi="Arial" w:cs="Arial"/>
        </w:rPr>
      </w:pPr>
      <w:commentRangeStart w:id="439"/>
      <w:commentRangeStart w:id="440"/>
      <w:commentRangeStart w:id="441"/>
      <w:r w:rsidRPr="00123ADD">
        <w:rPr>
          <w:rFonts w:ascii="Arial" w:hAnsi="Arial" w:cs="Arial"/>
        </w:rPr>
        <w:t xml:space="preserve">New contract wizard </w:t>
      </w:r>
      <w:r w:rsidR="00716974" w:rsidRPr="00123ADD">
        <w:rPr>
          <w:rFonts w:ascii="Arial" w:hAnsi="Arial" w:cs="Arial"/>
        </w:rPr>
        <w:t xml:space="preserve">has </w:t>
      </w:r>
      <w:r w:rsidR="00DE0469" w:rsidRPr="00123ADD">
        <w:rPr>
          <w:rFonts w:ascii="Arial" w:hAnsi="Arial" w:cs="Arial"/>
        </w:rPr>
        <w:t xml:space="preserve">the following steps </w:t>
      </w:r>
      <w:r w:rsidRPr="00123ADD">
        <w:rPr>
          <w:rFonts w:ascii="Arial" w:hAnsi="Arial" w:cs="Arial"/>
        </w:rPr>
        <w:t xml:space="preserve">(explained </w:t>
      </w:r>
      <w:r w:rsidR="00716974" w:rsidRPr="00123ADD">
        <w:rPr>
          <w:rFonts w:ascii="Arial" w:hAnsi="Arial" w:cs="Arial"/>
        </w:rPr>
        <w:t xml:space="preserve">in </w:t>
      </w:r>
      <w:hyperlink w:anchor="_5.2._UC_POS_3" w:history="1">
        <w:r w:rsidR="00716974" w:rsidRPr="00123ADD">
          <w:rPr>
            <w:rStyle w:val="Hyperlink"/>
            <w:rFonts w:ascii="Arial" w:hAnsi="Arial" w:cs="Arial"/>
          </w:rPr>
          <w:t>US POS 014</w:t>
        </w:r>
        <w:commentRangeEnd w:id="439"/>
        <w:r w:rsidR="005A15A5" w:rsidRPr="0097509A">
          <w:rPr>
            <w:rStyle w:val="Hyperlink"/>
            <w:sz w:val="16"/>
            <w:szCs w:val="16"/>
          </w:rPr>
          <w:commentReference w:id="439"/>
        </w:r>
        <w:commentRangeEnd w:id="440"/>
        <w:r w:rsidR="00BE1588" w:rsidRPr="0097509A">
          <w:rPr>
            <w:rStyle w:val="Hyperlink"/>
            <w:sz w:val="16"/>
            <w:szCs w:val="16"/>
          </w:rPr>
          <w:commentReference w:id="440"/>
        </w:r>
        <w:commentRangeEnd w:id="441"/>
        <w:r w:rsidR="003316C6">
          <w:rPr>
            <w:rStyle w:val="CommentReference"/>
          </w:rPr>
          <w:commentReference w:id="441"/>
        </w:r>
      </w:hyperlink>
      <w:r w:rsidR="00DE0469" w:rsidRPr="00123ADD">
        <w:rPr>
          <w:rFonts w:ascii="Arial" w:hAnsi="Arial" w:cs="Arial"/>
        </w:rPr>
        <w:t>)</w:t>
      </w:r>
      <w:r w:rsidRPr="00123ADD">
        <w:rPr>
          <w:rFonts w:ascii="Arial" w:hAnsi="Arial" w:cs="Arial"/>
        </w:rPr>
        <w:t>:</w:t>
      </w:r>
    </w:p>
    <w:p w14:paraId="3A00A1BD" w14:textId="77777777" w:rsidR="00A23160" w:rsidRPr="00123ADD" w:rsidRDefault="00A23160" w:rsidP="00A23160">
      <w:pPr>
        <w:ind w:firstLine="720"/>
        <w:rPr>
          <w:rFonts w:ascii="Arial" w:hAnsi="Arial" w:cs="Arial"/>
        </w:rPr>
      </w:pPr>
      <w:r w:rsidRPr="00123ADD">
        <w:rPr>
          <w:rFonts w:ascii="Arial" w:hAnsi="Arial" w:cs="Arial"/>
        </w:rPr>
        <w:t>1. Basic contract data</w:t>
      </w:r>
    </w:p>
    <w:p w14:paraId="45499C03" w14:textId="77777777" w:rsidR="00A23160" w:rsidRPr="00123ADD" w:rsidRDefault="00A23160" w:rsidP="00A23160">
      <w:pPr>
        <w:ind w:firstLine="720"/>
        <w:rPr>
          <w:rFonts w:ascii="Arial" w:hAnsi="Arial" w:cs="Arial"/>
        </w:rPr>
      </w:pPr>
      <w:r w:rsidRPr="00123ADD">
        <w:rPr>
          <w:rFonts w:ascii="Arial" w:hAnsi="Arial" w:cs="Arial"/>
        </w:rPr>
        <w:t>2. Products &amp; commissions</w:t>
      </w:r>
    </w:p>
    <w:p w14:paraId="33F2FC74" w14:textId="332F36B4" w:rsidR="00A23160" w:rsidRDefault="00A23160" w:rsidP="00A23160">
      <w:pPr>
        <w:ind w:firstLine="720"/>
        <w:rPr>
          <w:rFonts w:ascii="Arial" w:hAnsi="Arial" w:cs="Arial"/>
        </w:rPr>
      </w:pPr>
      <w:r w:rsidRPr="00123ADD">
        <w:rPr>
          <w:rFonts w:ascii="Arial" w:hAnsi="Arial" w:cs="Arial"/>
        </w:rPr>
        <w:lastRenderedPageBreak/>
        <w:t>3. Payment definitions.</w:t>
      </w:r>
    </w:p>
    <w:p w14:paraId="355278CC" w14:textId="77777777" w:rsidR="003D6834" w:rsidRDefault="003D6834" w:rsidP="00A23160">
      <w:pPr>
        <w:ind w:firstLine="720"/>
        <w:rPr>
          <w:rFonts w:ascii="Arial" w:hAnsi="Arial" w:cs="Arial"/>
        </w:rPr>
      </w:pPr>
    </w:p>
    <w:p w14:paraId="69912811" w14:textId="7B70DD49" w:rsidR="004A040A" w:rsidRDefault="004A040A" w:rsidP="004A040A">
      <w:pPr>
        <w:jc w:val="both"/>
      </w:pPr>
      <w:r>
        <w:t>Created contract you can delete on the following screen by click on the right positioned orange X sign related to contract data in that line, you can modify entered data, add more contracts.</w:t>
      </w:r>
    </w:p>
    <w:p w14:paraId="4B402A59" w14:textId="681D298B" w:rsidR="004A040A" w:rsidRDefault="004A040A" w:rsidP="00123ADD">
      <w:pPr>
        <w:rPr>
          <w:rFonts w:ascii="Arial" w:hAnsi="Arial" w:cs="Arial"/>
        </w:rPr>
      </w:pPr>
    </w:p>
    <w:p w14:paraId="0BCBAE0F" w14:textId="14985220" w:rsidR="00A23160" w:rsidRDefault="004A040A" w:rsidP="00A23160">
      <w:pPr>
        <w:rPr>
          <w:rFonts w:ascii="Arial" w:hAnsi="Arial" w:cs="Arial"/>
        </w:rPr>
      </w:pPr>
      <w:r>
        <w:rPr>
          <w:rFonts w:ascii="Arial" w:hAnsi="Arial" w:cs="Arial"/>
          <w:noProof/>
          <w:lang w:val="sk-SK" w:eastAsia="sk-SK"/>
        </w:rPr>
        <w:drawing>
          <wp:inline distT="0" distB="0" distL="0" distR="0" wp14:anchorId="01278B11" wp14:editId="2FEA0D35">
            <wp:extent cx="6363970" cy="20631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63970" cy="2063115"/>
                    </a:xfrm>
                    <a:prstGeom prst="rect">
                      <a:avLst/>
                    </a:prstGeom>
                    <a:noFill/>
                    <a:ln>
                      <a:noFill/>
                    </a:ln>
                  </pic:spPr>
                </pic:pic>
              </a:graphicData>
            </a:graphic>
          </wp:inline>
        </w:drawing>
      </w:r>
    </w:p>
    <w:p w14:paraId="4E8969C9" w14:textId="77777777" w:rsidR="000C0744" w:rsidRPr="00123ADD" w:rsidRDefault="000C0744" w:rsidP="00A23160">
      <w:pPr>
        <w:rPr>
          <w:rFonts w:ascii="Arial" w:hAnsi="Arial" w:cs="Arial"/>
        </w:rPr>
      </w:pPr>
    </w:p>
    <w:p w14:paraId="1B92C1C8" w14:textId="55EB0B12" w:rsidR="00A23160" w:rsidRPr="00123ADD" w:rsidRDefault="00C358F7" w:rsidP="00A23160">
      <w:pPr>
        <w:jc w:val="both"/>
        <w:rPr>
          <w:rFonts w:ascii="Arial" w:hAnsi="Arial" w:cs="Arial"/>
        </w:rPr>
      </w:pPr>
      <w:r w:rsidRPr="00123ADD">
        <w:rPr>
          <w:rFonts w:ascii="Arial" w:hAnsi="Arial" w:cs="Arial"/>
        </w:rPr>
        <w:t>d</w:t>
      </w:r>
      <w:r w:rsidR="00A23160" w:rsidRPr="00123ADD">
        <w:rPr>
          <w:rFonts w:ascii="Arial" w:hAnsi="Arial" w:cs="Arial"/>
        </w:rPr>
        <w:t>) Retailers:</w:t>
      </w:r>
    </w:p>
    <w:p w14:paraId="6820D558" w14:textId="77777777" w:rsidR="00A23160" w:rsidRPr="00123ADD" w:rsidRDefault="00A23160" w:rsidP="00C358F7">
      <w:pPr>
        <w:spacing w:before="120"/>
        <w:jc w:val="both"/>
        <w:rPr>
          <w:rFonts w:ascii="Arial" w:hAnsi="Arial" w:cs="Arial"/>
          <w:color w:val="FFFFFF" w:themeColor="background1"/>
        </w:rPr>
      </w:pPr>
      <w:r w:rsidRPr="00123ADD">
        <w:rPr>
          <w:rFonts w:ascii="Arial" w:hAnsi="Arial" w:cs="Arial"/>
        </w:rPr>
        <w:t>In the main new customer wizard, you can create directly new retailer(s) by click on the</w:t>
      </w:r>
      <w:r w:rsidRPr="00123ADD">
        <w:rPr>
          <w:rFonts w:ascii="Arial" w:hAnsi="Arial" w:cs="Arial"/>
          <w:color w:val="FFFFFF" w:themeColor="background1"/>
        </w:rPr>
        <w:t xml:space="preserve"> </w:t>
      </w:r>
    </w:p>
    <w:p w14:paraId="4EA579F1" w14:textId="5D3C5725" w:rsidR="00A23160" w:rsidRPr="00123ADD" w:rsidRDefault="00A23160" w:rsidP="00A23160">
      <w:pPr>
        <w:jc w:val="both"/>
        <w:rPr>
          <w:rFonts w:ascii="Arial" w:hAnsi="Arial" w:cs="Arial"/>
        </w:rPr>
      </w:pPr>
      <w:r w:rsidRPr="00123ADD">
        <w:rPr>
          <w:rFonts w:ascii="Arial" w:hAnsi="Arial" w:cs="Arial"/>
          <w:color w:val="FFFFFF" w:themeColor="background1"/>
          <w:highlight w:val="blue"/>
        </w:rPr>
        <w:t>Add retailer</w:t>
      </w:r>
      <w:r w:rsidRPr="00123ADD">
        <w:rPr>
          <w:rFonts w:ascii="Arial" w:hAnsi="Arial" w:cs="Arial"/>
        </w:rPr>
        <w:t xml:space="preserve"> button</w:t>
      </w:r>
      <w:r w:rsidR="00A730AE">
        <w:rPr>
          <w:rFonts w:ascii="Arial" w:hAnsi="Arial" w:cs="Arial"/>
        </w:rPr>
        <w:t xml:space="preserve"> which will call new retailer wizard</w:t>
      </w:r>
      <w:r w:rsidRPr="00123ADD">
        <w:rPr>
          <w:rFonts w:ascii="Arial" w:hAnsi="Arial" w:cs="Arial"/>
        </w:rPr>
        <w:t>:</w:t>
      </w:r>
    </w:p>
    <w:p w14:paraId="3D43FEBF" w14:textId="3293577D" w:rsidR="00A23160" w:rsidRDefault="00A23160" w:rsidP="00A23160">
      <w:r>
        <w:rPr>
          <w:noProof/>
          <w:lang w:val="hr-HR" w:eastAsia="hr-HR"/>
        </w:rPr>
        <w:t xml:space="preserve">            </w:t>
      </w:r>
      <w:r w:rsidR="004A040A">
        <w:rPr>
          <w:noProof/>
          <w:lang w:val="sk-SK" w:eastAsia="sk-SK"/>
        </w:rPr>
        <w:drawing>
          <wp:inline distT="0" distB="0" distL="0" distR="0" wp14:anchorId="53495EF0" wp14:editId="20E11E7C">
            <wp:extent cx="6356985" cy="1485265"/>
            <wp:effectExtent l="0" t="0" r="571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56985" cy="1485265"/>
                    </a:xfrm>
                    <a:prstGeom prst="rect">
                      <a:avLst/>
                    </a:prstGeom>
                    <a:noFill/>
                    <a:ln>
                      <a:noFill/>
                    </a:ln>
                  </pic:spPr>
                </pic:pic>
              </a:graphicData>
            </a:graphic>
          </wp:inline>
        </w:drawing>
      </w:r>
    </w:p>
    <w:p w14:paraId="07810F48" w14:textId="77777777" w:rsidR="00C358F7" w:rsidRDefault="00C358F7" w:rsidP="00C358F7">
      <w:pPr>
        <w:jc w:val="both"/>
      </w:pPr>
    </w:p>
    <w:p w14:paraId="7490CA50" w14:textId="6617EED0" w:rsidR="00A23160" w:rsidRDefault="00A23160" w:rsidP="00C358F7">
      <w:pPr>
        <w:jc w:val="both"/>
      </w:pPr>
      <w:r>
        <w:t xml:space="preserve">New retailer wizard </w:t>
      </w:r>
      <w:r w:rsidR="00A730AE">
        <w:t xml:space="preserve">has </w:t>
      </w:r>
      <w:r w:rsidR="00C358F7">
        <w:t xml:space="preserve">the following steps (explained </w:t>
      </w:r>
      <w:r w:rsidR="00A730AE">
        <w:t>i</w:t>
      </w:r>
      <w:commentRangeStart w:id="442"/>
      <w:commentRangeStart w:id="443"/>
      <w:commentRangeStart w:id="444"/>
      <w:r w:rsidR="00A730AE">
        <w:t xml:space="preserve">n </w:t>
      </w:r>
      <w:hyperlink w:anchor="_5.2._UC_POS_4" w:history="1">
        <w:r w:rsidR="00A730AE" w:rsidRPr="0097509A">
          <w:rPr>
            <w:rStyle w:val="Hyperlink"/>
          </w:rPr>
          <w:t>US POS 02</w:t>
        </w:r>
        <w:r w:rsidR="0097509A" w:rsidRPr="0097509A">
          <w:rPr>
            <w:rStyle w:val="Hyperlink"/>
          </w:rPr>
          <w:t>7</w:t>
        </w:r>
      </w:hyperlink>
      <w:r w:rsidR="00C358F7">
        <w:t>):</w:t>
      </w:r>
      <w:commentRangeEnd w:id="442"/>
      <w:r w:rsidR="009F798A">
        <w:rPr>
          <w:rStyle w:val="CommentReference"/>
        </w:rPr>
        <w:commentReference w:id="442"/>
      </w:r>
      <w:commentRangeEnd w:id="443"/>
      <w:r w:rsidR="00BE1588">
        <w:rPr>
          <w:rStyle w:val="CommentReference"/>
        </w:rPr>
        <w:commentReference w:id="443"/>
      </w:r>
      <w:commentRangeEnd w:id="444"/>
      <w:r w:rsidR="003316C6">
        <w:rPr>
          <w:rStyle w:val="CommentReference"/>
        </w:rPr>
        <w:commentReference w:id="444"/>
      </w:r>
    </w:p>
    <w:p w14:paraId="71AE5299" w14:textId="77777777" w:rsidR="00A23160" w:rsidRDefault="00A23160" w:rsidP="00A23160">
      <w:pPr>
        <w:ind w:firstLine="720"/>
      </w:pPr>
      <w:r>
        <w:t>1. Contract data</w:t>
      </w:r>
    </w:p>
    <w:p w14:paraId="47A3BB61" w14:textId="77777777" w:rsidR="00A23160" w:rsidRDefault="00A23160" w:rsidP="00A23160">
      <w:pPr>
        <w:ind w:firstLine="720"/>
      </w:pPr>
      <w:r>
        <w:t>2. Retailer basic data</w:t>
      </w:r>
    </w:p>
    <w:p w14:paraId="6F58658E" w14:textId="77777777" w:rsidR="00A23160" w:rsidRDefault="00A23160" w:rsidP="00A23160">
      <w:pPr>
        <w:ind w:firstLine="720"/>
      </w:pPr>
      <w:r>
        <w:t>3. Retailer products</w:t>
      </w:r>
    </w:p>
    <w:p w14:paraId="2D3CF950" w14:textId="77777777" w:rsidR="00A23160" w:rsidRDefault="00A23160" w:rsidP="00A23160">
      <w:pPr>
        <w:ind w:firstLine="720"/>
      </w:pPr>
      <w:r>
        <w:t>4. Payment definition.</w:t>
      </w:r>
    </w:p>
    <w:p w14:paraId="17354E4D" w14:textId="77777777" w:rsidR="00A23160" w:rsidRDefault="00A23160" w:rsidP="00A23160"/>
    <w:p w14:paraId="08BB77D0" w14:textId="6A7177E7" w:rsidR="00696308" w:rsidRPr="00123ADD" w:rsidRDefault="00A23160" w:rsidP="00696308">
      <w:pPr>
        <w:jc w:val="both"/>
        <w:rPr>
          <w:rFonts w:ascii="Arial" w:hAnsi="Arial" w:cs="Arial"/>
        </w:rPr>
      </w:pPr>
      <w:r w:rsidRPr="00123ADD">
        <w:rPr>
          <w:rFonts w:ascii="Arial" w:hAnsi="Arial" w:cs="Arial"/>
        </w:rPr>
        <w:t>On the following screen you can delete added retailer, by click on the right positioned orange X</w:t>
      </w:r>
      <w:r w:rsidR="00696308" w:rsidRPr="00123ADD">
        <w:rPr>
          <w:rFonts w:ascii="Arial" w:hAnsi="Arial" w:cs="Arial"/>
        </w:rPr>
        <w:t xml:space="preserve"> sign related to retailer data in that line</w:t>
      </w:r>
      <w:r w:rsidR="00785289">
        <w:rPr>
          <w:rFonts w:ascii="Arial" w:hAnsi="Arial" w:cs="Arial"/>
        </w:rPr>
        <w:t xml:space="preserve">, </w:t>
      </w:r>
      <w:r w:rsidR="00785289">
        <w:t>you can modify entered data, add more retailers</w:t>
      </w:r>
    </w:p>
    <w:p w14:paraId="43A07D5A" w14:textId="77777777" w:rsidR="00696308" w:rsidRPr="00123ADD" w:rsidRDefault="00696308" w:rsidP="00A23160">
      <w:pPr>
        <w:jc w:val="both"/>
        <w:rPr>
          <w:rFonts w:ascii="Arial" w:hAnsi="Arial" w:cs="Arial"/>
        </w:rPr>
      </w:pPr>
    </w:p>
    <w:p w14:paraId="54DCECBF" w14:textId="1E11D54D" w:rsidR="00A23160" w:rsidRDefault="00A23160" w:rsidP="00A23160">
      <w:r>
        <w:t xml:space="preserve">               </w:t>
      </w:r>
      <w:r w:rsidR="00785289">
        <w:rPr>
          <w:noProof/>
          <w:lang w:val="sk-SK" w:eastAsia="sk-SK"/>
        </w:rPr>
        <w:drawing>
          <wp:inline distT="0" distB="0" distL="0" distR="0" wp14:anchorId="41E59CB9" wp14:editId="264C85E1">
            <wp:extent cx="6400800" cy="16459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0800" cy="1645920"/>
                    </a:xfrm>
                    <a:prstGeom prst="rect">
                      <a:avLst/>
                    </a:prstGeom>
                    <a:noFill/>
                    <a:ln>
                      <a:noFill/>
                    </a:ln>
                  </pic:spPr>
                </pic:pic>
              </a:graphicData>
            </a:graphic>
          </wp:inline>
        </w:drawing>
      </w:r>
    </w:p>
    <w:p w14:paraId="3A7335AD" w14:textId="77777777" w:rsidR="00A23160" w:rsidRDefault="00A23160" w:rsidP="00A23160">
      <w:pPr>
        <w:ind w:left="709" w:firstLine="11"/>
      </w:pPr>
    </w:p>
    <w:p w14:paraId="269A7707" w14:textId="5F049EA6" w:rsidR="00A23160" w:rsidRPr="00123ADD" w:rsidRDefault="005009AF" w:rsidP="00A23160">
      <w:pPr>
        <w:rPr>
          <w:rFonts w:ascii="Arial" w:hAnsi="Arial" w:cs="Arial"/>
        </w:rPr>
      </w:pPr>
      <w:r w:rsidRPr="00123ADD">
        <w:rPr>
          <w:rFonts w:ascii="Arial" w:hAnsi="Arial" w:cs="Arial"/>
        </w:rPr>
        <w:t>e</w:t>
      </w:r>
      <w:r w:rsidR="00A23160" w:rsidRPr="00123ADD">
        <w:rPr>
          <w:rFonts w:ascii="Arial" w:hAnsi="Arial" w:cs="Arial"/>
        </w:rPr>
        <w:t>) Terminals:</w:t>
      </w:r>
    </w:p>
    <w:p w14:paraId="0ED50523" w14:textId="77777777" w:rsidR="00A23160" w:rsidRPr="00123ADD" w:rsidRDefault="00A23160" w:rsidP="00123ADD">
      <w:pPr>
        <w:spacing w:before="240"/>
        <w:rPr>
          <w:rFonts w:ascii="Arial" w:hAnsi="Arial" w:cs="Arial"/>
        </w:rPr>
      </w:pPr>
      <w:r w:rsidRPr="00123ADD">
        <w:rPr>
          <w:rFonts w:ascii="Arial" w:hAnsi="Arial" w:cs="Arial"/>
        </w:rPr>
        <w:t>In the new customer wizard you can also add terminal(s) for the new retailer:</w:t>
      </w:r>
    </w:p>
    <w:p w14:paraId="1D32CF08" w14:textId="4F473400" w:rsidR="00A23160" w:rsidRDefault="00A23160" w:rsidP="00A23160">
      <w:pPr>
        <w:rPr>
          <w:rFonts w:ascii="Arial" w:hAnsi="Arial" w:cs="Arial"/>
        </w:rPr>
      </w:pPr>
      <w:r w:rsidRPr="00123ADD">
        <w:rPr>
          <w:rFonts w:ascii="Arial" w:hAnsi="Arial" w:cs="Arial"/>
        </w:rPr>
        <w:t xml:space="preserve">        </w:t>
      </w:r>
      <w:r w:rsidR="00785289">
        <w:rPr>
          <w:rFonts w:ascii="Arial" w:hAnsi="Arial" w:cs="Arial"/>
          <w:noProof/>
          <w:lang w:val="sk-SK" w:eastAsia="sk-SK"/>
        </w:rPr>
        <w:drawing>
          <wp:inline distT="0" distB="0" distL="0" distR="0" wp14:anchorId="06E8F2C9" wp14:editId="686B4301">
            <wp:extent cx="6400800" cy="14630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p>
    <w:p w14:paraId="3B93CB92" w14:textId="77777777" w:rsidR="00785289" w:rsidRPr="00123ADD" w:rsidRDefault="00785289" w:rsidP="00A23160">
      <w:pPr>
        <w:rPr>
          <w:rFonts w:ascii="Arial" w:hAnsi="Arial" w:cs="Arial"/>
        </w:rPr>
      </w:pPr>
    </w:p>
    <w:p w14:paraId="62CF5612" w14:textId="0659699B" w:rsidR="00A23160" w:rsidRPr="00123ADD" w:rsidRDefault="00A23160" w:rsidP="00123ADD">
      <w:pPr>
        <w:spacing w:before="120"/>
        <w:jc w:val="both"/>
        <w:rPr>
          <w:rFonts w:ascii="Arial" w:hAnsi="Arial" w:cs="Arial"/>
        </w:rPr>
      </w:pPr>
      <w:r w:rsidRPr="00123ADD">
        <w:rPr>
          <w:rFonts w:ascii="Arial" w:hAnsi="Arial" w:cs="Arial"/>
        </w:rPr>
        <w:t xml:space="preserve">Select first </w:t>
      </w:r>
      <w:r w:rsidR="005009AF" w:rsidRPr="00123ADD">
        <w:rPr>
          <w:rFonts w:ascii="Arial" w:hAnsi="Arial" w:cs="Arial"/>
        </w:rPr>
        <w:t xml:space="preserve">on that screen </w:t>
      </w:r>
      <w:r w:rsidRPr="00123ADD">
        <w:rPr>
          <w:rFonts w:ascii="Arial" w:hAnsi="Arial" w:cs="Arial"/>
        </w:rPr>
        <w:t xml:space="preserve">retailer to which you want to add new terminal, then click on the </w:t>
      </w:r>
      <w:r w:rsidRPr="00123ADD">
        <w:rPr>
          <w:rFonts w:ascii="Arial" w:hAnsi="Arial" w:cs="Arial"/>
          <w:color w:val="FFFFFF" w:themeColor="background1"/>
          <w:highlight w:val="blue"/>
        </w:rPr>
        <w:t>Add terminal</w:t>
      </w:r>
      <w:r w:rsidRPr="00123ADD">
        <w:rPr>
          <w:rFonts w:ascii="Arial" w:hAnsi="Arial" w:cs="Arial"/>
          <w:color w:val="FFFFFF" w:themeColor="background1"/>
        </w:rPr>
        <w:t xml:space="preserve"> </w:t>
      </w:r>
      <w:r w:rsidRPr="00123ADD">
        <w:rPr>
          <w:rFonts w:ascii="Arial" w:hAnsi="Arial" w:cs="Arial"/>
        </w:rPr>
        <w:t xml:space="preserve">button and call new terminal wizard </w:t>
      </w:r>
      <w:r w:rsidR="005009AF" w:rsidRPr="00123ADD">
        <w:rPr>
          <w:rFonts w:ascii="Arial" w:hAnsi="Arial" w:cs="Arial"/>
        </w:rPr>
        <w:t xml:space="preserve">with the following steps </w:t>
      </w:r>
      <w:r w:rsidRPr="00123ADD">
        <w:rPr>
          <w:rFonts w:ascii="Arial" w:hAnsi="Arial" w:cs="Arial"/>
        </w:rPr>
        <w:t>(e</w:t>
      </w:r>
      <w:r w:rsidR="005009AF" w:rsidRPr="00123ADD">
        <w:rPr>
          <w:rFonts w:ascii="Arial" w:hAnsi="Arial" w:cs="Arial"/>
        </w:rPr>
        <w:t xml:space="preserve">xplained </w:t>
      </w:r>
      <w:r w:rsidR="00605C26">
        <w:rPr>
          <w:rFonts w:ascii="Arial" w:hAnsi="Arial" w:cs="Arial"/>
        </w:rPr>
        <w:t xml:space="preserve">in </w:t>
      </w:r>
      <w:hyperlink w:anchor="_5.2._UC_POS_17" w:history="1">
        <w:r w:rsidR="00281A62" w:rsidRPr="00281A62">
          <w:rPr>
            <w:rStyle w:val="Hyperlink"/>
            <w:rFonts w:ascii="Arial" w:hAnsi="Arial" w:cs="Arial"/>
          </w:rPr>
          <w:t>US POS 035</w:t>
        </w:r>
      </w:hyperlink>
      <w:r w:rsidR="00281A62">
        <w:rPr>
          <w:rFonts w:ascii="Arial" w:hAnsi="Arial" w:cs="Arial"/>
        </w:rPr>
        <w:t xml:space="preserve"> and </w:t>
      </w:r>
      <w:hyperlink w:anchor="_5.2._UC_POS_16" w:history="1">
        <w:r w:rsidR="00281A62" w:rsidRPr="00281A62">
          <w:rPr>
            <w:rStyle w:val="Hyperlink"/>
            <w:rFonts w:ascii="Arial" w:hAnsi="Arial" w:cs="Arial"/>
          </w:rPr>
          <w:t>UC POS 34</w:t>
        </w:r>
      </w:hyperlink>
      <w:r w:rsidR="005009AF" w:rsidRPr="00123ADD">
        <w:rPr>
          <w:rFonts w:ascii="Arial" w:hAnsi="Arial" w:cs="Arial"/>
        </w:rPr>
        <w:t>)</w:t>
      </w:r>
      <w:r w:rsidRPr="00123ADD">
        <w:rPr>
          <w:rFonts w:ascii="Arial" w:hAnsi="Arial" w:cs="Arial"/>
        </w:rPr>
        <w:t>:</w:t>
      </w:r>
    </w:p>
    <w:p w14:paraId="4725D398" w14:textId="77777777" w:rsidR="00A23160" w:rsidRPr="00123ADD" w:rsidRDefault="00A23160" w:rsidP="00A23160">
      <w:pPr>
        <w:ind w:firstLine="720"/>
        <w:rPr>
          <w:rFonts w:ascii="Arial" w:hAnsi="Arial" w:cs="Arial"/>
        </w:rPr>
      </w:pPr>
      <w:r w:rsidRPr="00123ADD">
        <w:rPr>
          <w:rFonts w:ascii="Arial" w:hAnsi="Arial" w:cs="Arial"/>
        </w:rPr>
        <w:t>1. Basic terminal data</w:t>
      </w:r>
    </w:p>
    <w:p w14:paraId="11334D02" w14:textId="594A0D3A" w:rsidR="00A23160" w:rsidRDefault="00A23160" w:rsidP="00A23160">
      <w:pPr>
        <w:ind w:firstLine="720"/>
        <w:rPr>
          <w:rFonts w:ascii="Arial" w:hAnsi="Arial" w:cs="Arial"/>
        </w:rPr>
      </w:pPr>
      <w:r w:rsidRPr="00123ADD">
        <w:rPr>
          <w:rFonts w:ascii="Arial" w:hAnsi="Arial" w:cs="Arial"/>
        </w:rPr>
        <w:t>2. Terminal technical details</w:t>
      </w:r>
    </w:p>
    <w:p w14:paraId="08EA5FDC" w14:textId="616C7F07" w:rsidR="00451888" w:rsidRPr="00123ADD" w:rsidRDefault="00451888" w:rsidP="00A23160">
      <w:pPr>
        <w:ind w:firstLine="720"/>
        <w:rPr>
          <w:rFonts w:ascii="Arial" w:hAnsi="Arial" w:cs="Arial"/>
        </w:rPr>
      </w:pPr>
      <w:r>
        <w:rPr>
          <w:rFonts w:ascii="Arial" w:hAnsi="Arial" w:cs="Arial"/>
        </w:rPr>
        <w:t>3. Terminal additional data</w:t>
      </w:r>
    </w:p>
    <w:p w14:paraId="781DF095" w14:textId="2F350886" w:rsidR="00A23160" w:rsidRPr="00123ADD" w:rsidRDefault="00451888" w:rsidP="00A23160">
      <w:pPr>
        <w:ind w:firstLine="720"/>
        <w:rPr>
          <w:rFonts w:ascii="Arial" w:hAnsi="Arial" w:cs="Arial"/>
        </w:rPr>
      </w:pPr>
      <w:r>
        <w:rPr>
          <w:rFonts w:ascii="Arial" w:hAnsi="Arial" w:cs="Arial"/>
        </w:rPr>
        <w:t>4</w:t>
      </w:r>
      <w:r w:rsidR="00A23160" w:rsidRPr="00123ADD">
        <w:rPr>
          <w:rFonts w:ascii="Arial" w:hAnsi="Arial" w:cs="Arial"/>
        </w:rPr>
        <w:t>. Terminal products</w:t>
      </w:r>
    </w:p>
    <w:p w14:paraId="565A44B0" w14:textId="2094C368" w:rsidR="005009AF" w:rsidRPr="00123ADD" w:rsidRDefault="00451888" w:rsidP="00A23160">
      <w:pPr>
        <w:ind w:firstLine="720"/>
        <w:rPr>
          <w:rFonts w:ascii="Arial" w:hAnsi="Arial" w:cs="Arial"/>
        </w:rPr>
      </w:pPr>
      <w:r>
        <w:rPr>
          <w:rFonts w:ascii="Arial" w:hAnsi="Arial" w:cs="Arial"/>
        </w:rPr>
        <w:t>5</w:t>
      </w:r>
      <w:r w:rsidR="00A23160" w:rsidRPr="00123ADD">
        <w:rPr>
          <w:rFonts w:ascii="Arial" w:hAnsi="Arial" w:cs="Arial"/>
        </w:rPr>
        <w:t xml:space="preserve">. </w:t>
      </w:r>
      <w:r w:rsidR="005009AF" w:rsidRPr="00123ADD">
        <w:rPr>
          <w:rFonts w:ascii="Arial" w:hAnsi="Arial" w:cs="Arial"/>
        </w:rPr>
        <w:t>Terminal fees &amp; discounts</w:t>
      </w:r>
    </w:p>
    <w:p w14:paraId="2FA38070" w14:textId="061922FF" w:rsidR="00A23160" w:rsidRDefault="00451888" w:rsidP="00A23160">
      <w:pPr>
        <w:ind w:firstLine="720"/>
        <w:rPr>
          <w:rFonts w:ascii="Arial" w:hAnsi="Arial" w:cs="Arial"/>
        </w:rPr>
      </w:pPr>
      <w:r>
        <w:rPr>
          <w:rFonts w:ascii="Arial" w:hAnsi="Arial" w:cs="Arial"/>
        </w:rPr>
        <w:t>6</w:t>
      </w:r>
      <w:r w:rsidR="005009AF" w:rsidRPr="00123ADD">
        <w:rPr>
          <w:rFonts w:ascii="Arial" w:hAnsi="Arial" w:cs="Arial"/>
        </w:rPr>
        <w:t xml:space="preserve">. </w:t>
      </w:r>
      <w:r w:rsidR="00A23160" w:rsidRPr="00123ADD">
        <w:rPr>
          <w:rFonts w:ascii="Arial" w:hAnsi="Arial" w:cs="Arial"/>
        </w:rPr>
        <w:t>Payment definitions.</w:t>
      </w:r>
    </w:p>
    <w:p w14:paraId="2624B9A6" w14:textId="0243D750" w:rsidR="000E1482" w:rsidRDefault="000E1482" w:rsidP="00123ADD">
      <w:pPr>
        <w:rPr>
          <w:rFonts w:ascii="Arial" w:hAnsi="Arial" w:cs="Arial"/>
        </w:rPr>
      </w:pPr>
    </w:p>
    <w:p w14:paraId="7FA7CDEF" w14:textId="1712E7EB" w:rsidR="000E1482" w:rsidRDefault="000E1482" w:rsidP="00123ADD">
      <w:pPr>
        <w:rPr>
          <w:rFonts w:ascii="Arial" w:hAnsi="Arial" w:cs="Arial"/>
        </w:rPr>
      </w:pPr>
    </w:p>
    <w:p w14:paraId="702429BA" w14:textId="30F56CEC" w:rsidR="00D07EB2" w:rsidRPr="00883306" w:rsidRDefault="00D07EB2" w:rsidP="00D07EB2">
      <w:pPr>
        <w:jc w:val="both"/>
        <w:rPr>
          <w:rFonts w:ascii="Arial" w:hAnsi="Arial" w:cs="Arial"/>
        </w:rPr>
      </w:pPr>
      <w:r w:rsidRPr="00883306">
        <w:rPr>
          <w:rFonts w:ascii="Arial" w:hAnsi="Arial" w:cs="Arial"/>
        </w:rPr>
        <w:t xml:space="preserve">On the following screen you can delete added </w:t>
      </w:r>
      <w:r>
        <w:rPr>
          <w:rFonts w:ascii="Arial" w:hAnsi="Arial" w:cs="Arial"/>
        </w:rPr>
        <w:t>terminal</w:t>
      </w:r>
      <w:r w:rsidRPr="00883306">
        <w:rPr>
          <w:rFonts w:ascii="Arial" w:hAnsi="Arial" w:cs="Arial"/>
        </w:rPr>
        <w:t xml:space="preserve">, by click on the right positioned orange X sign related to </w:t>
      </w:r>
      <w:r>
        <w:rPr>
          <w:rFonts w:ascii="Arial" w:hAnsi="Arial" w:cs="Arial"/>
        </w:rPr>
        <w:t>terminal</w:t>
      </w:r>
      <w:r w:rsidRPr="00883306">
        <w:rPr>
          <w:rFonts w:ascii="Arial" w:hAnsi="Arial" w:cs="Arial"/>
        </w:rPr>
        <w:t xml:space="preserve"> data in that line</w:t>
      </w:r>
      <w:r>
        <w:rPr>
          <w:rFonts w:ascii="Arial" w:hAnsi="Arial" w:cs="Arial"/>
        </w:rPr>
        <w:t xml:space="preserve">, </w:t>
      </w:r>
      <w:r>
        <w:t>you can modify entered data, add more terminals.</w:t>
      </w:r>
    </w:p>
    <w:p w14:paraId="4B57EF66" w14:textId="7E28FF4D" w:rsidR="000E1482" w:rsidRDefault="000E1482" w:rsidP="00123ADD">
      <w:pPr>
        <w:rPr>
          <w:rFonts w:ascii="Arial" w:hAnsi="Arial" w:cs="Arial"/>
        </w:rPr>
      </w:pPr>
    </w:p>
    <w:p w14:paraId="00CE2D76" w14:textId="2625AE78" w:rsidR="000E1482" w:rsidRDefault="000E1482" w:rsidP="00123ADD">
      <w:pPr>
        <w:rPr>
          <w:rFonts w:ascii="Arial" w:hAnsi="Arial" w:cs="Arial"/>
        </w:rPr>
      </w:pPr>
    </w:p>
    <w:p w14:paraId="0EA30418" w14:textId="2A032FEE" w:rsidR="000E1482" w:rsidRDefault="000E1482" w:rsidP="00123ADD">
      <w:pPr>
        <w:rPr>
          <w:rFonts w:ascii="Arial" w:hAnsi="Arial" w:cs="Arial"/>
        </w:rPr>
      </w:pPr>
      <w:r>
        <w:rPr>
          <w:rFonts w:ascii="Arial" w:hAnsi="Arial" w:cs="Arial"/>
          <w:noProof/>
          <w:lang w:val="sk-SK" w:eastAsia="sk-SK"/>
        </w:rPr>
        <w:drawing>
          <wp:inline distT="0" distB="0" distL="0" distR="0" wp14:anchorId="540A2DBC" wp14:editId="1AD2F4B9">
            <wp:extent cx="6363970" cy="25971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3970" cy="2597150"/>
                    </a:xfrm>
                    <a:prstGeom prst="rect">
                      <a:avLst/>
                    </a:prstGeom>
                    <a:noFill/>
                    <a:ln>
                      <a:noFill/>
                    </a:ln>
                  </pic:spPr>
                </pic:pic>
              </a:graphicData>
            </a:graphic>
          </wp:inline>
        </w:drawing>
      </w:r>
    </w:p>
    <w:p w14:paraId="24C559D9" w14:textId="0C99216A" w:rsidR="00451888" w:rsidRPr="00FA324C" w:rsidRDefault="00451888" w:rsidP="00451888">
      <w:pPr>
        <w:spacing w:before="60"/>
        <w:jc w:val="both"/>
        <w:rPr>
          <w:ins w:id="445" w:author="Martin Ćosić" w:date="2018-01-22T15:34:00Z"/>
          <w:rFonts w:ascii="Arial" w:hAnsi="Arial" w:cs="Arial"/>
        </w:rPr>
      </w:pPr>
      <w:r>
        <w:rPr>
          <w:rFonts w:ascii="Arial" w:hAnsi="Arial" w:cs="Arial"/>
        </w:rPr>
        <w:t xml:space="preserve">New terminal wizard can be used for </w:t>
      </w:r>
      <w:r w:rsidRPr="00D673BC">
        <w:rPr>
          <w:rFonts w:ascii="Arial" w:hAnsi="Arial" w:cs="Arial"/>
          <w:i/>
        </w:rPr>
        <w:t>Retailer types</w:t>
      </w:r>
      <w:r>
        <w:rPr>
          <w:rFonts w:ascii="Arial" w:hAnsi="Arial" w:cs="Arial"/>
        </w:rPr>
        <w:t xml:space="preserve">: POS VUB, POS </w:t>
      </w:r>
      <w:r w:rsidRPr="00C77C29">
        <w:rPr>
          <w:rFonts w:ascii="Arial" w:hAnsi="Arial" w:cs="Arial"/>
        </w:rPr>
        <w:t>foreign</w:t>
      </w:r>
      <w:r>
        <w:rPr>
          <w:rFonts w:ascii="Arial" w:hAnsi="Arial" w:cs="Arial"/>
        </w:rPr>
        <w:t xml:space="preserve">, </w:t>
      </w:r>
      <w:r w:rsidRPr="00C77C29">
        <w:rPr>
          <w:rFonts w:ascii="Arial" w:hAnsi="Arial" w:cs="Arial"/>
        </w:rPr>
        <w:t>Imprinter</w:t>
      </w:r>
      <w:r>
        <w:rPr>
          <w:rFonts w:ascii="Arial" w:hAnsi="Arial" w:cs="Arial"/>
        </w:rPr>
        <w:t xml:space="preserve">, MOTO, </w:t>
      </w:r>
      <w:r w:rsidRPr="00C77C29">
        <w:rPr>
          <w:rFonts w:ascii="Arial" w:hAnsi="Arial" w:cs="Arial"/>
        </w:rPr>
        <w:t>CASH advance</w:t>
      </w:r>
      <w:r>
        <w:rPr>
          <w:rFonts w:ascii="Arial" w:hAnsi="Arial" w:cs="Arial"/>
        </w:rPr>
        <w:t xml:space="preserve">, </w:t>
      </w:r>
      <w:r w:rsidRPr="00C77C29">
        <w:rPr>
          <w:rFonts w:ascii="Arial" w:hAnsi="Arial" w:cs="Arial"/>
        </w:rPr>
        <w:t>e-Commerce</w:t>
      </w:r>
      <w:r w:rsidR="007F36F7">
        <w:rPr>
          <w:rFonts w:ascii="Arial" w:hAnsi="Arial" w:cs="Arial"/>
        </w:rPr>
        <w:t xml:space="preserve">, </w:t>
      </w:r>
      <w:commentRangeStart w:id="446"/>
      <w:commentRangeStart w:id="447"/>
      <w:ins w:id="448" w:author="Seková Mária" w:date="2018-02-14T17:04:00Z">
        <w:r w:rsidR="007F36F7">
          <w:rPr>
            <w:rFonts w:ascii="Arial" w:hAnsi="Arial" w:cs="Arial"/>
          </w:rPr>
          <w:t>Unattended</w:t>
        </w:r>
      </w:ins>
      <w:r>
        <w:rPr>
          <w:rFonts w:ascii="Arial" w:hAnsi="Arial" w:cs="Arial"/>
        </w:rPr>
        <w:t xml:space="preserve">. </w:t>
      </w:r>
      <w:commentRangeEnd w:id="446"/>
      <w:r w:rsidR="00123ADD">
        <w:rPr>
          <w:rStyle w:val="CommentReference"/>
        </w:rPr>
        <w:commentReference w:id="446"/>
      </w:r>
      <w:commentRangeEnd w:id="447"/>
      <w:r w:rsidR="009B3BE0">
        <w:rPr>
          <w:rStyle w:val="CommentReference"/>
        </w:rPr>
        <w:commentReference w:id="447"/>
      </w:r>
      <w:r>
        <w:rPr>
          <w:rFonts w:ascii="Arial" w:hAnsi="Arial" w:cs="Arial"/>
        </w:rPr>
        <w:t>Cannot be used for Top-up (ATM) retailer type.</w:t>
      </w:r>
    </w:p>
    <w:p w14:paraId="37BD5E4C" w14:textId="77777777" w:rsidR="00451888" w:rsidRPr="00123ADD" w:rsidRDefault="00451888" w:rsidP="00A23160">
      <w:pPr>
        <w:ind w:firstLine="720"/>
        <w:rPr>
          <w:rFonts w:ascii="Arial" w:hAnsi="Arial" w:cs="Arial"/>
        </w:rPr>
      </w:pPr>
    </w:p>
    <w:p w14:paraId="2E83095A" w14:textId="4BF79C03" w:rsidR="00A23160" w:rsidRDefault="00A23160" w:rsidP="00A23160">
      <w:pPr>
        <w:rPr>
          <w:ins w:id="449" w:author="Martin Ćosić" w:date="2018-02-16T15:51:00Z"/>
        </w:rPr>
      </w:pPr>
    </w:p>
    <w:p w14:paraId="7528EC7D" w14:textId="37010D87" w:rsidR="00E0164C" w:rsidRDefault="00E0164C" w:rsidP="00A23160">
      <w:pPr>
        <w:rPr>
          <w:ins w:id="450" w:author="Martin Ćosić" w:date="2018-02-16T15:51:00Z"/>
        </w:rPr>
      </w:pPr>
    </w:p>
    <w:p w14:paraId="3E70C4E4" w14:textId="0B9D0B72" w:rsidR="00E0164C" w:rsidRDefault="00E0164C" w:rsidP="00A23160">
      <w:pPr>
        <w:rPr>
          <w:ins w:id="451" w:author="Martin Ćosić" w:date="2018-02-16T15:51:00Z"/>
        </w:rPr>
      </w:pPr>
    </w:p>
    <w:p w14:paraId="22CCC472" w14:textId="77777777" w:rsidR="00E0164C" w:rsidRDefault="00E0164C" w:rsidP="00A23160"/>
    <w:p w14:paraId="5496589B" w14:textId="07A17409" w:rsidR="00A23160" w:rsidRDefault="00D94352" w:rsidP="00A23160">
      <w:r>
        <w:lastRenderedPageBreak/>
        <w:t>f</w:t>
      </w:r>
      <w:r w:rsidR="00A23160">
        <w:t>) Payment definition</w:t>
      </w:r>
      <w:r w:rsidR="000E1482">
        <w:t xml:space="preserve"> usage</w:t>
      </w:r>
      <w:r w:rsidR="00A23160">
        <w:t>:</w:t>
      </w:r>
    </w:p>
    <w:p w14:paraId="26D21C2F" w14:textId="57ED3B29" w:rsidR="00A23160" w:rsidRDefault="00A23160" w:rsidP="007B2B62">
      <w:pPr>
        <w:spacing w:before="120"/>
        <w:jc w:val="both"/>
      </w:pPr>
      <w:r>
        <w:t xml:space="preserve">On the next step in new customer wizard, you can </w:t>
      </w:r>
      <w:r w:rsidR="000E1482">
        <w:t xml:space="preserve">see </w:t>
      </w:r>
      <w:r>
        <w:t xml:space="preserve">payment definition </w:t>
      </w:r>
      <w:r w:rsidR="000E1482">
        <w:t xml:space="preserve">usage </w:t>
      </w:r>
      <w:r>
        <w:t>data for that customer:</w:t>
      </w:r>
    </w:p>
    <w:p w14:paraId="659003CC" w14:textId="77777777" w:rsidR="00A23160" w:rsidRDefault="00A23160" w:rsidP="00A23160"/>
    <w:p w14:paraId="60EEA94F" w14:textId="43036F15" w:rsidR="00A23160" w:rsidRDefault="000E1482" w:rsidP="00A23160">
      <w:commentRangeStart w:id="452"/>
      <w:commentRangeStart w:id="453"/>
      <w:r>
        <w:rPr>
          <w:noProof/>
          <w:lang w:val="sk-SK" w:eastAsia="sk-SK"/>
        </w:rPr>
        <w:drawing>
          <wp:inline distT="0" distB="0" distL="0" distR="0" wp14:anchorId="322DC511" wp14:editId="2115B435">
            <wp:extent cx="6400800" cy="14630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commentRangeEnd w:id="452"/>
      <w:r w:rsidR="0023115F">
        <w:rPr>
          <w:rStyle w:val="CommentReference"/>
        </w:rPr>
        <w:commentReference w:id="452"/>
      </w:r>
      <w:commentRangeEnd w:id="453"/>
      <w:r w:rsidR="007F36F7">
        <w:rPr>
          <w:rStyle w:val="CommentReference"/>
        </w:rPr>
        <w:commentReference w:id="453"/>
      </w:r>
      <w:commentRangeStart w:id="454"/>
      <w:commentRangeStart w:id="455"/>
      <w:r w:rsidR="000E1835">
        <w:rPr>
          <w:rStyle w:val="CommentReference"/>
        </w:rPr>
        <w:commentReference w:id="456"/>
      </w:r>
      <w:commentRangeEnd w:id="454"/>
      <w:r w:rsidR="003D2B7E">
        <w:rPr>
          <w:rStyle w:val="CommentReference"/>
        </w:rPr>
        <w:commentReference w:id="454"/>
      </w:r>
      <w:commentRangeEnd w:id="455"/>
      <w:r w:rsidR="00123ADD">
        <w:rPr>
          <w:rStyle w:val="CommentReference"/>
        </w:rPr>
        <w:commentReference w:id="455"/>
      </w:r>
    </w:p>
    <w:p w14:paraId="3EE233BC" w14:textId="77777777" w:rsidR="00A23160" w:rsidRDefault="00A23160" w:rsidP="00A23160"/>
    <w:p w14:paraId="0DBDC870" w14:textId="50928A0E" w:rsidR="00605C26" w:rsidRDefault="000E1482" w:rsidP="00A23160">
      <w:pPr>
        <w:jc w:val="both"/>
      </w:pPr>
      <w:r>
        <w:t>In case you have entered new payment definition in step 4 (explained i</w:t>
      </w:r>
      <w:commentRangeStart w:id="457"/>
      <w:commentRangeStart w:id="458"/>
      <w:commentRangeStart w:id="459"/>
      <w:r>
        <w:t xml:space="preserve">n </w:t>
      </w:r>
      <w:hyperlink w:anchor="_5.2._UC_POS_4" w:history="1">
        <w:r w:rsidRPr="0097509A">
          <w:rPr>
            <w:rStyle w:val="Hyperlink"/>
          </w:rPr>
          <w:t>US POS 027</w:t>
        </w:r>
      </w:hyperlink>
      <w:r>
        <w:t>)</w:t>
      </w:r>
      <w:commentRangeEnd w:id="457"/>
      <w:r>
        <w:rPr>
          <w:rStyle w:val="CommentReference"/>
        </w:rPr>
        <w:commentReference w:id="457"/>
      </w:r>
      <w:commentRangeEnd w:id="458"/>
      <w:commentRangeEnd w:id="459"/>
      <w:r>
        <w:t xml:space="preserve"> </w:t>
      </w:r>
      <w:r>
        <w:rPr>
          <w:rStyle w:val="CommentReference"/>
        </w:rPr>
        <w:commentReference w:id="458"/>
      </w:r>
      <w:r w:rsidR="00055F55">
        <w:rPr>
          <w:rStyle w:val="CommentReference"/>
        </w:rPr>
        <w:commentReference w:id="459"/>
      </w:r>
      <w:r>
        <w:t xml:space="preserve">and/or step 5 </w:t>
      </w:r>
      <w:r w:rsidRPr="00883306">
        <w:rPr>
          <w:rFonts w:ascii="Arial" w:hAnsi="Arial" w:cs="Arial"/>
        </w:rPr>
        <w:t xml:space="preserve">(explained </w:t>
      </w:r>
      <w:r>
        <w:rPr>
          <w:rFonts w:ascii="Arial" w:hAnsi="Arial" w:cs="Arial"/>
        </w:rPr>
        <w:t>in</w:t>
      </w:r>
      <w:r w:rsidR="00281A62">
        <w:rPr>
          <w:rFonts w:ascii="Arial" w:hAnsi="Arial" w:cs="Arial"/>
        </w:rPr>
        <w:t xml:space="preserve"> </w:t>
      </w:r>
      <w:hyperlink w:anchor="_5.2._UC_POS_16" w:history="1">
        <w:r w:rsidR="00281A62" w:rsidRPr="00281A62">
          <w:rPr>
            <w:rStyle w:val="Hyperlink"/>
            <w:rFonts w:ascii="Arial" w:hAnsi="Arial" w:cs="Arial"/>
          </w:rPr>
          <w:t>US POS 34</w:t>
        </w:r>
      </w:hyperlink>
      <w:r w:rsidR="00281A62">
        <w:rPr>
          <w:rFonts w:ascii="Arial" w:hAnsi="Arial" w:cs="Arial"/>
        </w:rPr>
        <w:t xml:space="preserve"> and</w:t>
      </w:r>
      <w:r>
        <w:rPr>
          <w:rFonts w:ascii="Arial" w:hAnsi="Arial" w:cs="Arial"/>
        </w:rPr>
        <w:t xml:space="preserve"> </w:t>
      </w:r>
      <w:hyperlink w:anchor="_5.2._UC_POS_5" w:history="1">
        <w:r w:rsidRPr="0097509A">
          <w:rPr>
            <w:rStyle w:val="Hyperlink"/>
            <w:rFonts w:ascii="Arial" w:hAnsi="Arial" w:cs="Arial"/>
          </w:rPr>
          <w:t>US POS 035</w:t>
        </w:r>
      </w:hyperlink>
      <w:r w:rsidRPr="00883306">
        <w:rPr>
          <w:rFonts w:ascii="Arial" w:hAnsi="Arial" w:cs="Arial"/>
        </w:rPr>
        <w:t>)</w:t>
      </w:r>
      <w:r>
        <w:rPr>
          <w:rFonts w:ascii="Arial" w:hAnsi="Arial" w:cs="Arial"/>
        </w:rPr>
        <w:t xml:space="preserve"> </w:t>
      </w:r>
      <w:r>
        <w:t>you will see on this view assignment of payment definitions for entities.</w:t>
      </w:r>
    </w:p>
    <w:p w14:paraId="1B151FA5" w14:textId="4D3CF935" w:rsidR="000E1482" w:rsidRDefault="000E1482" w:rsidP="00A23160">
      <w:pPr>
        <w:jc w:val="both"/>
      </w:pPr>
    </w:p>
    <w:p w14:paraId="37314F14" w14:textId="61CA5778" w:rsidR="000E1482" w:rsidRDefault="000E1482" w:rsidP="00A23160">
      <w:pPr>
        <w:jc w:val="both"/>
      </w:pPr>
      <w:r>
        <w:rPr>
          <w:noProof/>
          <w:lang w:val="sk-SK" w:eastAsia="sk-SK"/>
        </w:rPr>
        <w:drawing>
          <wp:inline distT="0" distB="0" distL="0" distR="0" wp14:anchorId="01D9AA35" wp14:editId="6495CC45">
            <wp:extent cx="6356985" cy="1463040"/>
            <wp:effectExtent l="0" t="0" r="571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56985" cy="1463040"/>
                    </a:xfrm>
                    <a:prstGeom prst="rect">
                      <a:avLst/>
                    </a:prstGeom>
                    <a:noFill/>
                    <a:ln>
                      <a:noFill/>
                    </a:ln>
                  </pic:spPr>
                </pic:pic>
              </a:graphicData>
            </a:graphic>
          </wp:inline>
        </w:drawing>
      </w:r>
    </w:p>
    <w:p w14:paraId="2F50CC6E" w14:textId="462D30AC" w:rsidR="00C645DA" w:rsidRPr="00123ADD" w:rsidDel="00D705FE" w:rsidRDefault="00605C26" w:rsidP="00123ADD">
      <w:pPr>
        <w:ind w:firstLine="720"/>
        <w:jc w:val="both"/>
        <w:rPr>
          <w:del w:id="460" w:author="Martin Ćosić" w:date="2018-02-16T12:47:00Z"/>
          <w:strike/>
          <w:highlight w:val="yellow"/>
        </w:rPr>
      </w:pPr>
      <w:del w:id="461" w:author="Martin Ćosić" w:date="2018-02-16T12:47:00Z">
        <w:r w:rsidDel="00D705FE">
          <w:delText xml:space="preserve">a) </w:delText>
        </w:r>
        <w:commentRangeStart w:id="462"/>
        <w:commentRangeStart w:id="463"/>
        <w:commentRangeStart w:id="464"/>
        <w:commentRangeStart w:id="465"/>
        <w:commentRangeStart w:id="466"/>
        <w:r w:rsidRPr="00123ADD" w:rsidDel="00D705FE">
          <w:rPr>
            <w:strike/>
          </w:rPr>
          <w:delText>select previously entered payment definition</w:delText>
        </w:r>
        <w:commentRangeEnd w:id="462"/>
        <w:r w:rsidR="0080441E" w:rsidRPr="00123ADD" w:rsidDel="00D705FE">
          <w:rPr>
            <w:rStyle w:val="CommentReference"/>
            <w:strike/>
          </w:rPr>
          <w:commentReference w:id="462"/>
        </w:r>
        <w:commentRangeEnd w:id="463"/>
        <w:commentRangeEnd w:id="464"/>
        <w:commentRangeEnd w:id="465"/>
        <w:commentRangeEnd w:id="466"/>
      </w:del>
    </w:p>
    <w:p w14:paraId="08444802" w14:textId="5200DDD1" w:rsidR="00605C26" w:rsidRDefault="00BE1588" w:rsidP="00123ADD">
      <w:pPr>
        <w:ind w:firstLine="720"/>
        <w:jc w:val="both"/>
        <w:rPr>
          <w:noProof/>
        </w:rPr>
      </w:pPr>
      <w:del w:id="467" w:author="Martin Ćosić" w:date="2018-02-16T12:47:00Z">
        <w:r w:rsidRPr="00123ADD" w:rsidDel="00D705FE">
          <w:rPr>
            <w:rStyle w:val="CommentReference"/>
            <w:strike/>
            <w:highlight w:val="yellow"/>
          </w:rPr>
          <w:commentReference w:id="463"/>
        </w:r>
        <w:r w:rsidR="003C2B08" w:rsidRPr="00123ADD" w:rsidDel="00D705FE">
          <w:rPr>
            <w:rStyle w:val="CommentReference"/>
            <w:strike/>
            <w:highlight w:val="yellow"/>
          </w:rPr>
          <w:commentReference w:id="464"/>
        </w:r>
        <w:r w:rsidR="00D07EB2" w:rsidDel="00D705FE">
          <w:rPr>
            <w:rStyle w:val="CommentReference"/>
          </w:rPr>
          <w:commentReference w:id="465"/>
        </w:r>
        <w:r w:rsidR="006A2C88" w:rsidDel="00D705FE">
          <w:rPr>
            <w:rStyle w:val="CommentReference"/>
          </w:rPr>
          <w:commentReference w:id="466"/>
        </w:r>
        <w:r w:rsidR="00C645DA" w:rsidRPr="00C645DA" w:rsidDel="00D705FE">
          <w:rPr>
            <w:noProof/>
          </w:rPr>
          <w:delText xml:space="preserve"> </w:delText>
        </w:r>
      </w:del>
    </w:p>
    <w:p w14:paraId="6297481B" w14:textId="0593D19B" w:rsidR="00A23160" w:rsidDel="00D705FE" w:rsidRDefault="0080441E" w:rsidP="00123ADD">
      <w:pPr>
        <w:spacing w:before="120"/>
        <w:jc w:val="both"/>
        <w:rPr>
          <w:del w:id="468" w:author="Martin Ćosić" w:date="2018-02-16T12:47:00Z"/>
        </w:rPr>
      </w:pPr>
      <w:commentRangeStart w:id="469"/>
      <w:commentRangeStart w:id="470"/>
      <w:commentRangeStart w:id="471"/>
      <w:r>
        <w:rPr>
          <w:rStyle w:val="CommentReference"/>
        </w:rPr>
        <w:commentReference w:id="472"/>
      </w:r>
      <w:commentRangeEnd w:id="469"/>
      <w:r w:rsidR="00BE1588">
        <w:rPr>
          <w:rStyle w:val="CommentReference"/>
        </w:rPr>
        <w:commentReference w:id="469"/>
      </w:r>
      <w:commentRangeEnd w:id="470"/>
      <w:r w:rsidR="00C645DA">
        <w:rPr>
          <w:rStyle w:val="CommentReference"/>
        </w:rPr>
        <w:commentReference w:id="470"/>
      </w:r>
      <w:commentRangeEnd w:id="471"/>
      <w:r w:rsidR="00F12290">
        <w:rPr>
          <w:rStyle w:val="CommentReference"/>
        </w:rPr>
        <w:commentReference w:id="471"/>
      </w:r>
    </w:p>
    <w:p w14:paraId="60B63103" w14:textId="26861F02" w:rsidR="00A23160" w:rsidDel="00D705FE" w:rsidRDefault="00A23160">
      <w:pPr>
        <w:spacing w:before="120"/>
        <w:jc w:val="both"/>
        <w:rPr>
          <w:del w:id="473" w:author="Martin Ćosić" w:date="2018-02-16T12:47:00Z"/>
        </w:rPr>
        <w:pPrChange w:id="474" w:author="Martin Ćosić" w:date="2018-02-16T12:47:00Z">
          <w:pPr/>
        </w:pPrChange>
      </w:pPr>
    </w:p>
    <w:p w14:paraId="4EF25295" w14:textId="07482B88" w:rsidR="00281A62" w:rsidDel="00D705FE" w:rsidRDefault="00281A62" w:rsidP="00A23160">
      <w:pPr>
        <w:rPr>
          <w:del w:id="475" w:author="Martin Ćosić" w:date="2018-02-16T12:47:00Z"/>
        </w:rPr>
      </w:pPr>
    </w:p>
    <w:p w14:paraId="1B858A6C" w14:textId="77777777" w:rsidR="00281A62" w:rsidRDefault="00281A62" w:rsidP="00A23160"/>
    <w:p w14:paraId="6B860E9A" w14:textId="40A1346F" w:rsidR="00A23160" w:rsidRPr="00123ADD" w:rsidRDefault="00092D50" w:rsidP="00123ADD">
      <w:pPr>
        <w:jc w:val="both"/>
        <w:rPr>
          <w:rFonts w:ascii="Arial" w:hAnsi="Arial" w:cs="Arial"/>
        </w:rPr>
      </w:pPr>
      <w:r w:rsidRPr="00123ADD">
        <w:rPr>
          <w:rFonts w:ascii="Arial" w:hAnsi="Arial" w:cs="Arial"/>
        </w:rPr>
        <w:t>g</w:t>
      </w:r>
      <w:r w:rsidR="00BF500C" w:rsidRPr="00123ADD">
        <w:rPr>
          <w:rFonts w:ascii="Arial" w:hAnsi="Arial" w:cs="Arial"/>
        </w:rPr>
        <w:t>) Statement definitions:</w:t>
      </w:r>
    </w:p>
    <w:p w14:paraId="24C05364" w14:textId="3D252991" w:rsidR="00A23160" w:rsidRPr="00123ADD" w:rsidRDefault="00A23160" w:rsidP="00123ADD">
      <w:pPr>
        <w:spacing w:before="240"/>
        <w:jc w:val="both"/>
        <w:rPr>
          <w:rFonts w:ascii="Arial" w:hAnsi="Arial" w:cs="Arial"/>
        </w:rPr>
      </w:pPr>
      <w:r w:rsidRPr="00123ADD">
        <w:rPr>
          <w:rFonts w:ascii="Arial" w:hAnsi="Arial" w:cs="Arial"/>
        </w:rPr>
        <w:t>In new customer wizard you can also add statement definition(s)</w:t>
      </w:r>
      <w:r w:rsidR="002422EF" w:rsidRPr="00123ADD">
        <w:rPr>
          <w:rFonts w:ascii="Arial" w:hAnsi="Arial" w:cs="Arial"/>
        </w:rPr>
        <w:t xml:space="preserve"> by click on the </w:t>
      </w:r>
      <w:proofErr w:type="gramStart"/>
      <w:r w:rsidR="002422EF" w:rsidRPr="00123ADD">
        <w:rPr>
          <w:rFonts w:ascii="Arial" w:hAnsi="Arial" w:cs="Arial"/>
          <w:color w:val="FFFFFF" w:themeColor="background1"/>
          <w:highlight w:val="blue"/>
        </w:rPr>
        <w:t>New</w:t>
      </w:r>
      <w:proofErr w:type="gramEnd"/>
      <w:r w:rsidR="002422EF" w:rsidRPr="00123ADD">
        <w:rPr>
          <w:rFonts w:ascii="Arial" w:hAnsi="Arial" w:cs="Arial"/>
          <w:color w:val="FFFFFF" w:themeColor="background1"/>
          <w:highlight w:val="blue"/>
        </w:rPr>
        <w:t xml:space="preserve"> state.</w:t>
      </w:r>
      <w:r w:rsidR="00A3518C">
        <w:rPr>
          <w:rFonts w:ascii="Arial" w:hAnsi="Arial" w:cs="Arial"/>
          <w:color w:val="FFFFFF" w:themeColor="background1"/>
          <w:highlight w:val="blue"/>
        </w:rPr>
        <w:t xml:space="preserve"> </w:t>
      </w:r>
      <w:proofErr w:type="gramStart"/>
      <w:r w:rsidR="002422EF" w:rsidRPr="00123ADD">
        <w:rPr>
          <w:rFonts w:ascii="Arial" w:hAnsi="Arial" w:cs="Arial"/>
          <w:color w:val="FFFFFF" w:themeColor="background1"/>
          <w:highlight w:val="blue"/>
        </w:rPr>
        <w:t>def</w:t>
      </w:r>
      <w:proofErr w:type="gramEnd"/>
      <w:r w:rsidR="002422EF" w:rsidRPr="00123ADD">
        <w:rPr>
          <w:rFonts w:ascii="Arial" w:hAnsi="Arial" w:cs="Arial"/>
          <w:color w:val="FFFFFF" w:themeColor="background1"/>
          <w:highlight w:val="blue"/>
        </w:rPr>
        <w:t>.</w:t>
      </w:r>
      <w:r w:rsidR="002422EF" w:rsidRPr="00123ADD">
        <w:rPr>
          <w:rFonts w:ascii="Arial" w:hAnsi="Arial" w:cs="Arial"/>
          <w:color w:val="FFFFFF" w:themeColor="background1"/>
        </w:rPr>
        <w:t xml:space="preserve"> </w:t>
      </w:r>
      <w:r w:rsidR="002422EF">
        <w:rPr>
          <w:rFonts w:ascii="Arial" w:hAnsi="Arial" w:cs="Arial"/>
        </w:rPr>
        <w:t>button</w:t>
      </w:r>
      <w:r w:rsidRPr="00123ADD">
        <w:rPr>
          <w:rFonts w:ascii="Arial" w:hAnsi="Arial" w:cs="Arial"/>
        </w:rPr>
        <w:t>:</w:t>
      </w:r>
    </w:p>
    <w:p w14:paraId="014BDB87" w14:textId="732B2F21" w:rsidR="00A23160" w:rsidRDefault="00A23160" w:rsidP="00A23160">
      <w:r>
        <w:lastRenderedPageBreak/>
        <w:t xml:space="preserve">             </w:t>
      </w:r>
      <w:del w:id="476" w:author="Martin Ćosić" w:date="2018-02-16T15:56:00Z">
        <w:r w:rsidR="00D07EB2" w:rsidDel="00E0164C">
          <w:rPr>
            <w:noProof/>
            <w:lang w:val="sk-SK" w:eastAsia="sk-SK"/>
          </w:rPr>
          <w:drawing>
            <wp:inline distT="0" distB="0" distL="0" distR="0" wp14:anchorId="3ED99077" wp14:editId="67784DAC">
              <wp:extent cx="6400800" cy="14630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del>
      <w:ins w:id="477" w:author="Martin Ćosić" w:date="2018-02-16T15:56:00Z">
        <w:r w:rsidR="00E0164C">
          <w:rPr>
            <w:noProof/>
            <w:lang w:val="sk-SK" w:eastAsia="sk-SK"/>
          </w:rPr>
          <w:drawing>
            <wp:inline distT="0" distB="0" distL="0" distR="0" wp14:anchorId="4ABA10CE" wp14:editId="2F052362">
              <wp:extent cx="6400800" cy="14630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ins>
    </w:p>
    <w:p w14:paraId="44FC59BB" w14:textId="40743109" w:rsidR="00A23160" w:rsidRDefault="00A23160" w:rsidP="00A23160">
      <w:pPr>
        <w:spacing w:before="120"/>
      </w:pPr>
      <w:r>
        <w:t xml:space="preserve">New statement definition wizard </w:t>
      </w:r>
      <w:r w:rsidR="00A3518C">
        <w:t xml:space="preserve">has </w:t>
      </w:r>
      <w:r w:rsidR="0063468A">
        <w:t xml:space="preserve">the following steps </w:t>
      </w:r>
      <w:r>
        <w:t>(e</w:t>
      </w:r>
      <w:r w:rsidR="0063468A">
        <w:t>xplained</w:t>
      </w:r>
      <w:r w:rsidR="00A3518C">
        <w:t xml:space="preserve"> in</w:t>
      </w:r>
      <w:r w:rsidR="0063468A">
        <w:t xml:space="preserve"> </w:t>
      </w:r>
      <w:hyperlink w:anchor="_5.2._UC_POS_6" w:history="1">
        <w:r w:rsidR="00281A62" w:rsidRPr="00281A62">
          <w:rPr>
            <w:rStyle w:val="Hyperlink"/>
          </w:rPr>
          <w:t>UC POS 46</w:t>
        </w:r>
      </w:hyperlink>
      <w:r w:rsidR="0063468A">
        <w:t>)</w:t>
      </w:r>
      <w:r>
        <w:t>:</w:t>
      </w:r>
    </w:p>
    <w:p w14:paraId="200B25DD" w14:textId="77777777" w:rsidR="00A23160" w:rsidRDefault="00A23160" w:rsidP="00A23160">
      <w:pPr>
        <w:ind w:firstLine="720"/>
      </w:pPr>
      <w:r>
        <w:t>1. Basic statement definition data</w:t>
      </w:r>
    </w:p>
    <w:p w14:paraId="66B85B56" w14:textId="77777777" w:rsidR="00A23160" w:rsidRDefault="00A23160" w:rsidP="00A23160">
      <w:pPr>
        <w:ind w:firstLine="720"/>
      </w:pPr>
      <w:r>
        <w:t>2. Statement definition addresses</w:t>
      </w:r>
    </w:p>
    <w:p w14:paraId="6E7F9B1D" w14:textId="54578470" w:rsidR="00A23160" w:rsidRDefault="00A23160" w:rsidP="0063468A">
      <w:pPr>
        <w:ind w:firstLine="720"/>
      </w:pPr>
      <w:r>
        <w:t>3. Statement definition scope.</w:t>
      </w:r>
    </w:p>
    <w:p w14:paraId="6CB6B1BE" w14:textId="01A2331D" w:rsidR="00754EDE" w:rsidRPr="00883306" w:rsidRDefault="00D07EB2" w:rsidP="00754EDE">
      <w:pPr>
        <w:jc w:val="both"/>
        <w:rPr>
          <w:rFonts w:ascii="Arial" w:hAnsi="Arial" w:cs="Arial"/>
        </w:rPr>
      </w:pPr>
      <w:r>
        <w:br/>
      </w:r>
      <w:r w:rsidR="00754EDE" w:rsidRPr="00883306">
        <w:rPr>
          <w:rFonts w:ascii="Arial" w:hAnsi="Arial" w:cs="Arial"/>
        </w:rPr>
        <w:t xml:space="preserve">On the following screen you can delete added </w:t>
      </w:r>
      <w:r w:rsidR="00754EDE">
        <w:rPr>
          <w:rFonts w:ascii="Arial" w:hAnsi="Arial" w:cs="Arial"/>
        </w:rPr>
        <w:t>Statement definition</w:t>
      </w:r>
      <w:r w:rsidR="00754EDE" w:rsidRPr="00883306">
        <w:rPr>
          <w:rFonts w:ascii="Arial" w:hAnsi="Arial" w:cs="Arial"/>
        </w:rPr>
        <w:t xml:space="preserve">, by click on the right positioned orange X sign related to </w:t>
      </w:r>
      <w:r w:rsidR="00754EDE">
        <w:rPr>
          <w:rFonts w:ascii="Arial" w:hAnsi="Arial" w:cs="Arial"/>
        </w:rPr>
        <w:t>statement definition</w:t>
      </w:r>
      <w:r w:rsidR="00754EDE" w:rsidRPr="00883306">
        <w:rPr>
          <w:rFonts w:ascii="Arial" w:hAnsi="Arial" w:cs="Arial"/>
        </w:rPr>
        <w:t xml:space="preserve"> data in that line</w:t>
      </w:r>
      <w:r w:rsidR="00754EDE">
        <w:rPr>
          <w:rFonts w:ascii="Arial" w:hAnsi="Arial" w:cs="Arial"/>
        </w:rPr>
        <w:t xml:space="preserve">, </w:t>
      </w:r>
      <w:r w:rsidR="00754EDE">
        <w:t>you can modify entered data, add more statement definitions.</w:t>
      </w:r>
    </w:p>
    <w:p w14:paraId="665DCA41" w14:textId="7E1FF958" w:rsidR="00D07EB2" w:rsidRDefault="00D07EB2" w:rsidP="00123ADD">
      <w:del w:id="478" w:author="Martin Ćosić" w:date="2018-02-16T12:47:00Z">
        <w:r w:rsidDel="00D705FE">
          <w:br/>
        </w:r>
      </w:del>
      <w:r>
        <w:br/>
      </w:r>
      <w:r>
        <w:rPr>
          <w:noProof/>
          <w:lang w:val="sk-SK" w:eastAsia="sk-SK"/>
        </w:rPr>
        <w:drawing>
          <wp:inline distT="0" distB="0" distL="0" distR="0" wp14:anchorId="672C76B5" wp14:editId="65835510">
            <wp:extent cx="6400800" cy="19202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1920240"/>
                    </a:xfrm>
                    <a:prstGeom prst="rect">
                      <a:avLst/>
                    </a:prstGeom>
                    <a:noFill/>
                    <a:ln>
                      <a:noFill/>
                    </a:ln>
                  </pic:spPr>
                </pic:pic>
              </a:graphicData>
            </a:graphic>
          </wp:inline>
        </w:drawing>
      </w:r>
    </w:p>
    <w:p w14:paraId="306EA3EB" w14:textId="072693A0" w:rsidR="00A23160" w:rsidRDefault="00A23160" w:rsidP="0063468A">
      <w:pPr>
        <w:spacing w:before="120"/>
        <w:jc w:val="both"/>
        <w:rPr>
          <w:ins w:id="479" w:author="Martin Ćosić" w:date="2018-02-16T15:58:00Z"/>
          <w:rFonts w:ascii="Arial" w:hAnsi="Arial" w:cs="Arial"/>
        </w:rPr>
      </w:pPr>
      <w:r>
        <w:rPr>
          <w:rFonts w:ascii="Arial" w:hAnsi="Arial" w:cs="Arial"/>
        </w:rPr>
        <w:t>By c</w:t>
      </w:r>
      <w:r w:rsidRPr="00FB52CE">
        <w:rPr>
          <w:rFonts w:ascii="Arial" w:hAnsi="Arial" w:cs="Arial"/>
        </w:rPr>
        <w:t xml:space="preserve">lick on the </w:t>
      </w:r>
      <w:r w:rsidRPr="00274F51">
        <w:rPr>
          <w:rFonts w:ascii="Arial" w:hAnsi="Arial" w:cs="Arial"/>
          <w:color w:val="FFFFFF" w:themeColor="background1"/>
          <w:highlight w:val="blue"/>
        </w:rPr>
        <w:t>Finish</w:t>
      </w:r>
      <w:r>
        <w:rPr>
          <w:rFonts w:ascii="Arial" w:hAnsi="Arial" w:cs="Arial"/>
        </w:rPr>
        <w:t xml:space="preserve"> button at the last new customer wizard step, </w:t>
      </w:r>
      <w:r w:rsidRPr="00FB52CE">
        <w:rPr>
          <w:rFonts w:ascii="Arial" w:hAnsi="Arial" w:cs="Arial"/>
        </w:rPr>
        <w:t>i</w:t>
      </w:r>
      <w:r>
        <w:rPr>
          <w:rFonts w:ascii="Arial" w:hAnsi="Arial" w:cs="Arial"/>
        </w:rPr>
        <w:t xml:space="preserve">f you input/selected data correctly, pop-up message will appears with info that </w:t>
      </w:r>
      <w:r w:rsidRPr="00FB52CE">
        <w:rPr>
          <w:rFonts w:ascii="Arial" w:hAnsi="Arial" w:cs="Arial"/>
        </w:rPr>
        <w:t>new customer successfully added.</w:t>
      </w:r>
    </w:p>
    <w:p w14:paraId="6DFA2588" w14:textId="370DD0A7" w:rsidR="002E1231" w:rsidRDefault="002E1231" w:rsidP="0063468A">
      <w:pPr>
        <w:spacing w:before="120"/>
        <w:jc w:val="both"/>
        <w:rPr>
          <w:ins w:id="480" w:author="Martin Ćosić" w:date="2018-02-16T15:58:00Z"/>
          <w:rFonts w:ascii="Arial" w:hAnsi="Arial" w:cs="Arial"/>
        </w:rPr>
      </w:pPr>
    </w:p>
    <w:p w14:paraId="280A55D6" w14:textId="74AA36F2" w:rsidR="002E1231" w:rsidRDefault="002E1231" w:rsidP="0063468A">
      <w:pPr>
        <w:spacing w:before="120"/>
        <w:jc w:val="both"/>
        <w:rPr>
          <w:rFonts w:ascii="Arial" w:hAnsi="Arial" w:cs="Arial"/>
        </w:rPr>
      </w:pPr>
      <w:ins w:id="481" w:author="Martin Ćosić" w:date="2018-02-16T15:59:00Z">
        <w:r>
          <w:rPr>
            <w:rFonts w:ascii="Arial" w:hAnsi="Arial" w:cs="Arial"/>
            <w:noProof/>
            <w:lang w:val="sk-SK" w:eastAsia="sk-SK"/>
          </w:rPr>
          <w:drawing>
            <wp:inline distT="0" distB="0" distL="0" distR="0" wp14:anchorId="4DBC5AAD" wp14:editId="2285736F">
              <wp:extent cx="6366510" cy="9213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66510" cy="921385"/>
                      </a:xfrm>
                      <a:prstGeom prst="rect">
                        <a:avLst/>
                      </a:prstGeom>
                      <a:noFill/>
                      <a:ln>
                        <a:noFill/>
                      </a:ln>
                    </pic:spPr>
                  </pic:pic>
                </a:graphicData>
              </a:graphic>
            </wp:inline>
          </w:drawing>
        </w:r>
      </w:ins>
    </w:p>
    <w:p w14:paraId="1F9335EE" w14:textId="46D51307" w:rsidR="00A23160" w:rsidRDefault="00A23160" w:rsidP="00A23160">
      <w:pPr>
        <w:jc w:val="both"/>
        <w:rPr>
          <w:rFonts w:ascii="Arial" w:hAnsi="Arial" w:cs="Arial"/>
        </w:rPr>
      </w:pPr>
    </w:p>
    <w:p w14:paraId="6D88B0D8" w14:textId="77777777" w:rsidR="00A23160" w:rsidRDefault="00A23160" w:rsidP="00A23160">
      <w:pPr>
        <w:jc w:val="both"/>
        <w:rPr>
          <w:rFonts w:ascii="Arial" w:hAnsi="Arial" w:cs="Arial"/>
        </w:rPr>
      </w:pPr>
      <w:r>
        <w:rPr>
          <w:rFonts w:ascii="Arial" w:hAnsi="Arial" w:cs="Arial"/>
        </w:rPr>
        <w:t xml:space="preserve"> </w:t>
      </w:r>
    </w:p>
    <w:p w14:paraId="2FF52FF4" w14:textId="19688228" w:rsidR="00A23160" w:rsidRDefault="004E65EF" w:rsidP="00A23160">
      <w:pPr>
        <w:jc w:val="both"/>
        <w:rPr>
          <w:rFonts w:ascii="Arial" w:hAnsi="Arial" w:cs="Arial"/>
        </w:rPr>
      </w:pPr>
      <w:r>
        <w:rPr>
          <w:rFonts w:ascii="Arial" w:hAnsi="Arial" w:cs="Arial"/>
        </w:rPr>
        <w:lastRenderedPageBreak/>
        <w:t>2</w:t>
      </w:r>
      <w:r w:rsidR="00A23160">
        <w:rPr>
          <w:rFonts w:ascii="Arial" w:hAnsi="Arial" w:cs="Arial"/>
        </w:rPr>
        <w:t xml:space="preserve">) </w:t>
      </w:r>
      <w:r w:rsidR="00A23160" w:rsidRPr="00794596">
        <w:rPr>
          <w:rFonts w:ascii="Arial" w:hAnsi="Arial" w:cs="Arial"/>
          <w:i/>
        </w:rPr>
        <w:t>Acquiring</w:t>
      </w:r>
      <w:r w:rsidR="00A23160">
        <w:rPr>
          <w:rFonts w:ascii="Arial" w:hAnsi="Arial" w:cs="Arial"/>
        </w:rPr>
        <w:t xml:space="preserve"> module &gt; </w:t>
      </w:r>
      <w:r w:rsidR="00A23160" w:rsidRPr="008A39B2">
        <w:rPr>
          <w:rFonts w:ascii="Arial" w:hAnsi="Arial" w:cs="Arial"/>
          <w:i/>
        </w:rPr>
        <w:t>Review 2</w:t>
      </w:r>
      <w:r w:rsidR="00A23160">
        <w:rPr>
          <w:rFonts w:ascii="Arial" w:hAnsi="Arial" w:cs="Arial"/>
        </w:rPr>
        <w:t xml:space="preserve"> form &gt; </w:t>
      </w:r>
      <w:r w:rsidR="00A23160" w:rsidRPr="008A39B2">
        <w:rPr>
          <w:rFonts w:ascii="Arial" w:hAnsi="Arial" w:cs="Arial"/>
          <w:i/>
        </w:rPr>
        <w:t>Customers</w:t>
      </w:r>
      <w:r>
        <w:rPr>
          <w:rFonts w:ascii="Arial" w:hAnsi="Arial" w:cs="Arial"/>
        </w:rPr>
        <w:t xml:space="preserve"> level</w:t>
      </w:r>
    </w:p>
    <w:p w14:paraId="0A1596A0" w14:textId="1255686C" w:rsidR="00A23160" w:rsidRDefault="004E65EF" w:rsidP="004E65EF">
      <w:pPr>
        <w:spacing w:before="120"/>
        <w:jc w:val="both"/>
        <w:rPr>
          <w:rFonts w:ascii="Arial" w:hAnsi="Arial" w:cs="Arial"/>
        </w:rPr>
      </w:pPr>
      <w:r>
        <w:rPr>
          <w:rFonts w:ascii="Arial" w:hAnsi="Arial" w:cs="Arial"/>
        </w:rPr>
        <w:t xml:space="preserve">On this level </w:t>
      </w:r>
      <w:r w:rsidR="00A23160">
        <w:rPr>
          <w:rFonts w:ascii="Arial" w:hAnsi="Arial" w:cs="Arial"/>
        </w:rPr>
        <w:t xml:space="preserve">with </w:t>
      </w:r>
      <w:r w:rsidR="00A23160" w:rsidRPr="008500F2">
        <w:rPr>
          <w:rFonts w:ascii="Arial" w:hAnsi="Arial" w:cs="Arial"/>
          <w:color w:val="FFFFFF" w:themeColor="background1"/>
          <w:highlight w:val="blue"/>
        </w:rPr>
        <w:t>Add customer</w:t>
      </w:r>
      <w:r w:rsidR="00A23160" w:rsidRPr="008500F2">
        <w:rPr>
          <w:rFonts w:ascii="Arial" w:hAnsi="Arial" w:cs="Arial"/>
          <w:color w:val="FFFFFF" w:themeColor="background1"/>
        </w:rPr>
        <w:t xml:space="preserve"> </w:t>
      </w:r>
      <w:r w:rsidR="00A23160">
        <w:rPr>
          <w:rFonts w:ascii="Arial" w:hAnsi="Arial" w:cs="Arial"/>
        </w:rPr>
        <w:t xml:space="preserve">button you can open add customer wizard </w:t>
      </w:r>
      <w:r w:rsidR="003173B6">
        <w:rPr>
          <w:rFonts w:ascii="Arial" w:hAnsi="Arial" w:cs="Arial"/>
        </w:rPr>
        <w:t>with only two</w:t>
      </w:r>
      <w:r w:rsidR="00A23160">
        <w:rPr>
          <w:rFonts w:ascii="Arial" w:hAnsi="Arial" w:cs="Arial"/>
        </w:rPr>
        <w:t xml:space="preserve"> steps:</w:t>
      </w:r>
    </w:p>
    <w:p w14:paraId="79401BB6" w14:textId="77777777" w:rsidR="00A23160" w:rsidRDefault="00A23160" w:rsidP="00123ADD">
      <w:pPr>
        <w:ind w:firstLine="720"/>
        <w:jc w:val="both"/>
        <w:rPr>
          <w:rFonts w:ascii="Arial" w:hAnsi="Arial" w:cs="Arial"/>
        </w:rPr>
      </w:pPr>
      <w:r>
        <w:rPr>
          <w:rFonts w:ascii="Arial" w:hAnsi="Arial" w:cs="Arial"/>
        </w:rPr>
        <w:t>1. Basic customer info</w:t>
      </w:r>
    </w:p>
    <w:p w14:paraId="424B7A78" w14:textId="76A2E889" w:rsidR="00DF7810" w:rsidRDefault="00A23160" w:rsidP="00123ADD">
      <w:pPr>
        <w:ind w:left="720"/>
        <w:jc w:val="both"/>
        <w:rPr>
          <w:rFonts w:ascii="Arial" w:hAnsi="Arial" w:cs="Arial"/>
        </w:rPr>
      </w:pPr>
      <w:r>
        <w:rPr>
          <w:rFonts w:ascii="Arial" w:hAnsi="Arial" w:cs="Arial"/>
        </w:rPr>
        <w:t>2. Addresses.</w:t>
      </w:r>
    </w:p>
    <w:p w14:paraId="62BFC82D" w14:textId="77777777" w:rsidR="007D1F78" w:rsidRDefault="007D1F78" w:rsidP="00BF500C">
      <w:pPr>
        <w:ind w:left="720" w:firstLine="720"/>
        <w:jc w:val="both"/>
        <w:rPr>
          <w:rFonts w:ascii="Arial" w:hAnsi="Arial" w:cs="Arial"/>
        </w:rPr>
      </w:pPr>
    </w:p>
    <w:p w14:paraId="20FDCA1F" w14:textId="172B009D" w:rsidR="00A23160" w:rsidRDefault="0056484B" w:rsidP="00DF7810">
      <w:pPr>
        <w:jc w:val="both"/>
        <w:rPr>
          <w:rFonts w:ascii="Arial" w:hAnsi="Arial" w:cs="Arial"/>
        </w:rPr>
      </w:pPr>
      <w:r>
        <w:rPr>
          <w:rFonts w:ascii="Arial" w:hAnsi="Arial" w:cs="Arial"/>
        </w:rPr>
        <w:t xml:space="preserve">         </w:t>
      </w:r>
      <w:del w:id="482" w:author="Martin Ćosić" w:date="2018-02-16T16:01:00Z">
        <w:r w:rsidR="00DF7810" w:rsidDel="002E1231">
          <w:rPr>
            <w:noProof/>
            <w:lang w:val="sk-SK" w:eastAsia="sk-SK"/>
          </w:rPr>
          <w:drawing>
            <wp:inline distT="0" distB="0" distL="0" distR="0" wp14:anchorId="6B86C218" wp14:editId="1C30245D">
              <wp:extent cx="4190702" cy="1549808"/>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9614" cy="1567897"/>
                      </a:xfrm>
                      <a:prstGeom prst="rect">
                        <a:avLst/>
                      </a:prstGeom>
                      <a:noFill/>
                      <a:ln>
                        <a:noFill/>
                      </a:ln>
                    </pic:spPr>
                  </pic:pic>
                </a:graphicData>
              </a:graphic>
            </wp:inline>
          </w:drawing>
        </w:r>
      </w:del>
      <w:ins w:id="483" w:author="Martin Ćosić" w:date="2018-02-16T16:01:00Z">
        <w:r w:rsidR="002E1231">
          <w:rPr>
            <w:rFonts w:ascii="Arial" w:hAnsi="Arial" w:cs="Arial"/>
            <w:noProof/>
            <w:lang w:val="sk-SK" w:eastAsia="sk-SK"/>
          </w:rPr>
          <w:drawing>
            <wp:inline distT="0" distB="0" distL="0" distR="0" wp14:anchorId="39B72BFD" wp14:editId="572A91DF">
              <wp:extent cx="6366510" cy="13036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66510" cy="1303655"/>
                      </a:xfrm>
                      <a:prstGeom prst="rect">
                        <a:avLst/>
                      </a:prstGeom>
                      <a:noFill/>
                      <a:ln>
                        <a:noFill/>
                      </a:ln>
                    </pic:spPr>
                  </pic:pic>
                </a:graphicData>
              </a:graphic>
            </wp:inline>
          </w:drawing>
        </w:r>
      </w:ins>
      <w:r w:rsidR="00A23160">
        <w:rPr>
          <w:rFonts w:ascii="Arial" w:hAnsi="Arial" w:cs="Arial"/>
        </w:rPr>
        <w:t xml:space="preserve">                           </w:t>
      </w:r>
    </w:p>
    <w:p w14:paraId="433FBA5D" w14:textId="77777777" w:rsidR="00A23160" w:rsidRDefault="00A23160" w:rsidP="00A23160">
      <w:pPr>
        <w:jc w:val="both"/>
        <w:rPr>
          <w:rFonts w:ascii="Arial" w:hAnsi="Arial" w:cs="Arial"/>
        </w:rPr>
      </w:pPr>
    </w:p>
    <w:p w14:paraId="34FF513E" w14:textId="3F050DD6" w:rsidR="00A23160" w:rsidRDefault="003173B6" w:rsidP="003173B6">
      <w:pPr>
        <w:spacing w:before="60"/>
        <w:jc w:val="both"/>
      </w:pPr>
      <w:r>
        <w:rPr>
          <w:rFonts w:ascii="Arial" w:hAnsi="Arial" w:cs="Arial"/>
        </w:rPr>
        <w:t>Same wizard you can open if you first list by filter</w:t>
      </w:r>
      <w:r w:rsidR="00ED27DB">
        <w:rPr>
          <w:rFonts w:ascii="Arial" w:hAnsi="Arial" w:cs="Arial"/>
        </w:rPr>
        <w:t>(s)</w:t>
      </w:r>
      <w:r>
        <w:rPr>
          <w:rFonts w:ascii="Arial" w:hAnsi="Arial" w:cs="Arial"/>
        </w:rPr>
        <w:t xml:space="preserve"> </w:t>
      </w:r>
      <w:r w:rsidR="004E65EF">
        <w:rPr>
          <w:rFonts w:ascii="Arial" w:hAnsi="Arial" w:cs="Arial"/>
        </w:rPr>
        <w:t xml:space="preserve">existing customer(s) in the system and </w:t>
      </w:r>
      <w:r>
        <w:rPr>
          <w:rFonts w:ascii="Arial" w:hAnsi="Arial" w:cs="Arial"/>
        </w:rPr>
        <w:t xml:space="preserve">then </w:t>
      </w:r>
      <w:r w:rsidR="004E65EF">
        <w:rPr>
          <w:rFonts w:ascii="Arial" w:hAnsi="Arial" w:cs="Arial"/>
        </w:rPr>
        <w:t>click on one of the</w:t>
      </w:r>
      <w:r>
        <w:rPr>
          <w:rFonts w:ascii="Arial" w:hAnsi="Arial" w:cs="Arial"/>
        </w:rPr>
        <w:t>m, then</w:t>
      </w:r>
      <w:r w:rsidR="008C5056">
        <w:rPr>
          <w:rFonts w:ascii="Arial" w:hAnsi="Arial" w:cs="Arial"/>
        </w:rPr>
        <w:t xml:space="preserve"> will</w:t>
      </w:r>
      <w:r w:rsidR="00E53CF1">
        <w:rPr>
          <w:rFonts w:ascii="Arial" w:hAnsi="Arial" w:cs="Arial"/>
        </w:rPr>
        <w:t xml:space="preserve"> be</w:t>
      </w:r>
      <w:r>
        <w:rPr>
          <w:rFonts w:ascii="Arial" w:hAnsi="Arial" w:cs="Arial"/>
        </w:rPr>
        <w:t xml:space="preserve"> </w:t>
      </w:r>
      <w:r w:rsidR="004E65EF" w:rsidRPr="008500F2">
        <w:rPr>
          <w:rFonts w:ascii="Arial" w:hAnsi="Arial" w:cs="Arial"/>
          <w:color w:val="FFFFFF" w:themeColor="background1"/>
          <w:highlight w:val="blue"/>
        </w:rPr>
        <w:t>Add customer</w:t>
      </w:r>
      <w:r w:rsidR="004E65EF" w:rsidRPr="008500F2">
        <w:rPr>
          <w:rFonts w:ascii="Arial" w:hAnsi="Arial" w:cs="Arial"/>
          <w:color w:val="FFFFFF" w:themeColor="background1"/>
        </w:rPr>
        <w:t xml:space="preserve"> </w:t>
      </w:r>
      <w:r w:rsidR="004E65EF">
        <w:rPr>
          <w:rFonts w:ascii="Arial" w:hAnsi="Arial" w:cs="Arial"/>
        </w:rPr>
        <w:t>button</w:t>
      </w:r>
      <w:r>
        <w:rPr>
          <w:rFonts w:ascii="Arial" w:hAnsi="Arial" w:cs="Arial"/>
        </w:rPr>
        <w:t xml:space="preserve"> available.</w:t>
      </w:r>
      <w:r w:rsidR="00A23160">
        <w:tab/>
      </w:r>
    </w:p>
    <w:p w14:paraId="1AFE4B5C" w14:textId="77777777" w:rsidR="00A23160" w:rsidRPr="00FB52CE" w:rsidRDefault="00A23160" w:rsidP="00A23160">
      <w:pPr>
        <w:jc w:val="both"/>
        <w:rPr>
          <w:rFonts w:ascii="Arial" w:hAnsi="Arial" w:cs="Arial"/>
        </w:rPr>
      </w:pPr>
    </w:p>
    <w:p w14:paraId="289DC2DE" w14:textId="77777777" w:rsidR="00A23160" w:rsidRPr="00232FD9" w:rsidRDefault="00A23160" w:rsidP="00A23160"/>
    <w:p w14:paraId="6B945A4A" w14:textId="04541D6B" w:rsidR="00A23160" w:rsidRPr="00710FE9" w:rsidRDefault="00A23160" w:rsidP="008C7BB9">
      <w:pPr>
        <w:rPr>
          <w:b/>
        </w:rPr>
      </w:pPr>
      <w:r w:rsidRPr="007B5F92">
        <w:rPr>
          <w:b/>
        </w:rPr>
        <w:t>Business &amp; system rules</w:t>
      </w:r>
    </w:p>
    <w:p w14:paraId="25A656CF" w14:textId="77777777" w:rsidR="008C7BB9" w:rsidRDefault="00710FE9" w:rsidP="00541800">
      <w:pPr>
        <w:spacing w:before="120"/>
        <w:jc w:val="both"/>
      </w:pPr>
      <w:r w:rsidRPr="008C7BB9">
        <w:rPr>
          <w:i/>
        </w:rPr>
        <w:t>Customer ID</w:t>
      </w:r>
      <w:r>
        <w:t xml:space="preserve"> – manual user input till max. 12 digits length and can start with zero,</w:t>
      </w:r>
      <w:r w:rsidR="008C7BB9">
        <w:t xml:space="preserve"> </w:t>
      </w:r>
      <w:r>
        <w:t xml:space="preserve">must be </w:t>
      </w:r>
    </w:p>
    <w:p w14:paraId="059F69CE" w14:textId="1E9DCA67" w:rsidR="00710FE9" w:rsidRDefault="008C7BB9" w:rsidP="00541800">
      <w:pPr>
        <w:ind w:left="720" w:firstLine="720"/>
        <w:jc w:val="both"/>
      </w:pPr>
      <w:r>
        <w:t xml:space="preserve">   </w:t>
      </w:r>
      <w:proofErr w:type="gramStart"/>
      <w:r w:rsidR="00710FE9">
        <w:t>unique</w:t>
      </w:r>
      <w:proofErr w:type="gramEnd"/>
      <w:r w:rsidR="00710FE9">
        <w:t xml:space="preserve"> per VUB in the system, </w:t>
      </w:r>
    </w:p>
    <w:p w14:paraId="2B2A091C" w14:textId="10825022" w:rsidR="00785B32" w:rsidRPr="00785B32" w:rsidRDefault="00E47583" w:rsidP="00123ADD">
      <w:pPr>
        <w:tabs>
          <w:tab w:val="left" w:pos="7438"/>
        </w:tabs>
        <w:spacing w:before="120"/>
        <w:jc w:val="both"/>
        <w:rPr>
          <w:rFonts w:ascii="Arial" w:hAnsi="Arial" w:cs="Arial"/>
        </w:rPr>
      </w:pPr>
      <w:r w:rsidRPr="00123ADD">
        <w:rPr>
          <w:rFonts w:ascii="Arial" w:hAnsi="Arial" w:cs="Arial"/>
          <w:i/>
        </w:rPr>
        <w:t>External ID</w:t>
      </w:r>
      <w:r w:rsidRPr="00123ADD">
        <w:rPr>
          <w:rFonts w:ascii="Arial" w:hAnsi="Arial" w:cs="Arial"/>
        </w:rPr>
        <w:t xml:space="preserve"> - VUB internal customer </w:t>
      </w:r>
      <w:r w:rsidR="00AE15BE" w:rsidRPr="00123ADD">
        <w:rPr>
          <w:rFonts w:ascii="Arial" w:hAnsi="Arial" w:cs="Arial"/>
        </w:rPr>
        <w:t xml:space="preserve">ID is </w:t>
      </w:r>
      <w:commentRangeStart w:id="484"/>
      <w:del w:id="485" w:author="Seková Mária" w:date="2018-02-15T10:02:00Z">
        <w:r w:rsidR="00C74C36" w:rsidDel="00123ADD">
          <w:rPr>
            <w:rFonts w:ascii="Arial" w:hAnsi="Arial" w:cs="Arial"/>
          </w:rPr>
          <w:delText>not</w:delText>
        </w:r>
      </w:del>
      <w:commentRangeEnd w:id="484"/>
      <w:r w:rsidR="00123ADD">
        <w:rPr>
          <w:rStyle w:val="CommentReference"/>
        </w:rPr>
        <w:commentReference w:id="484"/>
      </w:r>
      <w:del w:id="486" w:author="Seková Mária" w:date="2018-02-15T10:02:00Z">
        <w:r w:rsidR="00C74C36" w:rsidDel="00123ADD">
          <w:rPr>
            <w:rFonts w:ascii="Arial" w:hAnsi="Arial" w:cs="Arial"/>
          </w:rPr>
          <w:delText xml:space="preserve"> </w:delText>
        </w:r>
      </w:del>
      <w:r w:rsidRPr="00123ADD">
        <w:rPr>
          <w:rFonts w:ascii="Arial" w:hAnsi="Arial" w:cs="Arial"/>
        </w:rPr>
        <w:t>mandatory to input</w:t>
      </w:r>
      <w:r w:rsidR="00785B32">
        <w:rPr>
          <w:rFonts w:ascii="Arial" w:hAnsi="Arial" w:cs="Arial"/>
        </w:rPr>
        <w:t xml:space="preserve"> (</w:t>
      </w:r>
      <w:r w:rsidR="00C645DA">
        <w:rPr>
          <w:rFonts w:ascii="Arial" w:hAnsi="Arial" w:cs="Arial"/>
        </w:rPr>
        <w:t>numeric</w:t>
      </w:r>
      <w:r w:rsidR="00785B32">
        <w:rPr>
          <w:rFonts w:ascii="Arial" w:hAnsi="Arial" w:cs="Arial"/>
        </w:rPr>
        <w:t xml:space="preserve"> of </w:t>
      </w:r>
      <w:r w:rsidR="00785B32" w:rsidRPr="00785B32">
        <w:rPr>
          <w:rFonts w:ascii="Arial" w:hAnsi="Arial" w:cs="Arial"/>
        </w:rPr>
        <w:t>max</w:t>
      </w:r>
      <w:r w:rsidR="00785B32">
        <w:rPr>
          <w:rFonts w:ascii="Arial" w:hAnsi="Arial" w:cs="Arial"/>
        </w:rPr>
        <w:t xml:space="preserve">. 15 </w:t>
      </w:r>
      <w:r w:rsidR="00785B32" w:rsidRPr="00785B32">
        <w:rPr>
          <w:rFonts w:ascii="Arial" w:hAnsi="Arial" w:cs="Arial"/>
        </w:rPr>
        <w:t>length</w:t>
      </w:r>
      <w:r w:rsidR="00785B32">
        <w:rPr>
          <w:rFonts w:ascii="Arial" w:hAnsi="Arial" w:cs="Arial"/>
        </w:rPr>
        <w:t>),</w:t>
      </w:r>
      <w:r w:rsidR="00CE49D6">
        <w:rPr>
          <w:rFonts w:ascii="Arial" w:hAnsi="Arial" w:cs="Arial"/>
        </w:rPr>
        <w:t xml:space="preserve"> </w:t>
      </w:r>
      <w:r w:rsidR="00CE49D6" w:rsidRPr="00CE49D6">
        <w:rPr>
          <w:rFonts w:ascii="Arial" w:hAnsi="Arial" w:cs="Arial"/>
        </w:rPr>
        <w:t xml:space="preserve">unique per VUB in the system, </w:t>
      </w:r>
    </w:p>
    <w:p w14:paraId="12D362F3" w14:textId="77777777" w:rsidR="00B63AE8" w:rsidRDefault="004B2856" w:rsidP="00123ADD">
      <w:pPr>
        <w:ind w:left="720"/>
        <w:jc w:val="both"/>
        <w:rPr>
          <w:rFonts w:ascii="Arial" w:hAnsi="Arial" w:cs="Arial"/>
        </w:rPr>
      </w:pPr>
      <w:r>
        <w:rPr>
          <w:rFonts w:ascii="Arial" w:hAnsi="Arial" w:cs="Arial"/>
        </w:rPr>
        <w:t xml:space="preserve">- </w:t>
      </w:r>
      <w:proofErr w:type="gramStart"/>
      <w:r w:rsidR="00C7324E">
        <w:rPr>
          <w:rFonts w:ascii="Arial" w:hAnsi="Arial" w:cs="Arial"/>
        </w:rPr>
        <w:t>from</w:t>
      </w:r>
      <w:proofErr w:type="gramEnd"/>
      <w:r w:rsidR="00C7324E">
        <w:rPr>
          <w:rFonts w:ascii="Arial" w:hAnsi="Arial" w:cs="Arial"/>
        </w:rPr>
        <w:t xml:space="preserve"> </w:t>
      </w:r>
      <w:r w:rsidR="00785B32" w:rsidRPr="00C7324E">
        <w:rPr>
          <w:rFonts w:ascii="Arial" w:hAnsi="Arial" w:cs="Arial"/>
        </w:rPr>
        <w:t>VUB perspective, when multipl</w:t>
      </w:r>
      <w:r w:rsidR="00C7324E">
        <w:rPr>
          <w:rFonts w:ascii="Arial" w:hAnsi="Arial" w:cs="Arial"/>
        </w:rPr>
        <w:t xml:space="preserve">e customers (with different External IDs) have the </w:t>
      </w:r>
    </w:p>
    <w:p w14:paraId="4C21C495" w14:textId="77777777" w:rsidR="00B63AE8" w:rsidRDefault="00B63AE8" w:rsidP="00123ADD">
      <w:pPr>
        <w:ind w:left="720"/>
        <w:jc w:val="both"/>
        <w:rPr>
          <w:rFonts w:ascii="Arial" w:hAnsi="Arial" w:cs="Arial"/>
        </w:rPr>
      </w:pPr>
      <w:r>
        <w:rPr>
          <w:rFonts w:ascii="Arial" w:hAnsi="Arial" w:cs="Arial"/>
        </w:rPr>
        <w:t xml:space="preserve">  </w:t>
      </w:r>
      <w:proofErr w:type="gramStart"/>
      <w:r w:rsidR="00C7324E">
        <w:rPr>
          <w:rFonts w:ascii="Arial" w:hAnsi="Arial" w:cs="Arial"/>
        </w:rPr>
        <w:t>same  Customer</w:t>
      </w:r>
      <w:proofErr w:type="gramEnd"/>
      <w:r w:rsidR="00785B32" w:rsidRPr="00C7324E">
        <w:rPr>
          <w:rFonts w:ascii="Arial" w:hAnsi="Arial" w:cs="Arial"/>
        </w:rPr>
        <w:t xml:space="preserve"> ID, only one of those customers should be selected as the one that </w:t>
      </w:r>
      <w:r>
        <w:rPr>
          <w:rFonts w:ascii="Arial" w:hAnsi="Arial" w:cs="Arial"/>
        </w:rPr>
        <w:t xml:space="preserve"> </w:t>
      </w:r>
    </w:p>
    <w:p w14:paraId="1B9B728A" w14:textId="5AA2CE0E" w:rsidR="00785B32" w:rsidRPr="00C7324E" w:rsidRDefault="00B63AE8" w:rsidP="00123ADD">
      <w:pPr>
        <w:ind w:left="720"/>
        <w:jc w:val="both"/>
        <w:rPr>
          <w:rFonts w:ascii="Arial" w:hAnsi="Arial" w:cs="Arial"/>
        </w:rPr>
      </w:pPr>
      <w:r>
        <w:rPr>
          <w:rFonts w:ascii="Arial" w:hAnsi="Arial" w:cs="Arial"/>
        </w:rPr>
        <w:t xml:space="preserve">  </w:t>
      </w:r>
      <w:proofErr w:type="gramStart"/>
      <w:r>
        <w:rPr>
          <w:rFonts w:ascii="Arial" w:hAnsi="Arial" w:cs="Arial"/>
        </w:rPr>
        <w:t>will</w:t>
      </w:r>
      <w:proofErr w:type="gramEnd"/>
      <w:r>
        <w:rPr>
          <w:rFonts w:ascii="Arial" w:hAnsi="Arial" w:cs="Arial"/>
        </w:rPr>
        <w:t xml:space="preserve"> be sent towards </w:t>
      </w:r>
      <w:proofErr w:type="spellStart"/>
      <w:r>
        <w:rPr>
          <w:rFonts w:ascii="Arial" w:hAnsi="Arial" w:cs="Arial"/>
        </w:rPr>
        <w:t>eX</w:t>
      </w:r>
      <w:r w:rsidR="00785B32" w:rsidRPr="00C7324E">
        <w:rPr>
          <w:rFonts w:ascii="Arial" w:hAnsi="Arial" w:cs="Arial"/>
        </w:rPr>
        <w:t>act</w:t>
      </w:r>
      <w:proofErr w:type="spellEnd"/>
      <w:r w:rsidR="00785B32" w:rsidRPr="00C7324E">
        <w:rPr>
          <w:rFonts w:ascii="Arial" w:hAnsi="Arial" w:cs="Arial"/>
        </w:rPr>
        <w:t xml:space="preserve">, or inputted in External </w:t>
      </w:r>
      <w:r>
        <w:rPr>
          <w:rFonts w:ascii="Arial" w:hAnsi="Arial" w:cs="Arial"/>
        </w:rPr>
        <w:t xml:space="preserve">ID field manually on </w:t>
      </w:r>
      <w:proofErr w:type="spellStart"/>
      <w:r>
        <w:rPr>
          <w:rFonts w:ascii="Arial" w:hAnsi="Arial" w:cs="Arial"/>
        </w:rPr>
        <w:t>eXact</w:t>
      </w:r>
      <w:proofErr w:type="spellEnd"/>
      <w:r>
        <w:rPr>
          <w:rFonts w:ascii="Arial" w:hAnsi="Arial" w:cs="Arial"/>
        </w:rPr>
        <w:t xml:space="preserve"> GUI,</w:t>
      </w:r>
    </w:p>
    <w:p w14:paraId="52D89ADC" w14:textId="77777777" w:rsidR="00B63AE8" w:rsidRDefault="00C7324E" w:rsidP="00123ADD">
      <w:pPr>
        <w:ind w:left="720"/>
        <w:rPr>
          <w:rFonts w:ascii="Arial" w:hAnsi="Arial" w:cs="Arial"/>
        </w:rPr>
      </w:pPr>
      <w:r>
        <w:rPr>
          <w:rFonts w:ascii="Arial" w:hAnsi="Arial" w:cs="Arial"/>
        </w:rPr>
        <w:t xml:space="preserve">- </w:t>
      </w:r>
      <w:proofErr w:type="gramStart"/>
      <w:r>
        <w:rPr>
          <w:rFonts w:ascii="Arial" w:hAnsi="Arial" w:cs="Arial"/>
        </w:rPr>
        <w:t>a</w:t>
      </w:r>
      <w:r w:rsidR="00785B32" w:rsidRPr="00785B32">
        <w:rPr>
          <w:rFonts w:ascii="Arial" w:hAnsi="Arial" w:cs="Arial"/>
        </w:rPr>
        <w:t>ll</w:t>
      </w:r>
      <w:proofErr w:type="gramEnd"/>
      <w:r w:rsidR="00785B32" w:rsidRPr="00785B32">
        <w:rPr>
          <w:rFonts w:ascii="Arial" w:hAnsi="Arial" w:cs="Arial"/>
        </w:rPr>
        <w:t xml:space="preserve"> customer data</w:t>
      </w:r>
      <w:r>
        <w:rPr>
          <w:rFonts w:ascii="Arial" w:hAnsi="Arial" w:cs="Arial"/>
        </w:rPr>
        <w:t xml:space="preserve"> </w:t>
      </w:r>
      <w:r w:rsidR="00785B32" w:rsidRPr="00785B32">
        <w:rPr>
          <w:rFonts w:ascii="Arial" w:hAnsi="Arial" w:cs="Arial"/>
        </w:rPr>
        <w:t xml:space="preserve">are replicated in </w:t>
      </w:r>
      <w:proofErr w:type="spellStart"/>
      <w:r w:rsidR="00785B32" w:rsidRPr="00123ADD">
        <w:rPr>
          <w:rFonts w:ascii="Arial" w:hAnsi="Arial" w:cs="Arial"/>
          <w:i/>
        </w:rPr>
        <w:t>RAcqCusto</w:t>
      </w:r>
      <w:r w:rsidRPr="00123ADD">
        <w:rPr>
          <w:rFonts w:ascii="Arial" w:hAnsi="Arial" w:cs="Arial"/>
          <w:i/>
        </w:rPr>
        <w:t>mer</w:t>
      </w:r>
      <w:proofErr w:type="spellEnd"/>
      <w:r w:rsidR="00F8773D">
        <w:rPr>
          <w:rFonts w:ascii="Arial" w:hAnsi="Arial" w:cs="Arial"/>
        </w:rPr>
        <w:t xml:space="preserve"> file from </w:t>
      </w:r>
      <w:proofErr w:type="spellStart"/>
      <w:r w:rsidR="00F8773D">
        <w:rPr>
          <w:rFonts w:ascii="Arial" w:hAnsi="Arial" w:cs="Arial"/>
        </w:rPr>
        <w:t>eXact</w:t>
      </w:r>
      <w:proofErr w:type="spellEnd"/>
      <w:r w:rsidR="00F8773D">
        <w:rPr>
          <w:rFonts w:ascii="Arial" w:hAnsi="Arial" w:cs="Arial"/>
        </w:rPr>
        <w:t xml:space="preserve"> towards VUB</w:t>
      </w:r>
      <w:r w:rsidR="004B2856">
        <w:rPr>
          <w:rFonts w:ascii="Arial" w:hAnsi="Arial" w:cs="Arial"/>
        </w:rPr>
        <w:t xml:space="preserve"> </w:t>
      </w:r>
      <w:r w:rsidR="00B63AE8">
        <w:rPr>
          <w:rFonts w:ascii="Arial" w:hAnsi="Arial" w:cs="Arial"/>
        </w:rPr>
        <w:t xml:space="preserve">   </w:t>
      </w:r>
    </w:p>
    <w:p w14:paraId="3705976B" w14:textId="407A7485" w:rsidR="00785B32" w:rsidRPr="00C7324E" w:rsidRDefault="00B63AE8" w:rsidP="00123ADD">
      <w:pPr>
        <w:ind w:left="720"/>
        <w:rPr>
          <w:rFonts w:ascii="Arial" w:hAnsi="Arial" w:cs="Arial"/>
        </w:rPr>
      </w:pPr>
      <w:r>
        <w:rPr>
          <w:rFonts w:ascii="Arial" w:hAnsi="Arial" w:cs="Arial"/>
        </w:rPr>
        <w:t xml:space="preserve">  </w:t>
      </w:r>
      <w:proofErr w:type="gramStart"/>
      <w:r w:rsidR="004B2856">
        <w:rPr>
          <w:rFonts w:ascii="Arial" w:hAnsi="Arial" w:cs="Arial"/>
        </w:rPr>
        <w:t>system</w:t>
      </w:r>
      <w:proofErr w:type="gramEnd"/>
      <w:r w:rsidR="00F8773D">
        <w:rPr>
          <w:rFonts w:ascii="Arial" w:hAnsi="Arial" w:cs="Arial"/>
        </w:rPr>
        <w:t>, in which</w:t>
      </w:r>
      <w:r w:rsidR="00C7324E">
        <w:rPr>
          <w:rFonts w:ascii="Arial" w:hAnsi="Arial" w:cs="Arial"/>
        </w:rPr>
        <w:t xml:space="preserve"> </w:t>
      </w:r>
      <w:r w:rsidR="00785B32" w:rsidRPr="00C7324E">
        <w:rPr>
          <w:rFonts w:ascii="Arial" w:hAnsi="Arial" w:cs="Arial"/>
        </w:rPr>
        <w:t>VUB can distinguish:</w:t>
      </w:r>
    </w:p>
    <w:p w14:paraId="18A20F84" w14:textId="77777777" w:rsidR="004B2856" w:rsidRDefault="004B2856" w:rsidP="00123ADD">
      <w:pPr>
        <w:pStyle w:val="ListParagraph"/>
        <w:tabs>
          <w:tab w:val="left" w:pos="6912"/>
        </w:tabs>
        <w:spacing w:after="160" w:line="259" w:lineRule="auto"/>
        <w:ind w:left="720"/>
        <w:contextualSpacing/>
        <w:rPr>
          <w:rFonts w:ascii="Arial" w:hAnsi="Arial" w:cs="Arial"/>
        </w:rPr>
      </w:pPr>
      <w:r>
        <w:rPr>
          <w:rFonts w:ascii="Arial" w:hAnsi="Arial" w:cs="Arial"/>
        </w:rPr>
        <w:t xml:space="preserve">   </w:t>
      </w:r>
      <w:r w:rsidR="00C7324E">
        <w:rPr>
          <w:rFonts w:ascii="Arial" w:hAnsi="Arial" w:cs="Arial"/>
        </w:rPr>
        <w:t xml:space="preserve">a) </w:t>
      </w:r>
      <w:proofErr w:type="gramStart"/>
      <w:r w:rsidR="00C7324E">
        <w:rPr>
          <w:rFonts w:ascii="Arial" w:hAnsi="Arial" w:cs="Arial"/>
        </w:rPr>
        <w:t>w</w:t>
      </w:r>
      <w:r w:rsidR="00785B32" w:rsidRPr="00C7324E">
        <w:rPr>
          <w:rFonts w:ascii="Arial" w:hAnsi="Arial" w:cs="Arial"/>
        </w:rPr>
        <w:t>hich</w:t>
      </w:r>
      <w:proofErr w:type="gramEnd"/>
      <w:r w:rsidR="00785B32" w:rsidRPr="00C7324E">
        <w:rPr>
          <w:rFonts w:ascii="Arial" w:hAnsi="Arial" w:cs="Arial"/>
        </w:rPr>
        <w:t xml:space="preserve"> customers al</w:t>
      </w:r>
      <w:r w:rsidR="00C7324E">
        <w:rPr>
          <w:rFonts w:ascii="Arial" w:hAnsi="Arial" w:cs="Arial"/>
        </w:rPr>
        <w:t>ready have assigned External</w:t>
      </w:r>
      <w:r w:rsidR="00785B32" w:rsidRPr="00C7324E">
        <w:rPr>
          <w:rFonts w:ascii="Arial" w:hAnsi="Arial" w:cs="Arial"/>
        </w:rPr>
        <w:t xml:space="preserve"> ID</w:t>
      </w:r>
      <w:r w:rsidR="00C7324E">
        <w:rPr>
          <w:rFonts w:ascii="Arial" w:hAnsi="Arial" w:cs="Arial"/>
        </w:rPr>
        <w:t xml:space="preserve"> </w:t>
      </w:r>
      <w:r w:rsidR="00661260">
        <w:rPr>
          <w:rFonts w:ascii="Arial" w:hAnsi="Arial" w:cs="Arial"/>
        </w:rPr>
        <w:t xml:space="preserve">(and at least one active </w:t>
      </w:r>
    </w:p>
    <w:p w14:paraId="6C8EC07B" w14:textId="07CA6583" w:rsidR="00785B32" w:rsidRPr="00123ADD" w:rsidRDefault="004B2856" w:rsidP="00123ADD">
      <w:pPr>
        <w:pStyle w:val="ListParagraph"/>
        <w:tabs>
          <w:tab w:val="left" w:pos="6912"/>
        </w:tabs>
        <w:spacing w:after="160" w:line="259" w:lineRule="auto"/>
        <w:ind w:left="720"/>
        <w:contextualSpacing/>
        <w:rPr>
          <w:rFonts w:ascii="Arial" w:hAnsi="Arial" w:cs="Arial"/>
        </w:rPr>
      </w:pPr>
      <w:r>
        <w:rPr>
          <w:rFonts w:ascii="Arial" w:hAnsi="Arial" w:cs="Arial"/>
        </w:rPr>
        <w:t xml:space="preserve">       </w:t>
      </w:r>
      <w:proofErr w:type="gramStart"/>
      <w:r w:rsidR="00C7324E" w:rsidRPr="00C7324E">
        <w:rPr>
          <w:rFonts w:ascii="Arial" w:hAnsi="Arial" w:cs="Arial"/>
        </w:rPr>
        <w:t>contract</w:t>
      </w:r>
      <w:proofErr w:type="gramEnd"/>
      <w:r w:rsidR="00661260">
        <w:rPr>
          <w:rFonts w:ascii="Arial" w:hAnsi="Arial" w:cs="Arial"/>
        </w:rPr>
        <w:t>) -</w:t>
      </w:r>
      <w:r w:rsidR="00C7324E" w:rsidRPr="00C7324E">
        <w:rPr>
          <w:rFonts w:ascii="Arial" w:hAnsi="Arial" w:cs="Arial"/>
        </w:rPr>
        <w:t xml:space="preserve"> indicator </w:t>
      </w:r>
      <w:r w:rsidR="00F8773D">
        <w:rPr>
          <w:rFonts w:ascii="Arial" w:hAnsi="Arial" w:cs="Arial"/>
        </w:rPr>
        <w:t xml:space="preserve">means </w:t>
      </w:r>
      <w:r w:rsidR="00C7324E" w:rsidRPr="00C7324E">
        <w:rPr>
          <w:rFonts w:ascii="Arial" w:hAnsi="Arial" w:cs="Arial"/>
        </w:rPr>
        <w:t xml:space="preserve">that the customer has </w:t>
      </w:r>
      <w:r w:rsidR="00F8773D">
        <w:rPr>
          <w:rFonts w:ascii="Arial" w:hAnsi="Arial" w:cs="Arial"/>
        </w:rPr>
        <w:t>„acquiring service“</w:t>
      </w:r>
      <w:r w:rsidR="00C7324E" w:rsidRPr="00C7324E">
        <w:rPr>
          <w:rFonts w:ascii="Arial" w:hAnsi="Arial" w:cs="Arial"/>
        </w:rPr>
        <w:t xml:space="preserve"> </w:t>
      </w:r>
    </w:p>
    <w:p w14:paraId="2B9D1D8D" w14:textId="77777777" w:rsidR="004B2856" w:rsidRDefault="004B2856" w:rsidP="00123ADD">
      <w:pPr>
        <w:pStyle w:val="ListParagraph"/>
        <w:spacing w:after="160" w:line="259" w:lineRule="auto"/>
        <w:ind w:left="720"/>
        <w:contextualSpacing/>
        <w:rPr>
          <w:rFonts w:ascii="Arial" w:hAnsi="Arial" w:cs="Arial"/>
        </w:rPr>
      </w:pPr>
      <w:r>
        <w:rPr>
          <w:rFonts w:ascii="Arial" w:hAnsi="Arial" w:cs="Arial"/>
        </w:rPr>
        <w:t xml:space="preserve">   </w:t>
      </w:r>
      <w:r w:rsidR="00C7324E">
        <w:rPr>
          <w:rFonts w:ascii="Arial" w:hAnsi="Arial" w:cs="Arial"/>
        </w:rPr>
        <w:t xml:space="preserve">b) </w:t>
      </w:r>
      <w:proofErr w:type="gramStart"/>
      <w:r w:rsidR="00C7324E">
        <w:rPr>
          <w:rFonts w:ascii="Arial" w:hAnsi="Arial" w:cs="Arial"/>
        </w:rPr>
        <w:t>w</w:t>
      </w:r>
      <w:r w:rsidR="00785B32" w:rsidRPr="00C7324E">
        <w:rPr>
          <w:rFonts w:ascii="Arial" w:hAnsi="Arial" w:cs="Arial"/>
        </w:rPr>
        <w:t>hich</w:t>
      </w:r>
      <w:proofErr w:type="gramEnd"/>
      <w:r w:rsidR="00785B32" w:rsidRPr="00C7324E">
        <w:rPr>
          <w:rFonts w:ascii="Arial" w:hAnsi="Arial" w:cs="Arial"/>
        </w:rPr>
        <w:t xml:space="preserve"> customers d</w:t>
      </w:r>
      <w:r w:rsidR="00C7324E">
        <w:rPr>
          <w:rFonts w:ascii="Arial" w:hAnsi="Arial" w:cs="Arial"/>
        </w:rPr>
        <w:t>o not have assigned External</w:t>
      </w:r>
      <w:r w:rsidR="00785B32" w:rsidRPr="00C7324E">
        <w:rPr>
          <w:rFonts w:ascii="Arial" w:hAnsi="Arial" w:cs="Arial"/>
        </w:rPr>
        <w:t xml:space="preserve"> ID</w:t>
      </w:r>
      <w:r>
        <w:rPr>
          <w:rFonts w:ascii="Arial" w:hAnsi="Arial" w:cs="Arial"/>
        </w:rPr>
        <w:t xml:space="preserve"> </w:t>
      </w:r>
      <w:r w:rsidR="00F8773D">
        <w:rPr>
          <w:rFonts w:ascii="Arial" w:hAnsi="Arial" w:cs="Arial"/>
        </w:rPr>
        <w:t>- t</w:t>
      </w:r>
      <w:r w:rsidR="00785B32" w:rsidRPr="00C7324E">
        <w:rPr>
          <w:rFonts w:ascii="Arial" w:hAnsi="Arial" w:cs="Arial"/>
        </w:rPr>
        <w:t xml:space="preserve">his indicator enables VUB to </w:t>
      </w:r>
      <w:r>
        <w:rPr>
          <w:rFonts w:ascii="Arial" w:hAnsi="Arial" w:cs="Arial"/>
        </w:rPr>
        <w:t xml:space="preserve"> </w:t>
      </w:r>
    </w:p>
    <w:p w14:paraId="2ED62D65" w14:textId="39D819C5" w:rsidR="00785B32" w:rsidRPr="0048478F" w:rsidRDefault="004B2856" w:rsidP="00123ADD">
      <w:pPr>
        <w:pStyle w:val="ListParagraph"/>
        <w:spacing w:after="160" w:line="259" w:lineRule="auto"/>
        <w:ind w:left="720"/>
        <w:contextualSpacing/>
      </w:pPr>
      <w:r>
        <w:rPr>
          <w:rFonts w:ascii="Arial" w:hAnsi="Arial" w:cs="Arial"/>
        </w:rPr>
        <w:t xml:space="preserve">       </w:t>
      </w:r>
      <w:proofErr w:type="gramStart"/>
      <w:r w:rsidR="00785B32" w:rsidRPr="00C7324E">
        <w:rPr>
          <w:rFonts w:ascii="Arial" w:hAnsi="Arial" w:cs="Arial"/>
        </w:rPr>
        <w:t>perform</w:t>
      </w:r>
      <w:proofErr w:type="gramEnd"/>
      <w:r w:rsidR="00785B32" w:rsidRPr="00C7324E">
        <w:rPr>
          <w:rFonts w:ascii="Arial" w:hAnsi="Arial" w:cs="Arial"/>
        </w:rPr>
        <w:t xml:space="preserve"> </w:t>
      </w:r>
      <w:r w:rsidR="00F8773D">
        <w:rPr>
          <w:rFonts w:ascii="Arial" w:hAnsi="Arial" w:cs="Arial"/>
        </w:rPr>
        <w:t xml:space="preserve">customers data </w:t>
      </w:r>
      <w:r w:rsidR="00785B32" w:rsidRPr="00C7324E">
        <w:rPr>
          <w:rFonts w:ascii="Arial" w:hAnsi="Arial" w:cs="Arial"/>
        </w:rPr>
        <w:t xml:space="preserve">updates </w:t>
      </w:r>
      <w:r w:rsidR="00F8773D">
        <w:rPr>
          <w:rFonts w:ascii="Arial" w:hAnsi="Arial" w:cs="Arial"/>
        </w:rPr>
        <w:t xml:space="preserve">in </w:t>
      </w:r>
      <w:proofErr w:type="spellStart"/>
      <w:r w:rsidR="00F8773D">
        <w:rPr>
          <w:rFonts w:ascii="Arial" w:hAnsi="Arial" w:cs="Arial"/>
        </w:rPr>
        <w:t>eX</w:t>
      </w:r>
      <w:r w:rsidR="00785B32" w:rsidRPr="00C7324E">
        <w:rPr>
          <w:rFonts w:ascii="Arial" w:hAnsi="Arial" w:cs="Arial"/>
        </w:rPr>
        <w:t>act</w:t>
      </w:r>
      <w:proofErr w:type="spellEnd"/>
      <w:r w:rsidR="00785B32" w:rsidRPr="00C7324E">
        <w:rPr>
          <w:rFonts w:ascii="Arial" w:hAnsi="Arial" w:cs="Arial"/>
        </w:rPr>
        <w:t xml:space="preserve"> </w:t>
      </w:r>
    </w:p>
    <w:p w14:paraId="09A2C02E" w14:textId="77777777" w:rsidR="00ED5FA8" w:rsidRDefault="00710FE9" w:rsidP="00541800">
      <w:pPr>
        <w:spacing w:before="120"/>
        <w:jc w:val="both"/>
      </w:pPr>
      <w:r w:rsidRPr="008C7BB9">
        <w:rPr>
          <w:i/>
        </w:rPr>
        <w:t>Customer type</w:t>
      </w:r>
      <w:r>
        <w:t xml:space="preserve"> - in web </w:t>
      </w:r>
      <w:r w:rsidR="00ED5FA8">
        <w:t xml:space="preserve">application </w:t>
      </w:r>
      <w:r>
        <w:t>options for the new customer creation is automatically</w:t>
      </w:r>
    </w:p>
    <w:p w14:paraId="6102A3DB" w14:textId="4EA96013" w:rsidR="00710FE9" w:rsidRPr="0048478F" w:rsidRDefault="00ED5FA8" w:rsidP="00123ADD">
      <w:pPr>
        <w:ind w:firstLine="720"/>
        <w:jc w:val="both"/>
      </w:pPr>
      <w:r>
        <w:t xml:space="preserve">              </w:t>
      </w:r>
      <w:r w:rsidR="00710FE9" w:rsidRPr="00710FE9">
        <w:rPr>
          <w:i/>
        </w:rPr>
        <w:t xml:space="preserve"> </w:t>
      </w:r>
      <w:r w:rsidR="00710FE9">
        <w:t>‘</w:t>
      </w:r>
      <w:r w:rsidR="00710FE9" w:rsidRPr="003C0825">
        <w:t>Merchant’</w:t>
      </w:r>
      <w:r w:rsidR="00710FE9">
        <w:t xml:space="preserve"> (</w:t>
      </w:r>
      <w:r w:rsidR="00710FE9" w:rsidRPr="00540EEC">
        <w:t>type</w:t>
      </w:r>
      <w:r w:rsidR="00710FE9" w:rsidRPr="00710FE9">
        <w:rPr>
          <w:i/>
        </w:rPr>
        <w:t xml:space="preserve"> </w:t>
      </w:r>
      <w:r w:rsidR="00710FE9">
        <w:t xml:space="preserve">‘Bank’ is </w:t>
      </w:r>
      <w:r w:rsidR="008C7BB9">
        <w:t xml:space="preserve">not possible to add through </w:t>
      </w:r>
      <w:r w:rsidR="00710FE9">
        <w:t>web</w:t>
      </w:r>
      <w:r>
        <w:t xml:space="preserve"> application</w:t>
      </w:r>
      <w:r w:rsidR="00710FE9">
        <w:t>)</w:t>
      </w:r>
      <w:r w:rsidR="00710FE9" w:rsidRPr="00710FE9">
        <w:rPr>
          <w:i/>
        </w:rPr>
        <w:t>,</w:t>
      </w:r>
    </w:p>
    <w:p w14:paraId="318B3679" w14:textId="045C20AD" w:rsidR="00710FE9" w:rsidRDefault="00710FE9" w:rsidP="00541800">
      <w:pPr>
        <w:spacing w:before="120" w:line="257" w:lineRule="auto"/>
        <w:jc w:val="both"/>
      </w:pPr>
      <w:proofErr w:type="spellStart"/>
      <w:r w:rsidRPr="008C7BB9">
        <w:rPr>
          <w:i/>
        </w:rPr>
        <w:t>Cust</w:t>
      </w:r>
      <w:proofErr w:type="spellEnd"/>
      <w:r w:rsidRPr="008C7BB9">
        <w:rPr>
          <w:i/>
        </w:rPr>
        <w:t xml:space="preserve">. </w:t>
      </w:r>
      <w:proofErr w:type="gramStart"/>
      <w:r w:rsidRPr="008C7BB9">
        <w:rPr>
          <w:i/>
        </w:rPr>
        <w:t>tax</w:t>
      </w:r>
      <w:proofErr w:type="gramEnd"/>
      <w:r w:rsidRPr="008C7BB9">
        <w:rPr>
          <w:i/>
        </w:rPr>
        <w:t xml:space="preserve"> ID - </w:t>
      </w:r>
      <w:r>
        <w:t xml:space="preserve">must be unique </w:t>
      </w:r>
      <w:r w:rsidR="008C7BB9">
        <w:t>w</w:t>
      </w:r>
      <w:r>
        <w:t>ith max. 12 digits length and can start with</w:t>
      </w:r>
      <w:r w:rsidR="008C7BB9">
        <w:t xml:space="preserve"> </w:t>
      </w:r>
      <w:r>
        <w:t xml:space="preserve">zeros,  </w:t>
      </w:r>
    </w:p>
    <w:p w14:paraId="44B59EF8" w14:textId="1329AD34" w:rsidR="00710FE9" w:rsidRPr="003960B5" w:rsidRDefault="00710FE9" w:rsidP="00541800">
      <w:pPr>
        <w:spacing w:before="120"/>
        <w:jc w:val="both"/>
      </w:pPr>
      <w:r w:rsidRPr="008C7BB9">
        <w:rPr>
          <w:i/>
        </w:rPr>
        <w:t>Company reg. number</w:t>
      </w:r>
      <w:r>
        <w:t xml:space="preserve"> – must be unique, max. </w:t>
      </w:r>
      <w:r w:rsidRPr="008C7BB9">
        <w:t xml:space="preserve">100 digits </w:t>
      </w:r>
      <w:r>
        <w:t xml:space="preserve">length </w:t>
      </w:r>
    </w:p>
    <w:p w14:paraId="413B93C5" w14:textId="77777777" w:rsidR="00541800" w:rsidRDefault="00710FE9" w:rsidP="00541800">
      <w:pPr>
        <w:spacing w:before="120"/>
        <w:jc w:val="both"/>
        <w:rPr>
          <w:i/>
        </w:rPr>
      </w:pPr>
      <w:r w:rsidRPr="008C7BB9">
        <w:rPr>
          <w:rFonts w:ascii="Arial" w:hAnsi="Arial" w:cs="Arial"/>
          <w:i/>
        </w:rPr>
        <w:t>Status</w:t>
      </w:r>
      <w:r w:rsidRPr="008C7BB9">
        <w:rPr>
          <w:rFonts w:ascii="Arial" w:hAnsi="Arial" w:cs="Arial"/>
        </w:rPr>
        <w:t xml:space="preserve"> – </w:t>
      </w:r>
      <w:r w:rsidR="00541800">
        <w:rPr>
          <w:rFonts w:ascii="Arial" w:hAnsi="Arial" w:cs="Arial"/>
        </w:rPr>
        <w:t xml:space="preserve">can be: </w:t>
      </w:r>
      <w:r w:rsidR="00541800" w:rsidRPr="00541800">
        <w:rPr>
          <w:rFonts w:ascii="Arial" w:hAnsi="Arial" w:cs="Arial"/>
          <w:i/>
        </w:rPr>
        <w:t>Active</w:t>
      </w:r>
      <w:r w:rsidR="00541800">
        <w:rPr>
          <w:rFonts w:ascii="Arial" w:hAnsi="Arial" w:cs="Arial"/>
        </w:rPr>
        <w:t>/</w:t>
      </w:r>
      <w:r w:rsidRPr="00541800">
        <w:rPr>
          <w:rFonts w:ascii="Arial" w:hAnsi="Arial" w:cs="Arial"/>
          <w:i/>
        </w:rPr>
        <w:t>Inactive</w:t>
      </w:r>
      <w:r w:rsidR="00541800">
        <w:rPr>
          <w:rFonts w:ascii="Arial" w:hAnsi="Arial" w:cs="Arial"/>
        </w:rPr>
        <w:t xml:space="preserve"> and </w:t>
      </w:r>
      <w:r>
        <w:t xml:space="preserve">user cannot change status manually, </w:t>
      </w:r>
      <w:r w:rsidRPr="00394478">
        <w:t>new added</w:t>
      </w:r>
      <w:r w:rsidR="00541800">
        <w:rPr>
          <w:i/>
        </w:rPr>
        <w:t xml:space="preserve"> </w:t>
      </w:r>
    </w:p>
    <w:p w14:paraId="50DDB0B0" w14:textId="3DD15926" w:rsidR="00710FE9" w:rsidRPr="008C7BB9" w:rsidRDefault="00541800" w:rsidP="00541800">
      <w:pPr>
        <w:jc w:val="both"/>
        <w:rPr>
          <w:rFonts w:ascii="Arial" w:hAnsi="Arial" w:cs="Arial"/>
        </w:rPr>
      </w:pPr>
      <w:r>
        <w:rPr>
          <w:i/>
        </w:rPr>
        <w:t xml:space="preserve">              </w:t>
      </w:r>
      <w:proofErr w:type="gramStart"/>
      <w:r w:rsidR="00710FE9" w:rsidRPr="00394478">
        <w:t>customer</w:t>
      </w:r>
      <w:proofErr w:type="gramEnd"/>
      <w:r w:rsidR="00710FE9" w:rsidRPr="008C7BB9">
        <w:rPr>
          <w:i/>
        </w:rPr>
        <w:t xml:space="preserve"> </w:t>
      </w:r>
      <w:r w:rsidR="00710FE9">
        <w:t>will be</w:t>
      </w:r>
      <w:r w:rsidR="00710FE9" w:rsidRPr="008C7BB9">
        <w:rPr>
          <w:i/>
        </w:rPr>
        <w:t xml:space="preserve"> Active</w:t>
      </w:r>
      <w:r>
        <w:rPr>
          <w:i/>
        </w:rPr>
        <w:t>,</w:t>
      </w:r>
      <w:r w:rsidR="00710FE9" w:rsidRPr="008C7BB9">
        <w:rPr>
          <w:i/>
        </w:rPr>
        <w:t xml:space="preserve"> </w:t>
      </w:r>
    </w:p>
    <w:p w14:paraId="63D028BA" w14:textId="77777777" w:rsidR="00710FE9" w:rsidRPr="00710FE9" w:rsidRDefault="00710FE9" w:rsidP="007D4063">
      <w:pPr>
        <w:pStyle w:val="ListParagraph"/>
        <w:ind w:left="720"/>
        <w:jc w:val="both"/>
        <w:rPr>
          <w:rFonts w:ascii="Arial" w:hAnsi="Arial" w:cs="Arial"/>
          <w:sz w:val="6"/>
          <w:szCs w:val="6"/>
        </w:rPr>
      </w:pPr>
    </w:p>
    <w:p w14:paraId="1A6B1D9F" w14:textId="307C1755" w:rsidR="00710FE9" w:rsidRPr="008C7BB9" w:rsidRDefault="00710FE9" w:rsidP="00541800">
      <w:pPr>
        <w:spacing w:before="60"/>
        <w:jc w:val="both"/>
        <w:rPr>
          <w:rFonts w:ascii="Arial" w:hAnsi="Arial" w:cs="Arial"/>
        </w:rPr>
      </w:pPr>
      <w:r w:rsidRPr="008C7BB9">
        <w:rPr>
          <w:rFonts w:ascii="Arial" w:hAnsi="Arial" w:cs="Arial"/>
          <w:i/>
        </w:rPr>
        <w:t>State register</w:t>
      </w:r>
      <w:r w:rsidRPr="008C7BB9">
        <w:rPr>
          <w:rFonts w:ascii="Arial" w:hAnsi="Arial" w:cs="Arial"/>
        </w:rPr>
        <w:t xml:space="preserve"> – </w:t>
      </w:r>
      <w:r w:rsidR="00951919">
        <w:rPr>
          <w:rFonts w:ascii="Arial" w:hAnsi="Arial" w:cs="Arial"/>
        </w:rPr>
        <w:t>possibilities from drop down menu</w:t>
      </w:r>
      <w:r w:rsidRPr="008C7BB9">
        <w:rPr>
          <w:rFonts w:ascii="Arial" w:hAnsi="Arial" w:cs="Arial"/>
        </w:rPr>
        <w:t>:   Y (yes)</w:t>
      </w:r>
    </w:p>
    <w:p w14:paraId="1A5C2A64" w14:textId="54031077" w:rsidR="00710FE9" w:rsidRDefault="00710FE9" w:rsidP="00541800">
      <w:pPr>
        <w:jc w:val="both"/>
        <w:rPr>
          <w:rFonts w:ascii="Arial" w:hAnsi="Arial" w:cs="Arial"/>
        </w:rPr>
      </w:pPr>
      <w:r w:rsidRPr="008C7BB9">
        <w:rPr>
          <w:rFonts w:ascii="Arial" w:hAnsi="Arial" w:cs="Arial"/>
        </w:rPr>
        <w:lastRenderedPageBreak/>
        <w:t xml:space="preserve">                                                       </w:t>
      </w:r>
      <w:r w:rsidR="00951919">
        <w:rPr>
          <w:rFonts w:ascii="Arial" w:hAnsi="Arial" w:cs="Arial"/>
        </w:rPr>
        <w:tab/>
      </w:r>
      <w:r w:rsidR="00951919">
        <w:rPr>
          <w:rFonts w:ascii="Arial" w:hAnsi="Arial" w:cs="Arial"/>
        </w:rPr>
        <w:tab/>
      </w:r>
      <w:r w:rsidR="00951919">
        <w:rPr>
          <w:rFonts w:ascii="Arial" w:hAnsi="Arial" w:cs="Arial"/>
        </w:rPr>
        <w:t xml:space="preserve">        </w:t>
      </w:r>
      <w:r w:rsidRPr="008C7BB9">
        <w:rPr>
          <w:rFonts w:ascii="Arial" w:hAnsi="Arial" w:cs="Arial"/>
        </w:rPr>
        <w:t>N (no)</w:t>
      </w:r>
    </w:p>
    <w:p w14:paraId="7CBAD3DE" w14:textId="2A991C53" w:rsidR="00C645DA" w:rsidRPr="008C7BB9" w:rsidRDefault="00C645DA" w:rsidP="00C645DA">
      <w:pPr>
        <w:spacing w:before="60"/>
        <w:jc w:val="both"/>
        <w:rPr>
          <w:rFonts w:ascii="Arial" w:hAnsi="Arial" w:cs="Arial"/>
        </w:rPr>
      </w:pPr>
      <w:r>
        <w:rPr>
          <w:rFonts w:ascii="Arial" w:hAnsi="Arial" w:cs="Arial"/>
          <w:i/>
        </w:rPr>
        <w:t xml:space="preserve">Processed from </w:t>
      </w:r>
      <w:proofErr w:type="spellStart"/>
      <w:r>
        <w:rPr>
          <w:rFonts w:ascii="Arial" w:hAnsi="Arial" w:cs="Arial"/>
          <w:i/>
        </w:rPr>
        <w:t>eXact</w:t>
      </w:r>
      <w:proofErr w:type="spellEnd"/>
      <w:r w:rsidRPr="008C7BB9">
        <w:rPr>
          <w:rFonts w:ascii="Arial" w:hAnsi="Arial" w:cs="Arial"/>
        </w:rPr>
        <w:t xml:space="preserve"> – </w:t>
      </w:r>
      <w:r>
        <w:rPr>
          <w:rFonts w:ascii="Arial" w:hAnsi="Arial" w:cs="Arial"/>
        </w:rPr>
        <w:t>possibilities from drop down menu</w:t>
      </w:r>
      <w:r w:rsidRPr="008C7BB9">
        <w:rPr>
          <w:rFonts w:ascii="Arial" w:hAnsi="Arial" w:cs="Arial"/>
        </w:rPr>
        <w:t>:   Y (</w:t>
      </w:r>
      <w:r w:rsidR="003D6834">
        <w:rPr>
          <w:rFonts w:ascii="Arial" w:hAnsi="Arial" w:cs="Arial"/>
        </w:rPr>
        <w:t>default</w:t>
      </w:r>
      <w:r w:rsidRPr="008C7BB9">
        <w:rPr>
          <w:rFonts w:ascii="Arial" w:hAnsi="Arial" w:cs="Arial"/>
        </w:rPr>
        <w:t>)</w:t>
      </w:r>
    </w:p>
    <w:p w14:paraId="265EF96A" w14:textId="77777777" w:rsidR="00C645DA" w:rsidRPr="008C7BB9" w:rsidRDefault="00C645DA" w:rsidP="00C645DA">
      <w:pPr>
        <w:jc w:val="both"/>
        <w:rPr>
          <w:rFonts w:ascii="Arial" w:hAnsi="Arial" w:cs="Arial"/>
        </w:rPr>
      </w:pPr>
      <w:r w:rsidRPr="008C7BB9">
        <w:rPr>
          <w:rFonts w:ascii="Arial" w:hAnsi="Arial" w:cs="Arial"/>
        </w:rPr>
        <w:t xml:space="preserve">                                                       </w:t>
      </w:r>
      <w:r>
        <w:rPr>
          <w:rFonts w:ascii="Arial" w:hAnsi="Arial" w:cs="Arial"/>
        </w:rPr>
        <w:tab/>
      </w:r>
      <w:r>
        <w:rPr>
          <w:rFonts w:ascii="Arial" w:hAnsi="Arial" w:cs="Arial"/>
        </w:rPr>
        <w:tab/>
      </w:r>
      <w:r>
        <w:rPr>
          <w:rFonts w:ascii="Arial" w:hAnsi="Arial" w:cs="Arial"/>
        </w:rPr>
        <w:t xml:space="preserve">        </w:t>
      </w:r>
      <w:r w:rsidRPr="008C7BB9">
        <w:rPr>
          <w:rFonts w:ascii="Arial" w:hAnsi="Arial" w:cs="Arial"/>
        </w:rPr>
        <w:t>N (no)</w:t>
      </w:r>
    </w:p>
    <w:p w14:paraId="4AFDB7C1" w14:textId="0F4095D7" w:rsidR="007B5394" w:rsidRPr="00123ADD" w:rsidRDefault="007B5394" w:rsidP="00951919">
      <w:pPr>
        <w:spacing w:before="120"/>
        <w:jc w:val="both"/>
        <w:rPr>
          <w:rFonts w:ascii="Arial" w:hAnsi="Arial" w:cs="Arial"/>
        </w:rPr>
      </w:pPr>
      <w:r>
        <w:rPr>
          <w:rFonts w:ascii="Arial" w:hAnsi="Arial" w:cs="Arial"/>
          <w:i/>
        </w:rPr>
        <w:t xml:space="preserve">Phone </w:t>
      </w:r>
      <w:r w:rsidRPr="00123ADD">
        <w:rPr>
          <w:rFonts w:ascii="Arial" w:hAnsi="Arial" w:cs="Arial"/>
        </w:rPr>
        <w:t>– general customer phone number</w:t>
      </w:r>
    </w:p>
    <w:p w14:paraId="33688CB4" w14:textId="59EF4382" w:rsidR="00072CC5" w:rsidRDefault="00710FE9" w:rsidP="00951919">
      <w:pPr>
        <w:spacing w:before="120"/>
        <w:jc w:val="both"/>
        <w:rPr>
          <w:rFonts w:ascii="Arial" w:hAnsi="Arial" w:cs="Arial"/>
        </w:rPr>
      </w:pPr>
      <w:r w:rsidRPr="008C7BB9">
        <w:rPr>
          <w:rFonts w:ascii="Arial" w:hAnsi="Arial" w:cs="Arial"/>
          <w:i/>
        </w:rPr>
        <w:t>Postal code</w:t>
      </w:r>
      <w:r w:rsidRPr="008C7BB9">
        <w:rPr>
          <w:rFonts w:ascii="Arial" w:hAnsi="Arial" w:cs="Arial"/>
        </w:rPr>
        <w:t xml:space="preserve"> – filter </w:t>
      </w:r>
      <w:r w:rsidR="00072CC5">
        <w:rPr>
          <w:rFonts w:ascii="Arial" w:hAnsi="Arial" w:cs="Arial"/>
        </w:rPr>
        <w:t xml:space="preserve">by number(s) </w:t>
      </w:r>
      <w:r w:rsidRPr="008C7BB9">
        <w:rPr>
          <w:rFonts w:ascii="Arial" w:hAnsi="Arial" w:cs="Arial"/>
        </w:rPr>
        <w:t>some of possible code</w:t>
      </w:r>
      <w:r w:rsidR="00072CC5">
        <w:rPr>
          <w:rFonts w:ascii="Arial" w:hAnsi="Arial" w:cs="Arial"/>
        </w:rPr>
        <w:t>(s)</w:t>
      </w:r>
      <w:r w:rsidRPr="008C7BB9">
        <w:rPr>
          <w:rFonts w:ascii="Arial" w:hAnsi="Arial" w:cs="Arial"/>
        </w:rPr>
        <w:t xml:space="preserve"> for Slovakia, according to which will </w:t>
      </w:r>
    </w:p>
    <w:p w14:paraId="249BB19D" w14:textId="7C0B9967" w:rsidR="00710FE9" w:rsidRPr="008C7BB9" w:rsidRDefault="00072CC5" w:rsidP="00072CC5">
      <w:pPr>
        <w:jc w:val="both"/>
        <w:rPr>
          <w:rFonts w:ascii="Arial" w:hAnsi="Arial" w:cs="Arial"/>
        </w:rPr>
      </w:pPr>
      <w:r>
        <w:rPr>
          <w:rFonts w:ascii="Arial" w:hAnsi="Arial" w:cs="Arial"/>
        </w:rPr>
        <w:t xml:space="preserve">                       </w:t>
      </w:r>
      <w:proofErr w:type="gramStart"/>
      <w:r w:rsidR="00710FE9" w:rsidRPr="008C7BB9">
        <w:rPr>
          <w:rFonts w:ascii="Arial" w:hAnsi="Arial" w:cs="Arial"/>
        </w:rPr>
        <w:t>system</w:t>
      </w:r>
      <w:proofErr w:type="gramEnd"/>
      <w:r w:rsidR="00710FE9" w:rsidRPr="008C7BB9">
        <w:rPr>
          <w:rFonts w:ascii="Arial" w:hAnsi="Arial" w:cs="Arial"/>
        </w:rPr>
        <w:t xml:space="preserve"> offer relevant places (choose one in the </w:t>
      </w:r>
      <w:r w:rsidR="00710FE9" w:rsidRPr="008C7BB9">
        <w:rPr>
          <w:rFonts w:ascii="Arial" w:hAnsi="Arial" w:cs="Arial"/>
          <w:i/>
        </w:rPr>
        <w:t>City</w:t>
      </w:r>
      <w:r w:rsidR="00710FE9" w:rsidRPr="008C7BB9">
        <w:rPr>
          <w:rFonts w:ascii="Arial" w:hAnsi="Arial" w:cs="Arial"/>
        </w:rPr>
        <w:t xml:space="preserve"> field drop down)</w:t>
      </w:r>
    </w:p>
    <w:p w14:paraId="065105FF" w14:textId="77777777" w:rsidR="00024FD7" w:rsidRDefault="00710FE9" w:rsidP="00072CC5">
      <w:pPr>
        <w:spacing w:before="120"/>
        <w:jc w:val="both"/>
      </w:pPr>
      <w:r w:rsidRPr="008C7BB9">
        <w:rPr>
          <w:rFonts w:ascii="Arial" w:hAnsi="Arial" w:cs="Arial"/>
          <w:i/>
        </w:rPr>
        <w:t>Responsible person</w:t>
      </w:r>
      <w:r w:rsidRPr="008C7BB9">
        <w:rPr>
          <w:rFonts w:ascii="Arial" w:hAnsi="Arial" w:cs="Arial"/>
        </w:rPr>
        <w:t xml:space="preserve"> – </w:t>
      </w:r>
      <w:r w:rsidRPr="004C3A7D">
        <w:t xml:space="preserve">possible </w:t>
      </w:r>
      <w:r>
        <w:t xml:space="preserve">is </w:t>
      </w:r>
      <w:r w:rsidRPr="004C3A7D">
        <w:t xml:space="preserve">to input </w:t>
      </w:r>
      <w:proofErr w:type="spellStart"/>
      <w:r>
        <w:t>unlimitted</w:t>
      </w:r>
      <w:proofErr w:type="spellEnd"/>
      <w:r>
        <w:t xml:space="preserve"> number of persons (by click on ‘+’ sign, new </w:t>
      </w:r>
    </w:p>
    <w:p w14:paraId="176BB748" w14:textId="57CE48D2" w:rsidR="00710FE9" w:rsidRPr="008C7BB9" w:rsidRDefault="00024FD7" w:rsidP="00024FD7">
      <w:pPr>
        <w:jc w:val="both"/>
        <w:rPr>
          <w:rFonts w:ascii="Arial" w:hAnsi="Arial" w:cs="Arial"/>
        </w:rPr>
      </w:pPr>
      <w:r>
        <w:t xml:space="preserve">                                    </w:t>
      </w:r>
      <w:proofErr w:type="gramStart"/>
      <w:r w:rsidR="00710FE9">
        <w:t>input</w:t>
      </w:r>
      <w:proofErr w:type="gramEnd"/>
      <w:r w:rsidR="00710FE9">
        <w:t xml:space="preserve"> field will appears)</w:t>
      </w:r>
      <w:r w:rsidR="00C645DA" w:rsidRPr="00C645DA">
        <w:t xml:space="preserve"> </w:t>
      </w:r>
      <w:r w:rsidR="00C645DA">
        <w:t>and contact phone for each responsible person</w:t>
      </w:r>
      <w:r w:rsidR="00710FE9">
        <w:t>,</w:t>
      </w:r>
      <w:r>
        <w:t xml:space="preserve"> </w:t>
      </w:r>
    </w:p>
    <w:p w14:paraId="24456319" w14:textId="77777777" w:rsidR="006B02C7" w:rsidRDefault="00710FE9" w:rsidP="00E5470F">
      <w:pPr>
        <w:spacing w:before="120"/>
      </w:pPr>
      <w:r w:rsidRPr="00E5470F">
        <w:rPr>
          <w:rFonts w:ascii="Arial" w:hAnsi="Arial" w:cs="Arial"/>
          <w:i/>
        </w:rPr>
        <w:t>Contact person</w:t>
      </w:r>
      <w:r w:rsidRPr="00E5470F">
        <w:rPr>
          <w:rFonts w:ascii="Arial" w:hAnsi="Arial" w:cs="Arial"/>
        </w:rPr>
        <w:t xml:space="preserve"> – </w:t>
      </w:r>
      <w:r w:rsidRPr="004C3A7D">
        <w:t xml:space="preserve">possible </w:t>
      </w:r>
      <w:r>
        <w:t xml:space="preserve">is </w:t>
      </w:r>
      <w:r w:rsidRPr="004C3A7D">
        <w:t xml:space="preserve">to input </w:t>
      </w:r>
      <w:proofErr w:type="spellStart"/>
      <w:r>
        <w:t>unlimitted</w:t>
      </w:r>
      <w:proofErr w:type="spellEnd"/>
      <w:r>
        <w:t xml:space="preserve"> number of persons (by click on ‘+’ sign, new </w:t>
      </w:r>
    </w:p>
    <w:p w14:paraId="1A62FFD4" w14:textId="52D7A074" w:rsidR="00710FE9" w:rsidRPr="00E5470F" w:rsidRDefault="006B02C7" w:rsidP="006B02C7">
      <w:pPr>
        <w:rPr>
          <w:rFonts w:ascii="Arial" w:hAnsi="Arial" w:cs="Arial"/>
        </w:rPr>
      </w:pPr>
      <w:r>
        <w:t xml:space="preserve">                            </w:t>
      </w:r>
      <w:proofErr w:type="gramStart"/>
      <w:r w:rsidR="00E5470F">
        <w:t>input</w:t>
      </w:r>
      <w:proofErr w:type="gramEnd"/>
      <w:r w:rsidR="00E5470F">
        <w:t xml:space="preserve"> field will appears)</w:t>
      </w:r>
      <w:r w:rsidR="00EC0CE9">
        <w:t xml:space="preserve"> and contact phone for each contact person,</w:t>
      </w:r>
    </w:p>
    <w:p w14:paraId="2A267A10" w14:textId="77777777" w:rsidR="00A76F50" w:rsidRDefault="00710FE9" w:rsidP="00A76F50">
      <w:pPr>
        <w:spacing w:before="120"/>
      </w:pPr>
      <w:r w:rsidRPr="00E5470F">
        <w:rPr>
          <w:i/>
        </w:rPr>
        <w:t>Address ID</w:t>
      </w:r>
      <w:r>
        <w:t xml:space="preserve"> – mandatory</w:t>
      </w:r>
      <w:r w:rsidR="00A76F50">
        <w:t>,</w:t>
      </w:r>
      <w:r>
        <w:t xml:space="preserve"> </w:t>
      </w:r>
      <w:proofErr w:type="spellStart"/>
      <w:r>
        <w:t>autogenerated</w:t>
      </w:r>
      <w:proofErr w:type="spellEnd"/>
      <w:r>
        <w:t xml:space="preserve"> by system</w:t>
      </w:r>
      <w:proofErr w:type="gramStart"/>
      <w:r>
        <w:t>,  starting</w:t>
      </w:r>
      <w:proofErr w:type="gramEnd"/>
      <w:r>
        <w:t xml:space="preserve"> with ‘A’ + followed by ordinal</w:t>
      </w:r>
    </w:p>
    <w:p w14:paraId="5F8E5042" w14:textId="6E89CB09" w:rsidR="00710FE9" w:rsidRPr="00710FE9" w:rsidRDefault="00A76F50" w:rsidP="00A76F50">
      <w:pPr>
        <w:rPr>
          <w:i/>
        </w:rPr>
      </w:pPr>
      <w:r>
        <w:t xml:space="preserve">                      </w:t>
      </w:r>
      <w:proofErr w:type="gramStart"/>
      <w:r>
        <w:t>address</w:t>
      </w:r>
      <w:proofErr w:type="gramEnd"/>
      <w:r>
        <w:t xml:space="preserve"> number in database,</w:t>
      </w:r>
    </w:p>
    <w:p w14:paraId="71A9D3E2" w14:textId="77777777" w:rsidR="00710FE9" w:rsidRPr="00A76F50" w:rsidRDefault="00710FE9" w:rsidP="00A76F50">
      <w:pPr>
        <w:spacing w:before="120"/>
        <w:rPr>
          <w:rFonts w:ascii="Arial" w:hAnsi="Arial"/>
          <w:szCs w:val="22"/>
        </w:rPr>
      </w:pPr>
      <w:r w:rsidRPr="00A76F50">
        <w:rPr>
          <w:i/>
        </w:rPr>
        <w:t>Address type</w:t>
      </w:r>
      <w:r>
        <w:t xml:space="preserve"> can be:</w:t>
      </w:r>
    </w:p>
    <w:p w14:paraId="08751549" w14:textId="77777777" w:rsidR="00656A6E" w:rsidRDefault="00710FE9" w:rsidP="00656A6E">
      <w:pPr>
        <w:pStyle w:val="ListParagraph"/>
        <w:spacing w:after="40" w:line="256" w:lineRule="auto"/>
        <w:ind w:left="720"/>
        <w:contextualSpacing/>
      </w:pPr>
      <w:r>
        <w:t xml:space="preserve">a) Primary address (permanent - official merchant address </w:t>
      </w:r>
      <w:r w:rsidRPr="00B12CB1">
        <w:t xml:space="preserve">as </w:t>
      </w:r>
      <w:r>
        <w:t xml:space="preserve">is </w:t>
      </w:r>
      <w:r w:rsidRPr="00B12CB1">
        <w:t xml:space="preserve">in </w:t>
      </w:r>
      <w:r>
        <w:t xml:space="preserve">the </w:t>
      </w:r>
      <w:r w:rsidRPr="00B12CB1">
        <w:t>state registr</w:t>
      </w:r>
      <w:r>
        <w:t xml:space="preserve">y, </w:t>
      </w:r>
    </w:p>
    <w:p w14:paraId="46118B9C" w14:textId="77777777" w:rsidR="00656A6E" w:rsidRDefault="00656A6E" w:rsidP="00A76F50">
      <w:pPr>
        <w:pStyle w:val="ListParagraph"/>
        <w:spacing w:after="40" w:line="256" w:lineRule="auto"/>
        <w:ind w:left="720"/>
        <w:contextualSpacing/>
      </w:pPr>
      <w:r>
        <w:t xml:space="preserve">                   </w:t>
      </w:r>
      <w:proofErr w:type="gramStart"/>
      <w:r w:rsidR="00710FE9">
        <w:t>replicated</w:t>
      </w:r>
      <w:proofErr w:type="gramEnd"/>
      <w:r w:rsidR="00710FE9">
        <w:t xml:space="preserve"> in background from the customer basic data) – </w:t>
      </w:r>
      <w:r>
        <w:t>m</w:t>
      </w:r>
      <w:r w:rsidR="00710FE9">
        <w:t xml:space="preserve">andatory fields </w:t>
      </w:r>
    </w:p>
    <w:p w14:paraId="31B4C8FA" w14:textId="7C45B29A" w:rsidR="00710FE9" w:rsidRPr="003B698D" w:rsidRDefault="00656A6E" w:rsidP="00A76F50">
      <w:pPr>
        <w:pStyle w:val="ListParagraph"/>
        <w:spacing w:after="40" w:line="256" w:lineRule="auto"/>
        <w:ind w:left="720"/>
        <w:contextualSpacing/>
        <w:rPr>
          <w:i/>
        </w:rPr>
      </w:pPr>
      <w:r>
        <w:t xml:space="preserve">                   </w:t>
      </w:r>
      <w:proofErr w:type="gramStart"/>
      <w:r w:rsidR="005E608E">
        <w:t>for</w:t>
      </w:r>
      <w:proofErr w:type="gramEnd"/>
      <w:r w:rsidR="005E608E">
        <w:t xml:space="preserve"> input </w:t>
      </w:r>
      <w:r w:rsidR="00710FE9">
        <w:t xml:space="preserve">are: </w:t>
      </w:r>
      <w:r w:rsidR="00710FE9" w:rsidRPr="003B698D">
        <w:rPr>
          <w:i/>
        </w:rPr>
        <w:t>Address</w:t>
      </w:r>
      <w:r w:rsidR="00710FE9">
        <w:rPr>
          <w:i/>
        </w:rPr>
        <w:t xml:space="preserve">, </w:t>
      </w:r>
      <w:r w:rsidR="00710FE9" w:rsidRPr="003B698D">
        <w:rPr>
          <w:i/>
        </w:rPr>
        <w:t>City</w:t>
      </w:r>
      <w:r w:rsidR="00710FE9">
        <w:rPr>
          <w:i/>
        </w:rPr>
        <w:t xml:space="preserve">, </w:t>
      </w:r>
      <w:r w:rsidR="00710FE9" w:rsidRPr="003B698D">
        <w:rPr>
          <w:i/>
        </w:rPr>
        <w:t>Postal code</w:t>
      </w:r>
      <w:r w:rsidR="00710FE9">
        <w:rPr>
          <w:i/>
        </w:rPr>
        <w:t xml:space="preserve">, </w:t>
      </w:r>
      <w:r w:rsidR="00710FE9" w:rsidRPr="003B698D">
        <w:rPr>
          <w:i/>
        </w:rPr>
        <w:t>Country</w:t>
      </w:r>
    </w:p>
    <w:p w14:paraId="7F8EFC41" w14:textId="0E84BC0C" w:rsidR="00710FE9" w:rsidRPr="006B208C" w:rsidRDefault="00710FE9" w:rsidP="00A76F50">
      <w:pPr>
        <w:pStyle w:val="ListParagraph"/>
        <w:spacing w:after="40" w:line="256" w:lineRule="auto"/>
        <w:ind w:left="720"/>
        <w:contextualSpacing/>
        <w:rPr>
          <w:i/>
        </w:rPr>
      </w:pPr>
      <w:r>
        <w:t xml:space="preserve">b) Mailing address </w:t>
      </w:r>
      <w:r w:rsidR="005E608E">
        <w:t>–</w:t>
      </w:r>
      <w:r>
        <w:t xml:space="preserve"> </w:t>
      </w:r>
      <w:r w:rsidR="005E608E">
        <w:t xml:space="preserve">only </w:t>
      </w:r>
      <w:r>
        <w:t xml:space="preserve">mandatory fields </w:t>
      </w:r>
      <w:r w:rsidR="005E608E">
        <w:t>for input will be displayed</w:t>
      </w:r>
      <w:r>
        <w:t xml:space="preserve">: </w:t>
      </w:r>
      <w:r>
        <w:rPr>
          <w:i/>
        </w:rPr>
        <w:t>Ad</w:t>
      </w:r>
      <w:r w:rsidRPr="003B698D">
        <w:rPr>
          <w:i/>
        </w:rPr>
        <w:t>dress</w:t>
      </w:r>
      <w:r>
        <w:rPr>
          <w:i/>
        </w:rPr>
        <w:t xml:space="preserve">, </w:t>
      </w:r>
      <w:r w:rsidRPr="003B698D">
        <w:rPr>
          <w:i/>
        </w:rPr>
        <w:t>City</w:t>
      </w:r>
      <w:r>
        <w:rPr>
          <w:i/>
        </w:rPr>
        <w:t xml:space="preserve">, </w:t>
      </w:r>
      <w:r w:rsidRPr="003B698D">
        <w:rPr>
          <w:i/>
        </w:rPr>
        <w:t>Postal code</w:t>
      </w:r>
      <w:r>
        <w:rPr>
          <w:i/>
        </w:rPr>
        <w:t xml:space="preserve">, </w:t>
      </w:r>
      <w:r w:rsidRPr="003B698D">
        <w:rPr>
          <w:i/>
        </w:rPr>
        <w:t>Country</w:t>
      </w:r>
    </w:p>
    <w:p w14:paraId="2B7036DC" w14:textId="6C9DCCAE" w:rsidR="00710FE9" w:rsidRDefault="00710FE9" w:rsidP="00A76F50">
      <w:pPr>
        <w:pStyle w:val="ListParagraph"/>
        <w:spacing w:after="40" w:line="256" w:lineRule="auto"/>
        <w:ind w:left="720"/>
        <w:contextualSpacing/>
      </w:pPr>
      <w:r>
        <w:t xml:space="preserve">c) E-mail – </w:t>
      </w:r>
      <w:r w:rsidR="005E608E">
        <w:t xml:space="preserve">only </w:t>
      </w:r>
      <w:r>
        <w:t>mandatory field</w:t>
      </w:r>
      <w:r w:rsidR="005E608E">
        <w:t xml:space="preserve"> for input will be displayed</w:t>
      </w:r>
      <w:r>
        <w:t xml:space="preserve">: </w:t>
      </w:r>
      <w:r w:rsidRPr="003B698D">
        <w:rPr>
          <w:i/>
        </w:rPr>
        <w:t>E-mail</w:t>
      </w:r>
    </w:p>
    <w:p w14:paraId="655FDD5C" w14:textId="152EDE6C" w:rsidR="00BF500C" w:rsidRDefault="00251288" w:rsidP="00123ADD">
      <w:pPr>
        <w:pStyle w:val="ListParagraph"/>
        <w:spacing w:after="40" w:line="256" w:lineRule="auto"/>
        <w:ind w:left="720"/>
        <w:contextualSpacing/>
        <w:rPr>
          <w:noProof/>
          <w:lang w:val="hr-HR" w:eastAsia="hr-HR"/>
        </w:rPr>
      </w:pPr>
      <w:r>
        <w:t xml:space="preserve">d) </w:t>
      </w:r>
      <w:proofErr w:type="spellStart"/>
      <w:r>
        <w:t>InBiz</w:t>
      </w:r>
      <w:proofErr w:type="spellEnd"/>
      <w:r w:rsidR="005E608E">
        <w:t xml:space="preserve"> – no input and displayed fields</w:t>
      </w:r>
      <w:r>
        <w:t>,</w:t>
      </w:r>
    </w:p>
    <w:p w14:paraId="74BE46E8" w14:textId="3A54E19B" w:rsidR="007F79D5" w:rsidRDefault="00092D50" w:rsidP="007F79D5">
      <w:pPr>
        <w:spacing w:before="120"/>
      </w:pPr>
      <w:r w:rsidRPr="009132E1">
        <w:rPr>
          <w:i/>
          <w:noProof/>
          <w:lang w:val="hr-HR" w:eastAsia="hr-HR"/>
        </w:rPr>
        <w:t>Payment definition ID</w:t>
      </w:r>
      <w:r>
        <w:rPr>
          <w:noProof/>
          <w:lang w:val="hr-HR" w:eastAsia="hr-HR"/>
        </w:rPr>
        <w:t xml:space="preserve"> - </w:t>
      </w:r>
      <w:proofErr w:type="spellStart"/>
      <w:r>
        <w:t>autogenerated</w:t>
      </w:r>
      <w:proofErr w:type="spellEnd"/>
      <w:r>
        <w:t xml:space="preserve"> by system and unique per VUB,</w:t>
      </w:r>
      <w:r w:rsidR="007F79D5">
        <w:t xml:space="preserve"> </w:t>
      </w:r>
      <w:r>
        <w:t xml:space="preserve">starting with ‘P’ + </w:t>
      </w:r>
    </w:p>
    <w:p w14:paraId="36786EBF" w14:textId="77777777" w:rsidR="007F79D5" w:rsidRDefault="007F79D5" w:rsidP="007F79D5">
      <w:r>
        <w:t xml:space="preserve">                              </w:t>
      </w:r>
      <w:proofErr w:type="gramStart"/>
      <w:r w:rsidR="00092D50">
        <w:t>followed</w:t>
      </w:r>
      <w:proofErr w:type="gramEnd"/>
      <w:r w:rsidR="00092D50">
        <w:t xml:space="preserve"> by ordinal payment definition number in the database </w:t>
      </w:r>
    </w:p>
    <w:p w14:paraId="3EF924ED" w14:textId="0828B436" w:rsidR="00092D50" w:rsidRPr="007F79D5" w:rsidRDefault="007F79D5" w:rsidP="007F79D5">
      <w:pPr>
        <w:rPr>
          <w:i/>
        </w:rPr>
      </w:pPr>
      <w:r>
        <w:t xml:space="preserve">                              </w:t>
      </w:r>
      <w:r w:rsidR="00092D50">
        <w:t>(</w:t>
      </w:r>
      <w:proofErr w:type="gramStart"/>
      <w:r w:rsidR="00092D50">
        <w:t>stuffed</w:t>
      </w:r>
      <w:proofErr w:type="gramEnd"/>
      <w:r w:rsidR="00092D50">
        <w:t xml:space="preserve"> to 10 characters with zeros, </w:t>
      </w:r>
      <w:r>
        <w:t xml:space="preserve">starting with 1), </w:t>
      </w:r>
    </w:p>
    <w:p w14:paraId="599C7B39" w14:textId="6D440FD8" w:rsidR="00092D50" w:rsidRDefault="00092D50" w:rsidP="007F79D5">
      <w:pPr>
        <w:spacing w:before="120"/>
        <w:jc w:val="both"/>
        <w:rPr>
          <w:rFonts w:ascii="Arial" w:hAnsi="Arial" w:cs="Arial"/>
        </w:rPr>
      </w:pPr>
      <w:r w:rsidRPr="007F79D5">
        <w:rPr>
          <w:rFonts w:ascii="Arial" w:hAnsi="Arial" w:cs="Arial"/>
          <w:i/>
        </w:rPr>
        <w:t>Currency</w:t>
      </w:r>
      <w:r w:rsidRPr="007F79D5">
        <w:rPr>
          <w:rFonts w:ascii="Arial" w:hAnsi="Arial" w:cs="Arial"/>
        </w:rPr>
        <w:t xml:space="preserve"> – drop down menu offers</w:t>
      </w:r>
      <w:r w:rsidR="00ED5FA8">
        <w:rPr>
          <w:rFonts w:ascii="Arial" w:hAnsi="Arial" w:cs="Arial"/>
        </w:rPr>
        <w:t xml:space="preserve"> possibilities</w:t>
      </w:r>
      <w:r w:rsidRPr="007F79D5">
        <w:rPr>
          <w:rFonts w:ascii="Arial" w:hAnsi="Arial" w:cs="Arial"/>
        </w:rPr>
        <w:t>:</w:t>
      </w:r>
    </w:p>
    <w:p w14:paraId="0846484E" w14:textId="11647E84" w:rsidR="00451888" w:rsidRDefault="00451888" w:rsidP="00451888">
      <w:pPr>
        <w:jc w:val="both"/>
        <w:rPr>
          <w:rFonts w:ascii="Arial" w:hAnsi="Arial" w:cs="Arial"/>
        </w:rPr>
      </w:pPr>
      <w:r>
        <w:rPr>
          <w:rFonts w:ascii="Arial" w:hAnsi="Arial" w:cs="Arial"/>
        </w:rPr>
        <w:tab/>
      </w:r>
      <w:r>
        <w:rPr>
          <w:rFonts w:ascii="Arial" w:hAnsi="Arial" w:cs="Arial"/>
        </w:rPr>
        <w:t xml:space="preserve">           036   AUD – Australian Dollar</w:t>
      </w:r>
    </w:p>
    <w:p w14:paraId="0B509F26" w14:textId="77777777" w:rsidR="00451888" w:rsidRDefault="00451888" w:rsidP="00451888">
      <w:pPr>
        <w:jc w:val="both"/>
        <w:rPr>
          <w:rFonts w:ascii="Arial" w:hAnsi="Arial" w:cs="Arial"/>
        </w:rPr>
      </w:pPr>
      <w:r>
        <w:rPr>
          <w:rFonts w:ascii="Arial" w:hAnsi="Arial" w:cs="Arial"/>
        </w:rPr>
        <w:tab/>
      </w:r>
      <w:r>
        <w:rPr>
          <w:rFonts w:ascii="Arial" w:hAnsi="Arial" w:cs="Arial"/>
        </w:rPr>
        <w:tab/>
      </w:r>
      <w:r>
        <w:rPr>
          <w:rFonts w:ascii="Arial" w:hAnsi="Arial" w:cs="Arial"/>
        </w:rPr>
        <w:t>124   CAD – Canadian Dollar</w:t>
      </w:r>
    </w:p>
    <w:p w14:paraId="2EF61ADF" w14:textId="77777777" w:rsidR="00451888" w:rsidRDefault="00451888" w:rsidP="00451888">
      <w:pPr>
        <w:jc w:val="both"/>
        <w:rPr>
          <w:rFonts w:ascii="Arial" w:hAnsi="Arial" w:cs="Arial"/>
        </w:rPr>
      </w:pPr>
      <w:r>
        <w:rPr>
          <w:rFonts w:ascii="Arial" w:hAnsi="Arial" w:cs="Arial"/>
        </w:rPr>
        <w:tab/>
      </w:r>
      <w:r>
        <w:rPr>
          <w:rFonts w:ascii="Arial" w:hAnsi="Arial" w:cs="Arial"/>
        </w:rPr>
        <w:tab/>
      </w:r>
      <w:r>
        <w:rPr>
          <w:rFonts w:ascii="Arial" w:hAnsi="Arial" w:cs="Arial"/>
        </w:rPr>
        <w:t>203   CZK – Czech Koruna</w:t>
      </w:r>
    </w:p>
    <w:p w14:paraId="32719AFB" w14:textId="77777777" w:rsidR="00451888" w:rsidRDefault="00451888" w:rsidP="00451888">
      <w:pPr>
        <w:ind w:left="1440"/>
        <w:jc w:val="both"/>
        <w:rPr>
          <w:rFonts w:ascii="Arial" w:hAnsi="Arial" w:cs="Arial"/>
        </w:rPr>
      </w:pPr>
      <w:r>
        <w:rPr>
          <w:rFonts w:ascii="Arial" w:hAnsi="Arial" w:cs="Arial"/>
        </w:rPr>
        <w:t>208   DKK – Danish Krone</w:t>
      </w:r>
    </w:p>
    <w:p w14:paraId="4B534AFA" w14:textId="77777777" w:rsidR="00451888" w:rsidRDefault="00451888" w:rsidP="00451888">
      <w:pPr>
        <w:ind w:left="1440"/>
        <w:jc w:val="both"/>
        <w:rPr>
          <w:rFonts w:ascii="Arial" w:hAnsi="Arial" w:cs="Arial"/>
        </w:rPr>
      </w:pPr>
      <w:r>
        <w:rPr>
          <w:rFonts w:ascii="Arial" w:hAnsi="Arial" w:cs="Arial"/>
        </w:rPr>
        <w:t>826   GBP – Pound Sterling</w:t>
      </w:r>
    </w:p>
    <w:p w14:paraId="557030B6" w14:textId="77777777" w:rsidR="00451888" w:rsidRDefault="00451888" w:rsidP="00451888">
      <w:pPr>
        <w:ind w:left="1440"/>
        <w:jc w:val="both"/>
        <w:rPr>
          <w:rFonts w:ascii="Arial" w:hAnsi="Arial" w:cs="Arial"/>
        </w:rPr>
      </w:pPr>
      <w:r>
        <w:rPr>
          <w:rFonts w:ascii="Arial" w:hAnsi="Arial" w:cs="Arial"/>
        </w:rPr>
        <w:t xml:space="preserve">348   HUF </w:t>
      </w:r>
      <w:proofErr w:type="gramStart"/>
      <w:r>
        <w:rPr>
          <w:rFonts w:ascii="Arial" w:hAnsi="Arial" w:cs="Arial"/>
        </w:rPr>
        <w:t>-  Forint</w:t>
      </w:r>
      <w:proofErr w:type="gramEnd"/>
    </w:p>
    <w:p w14:paraId="4C09926E" w14:textId="77777777" w:rsidR="00451888" w:rsidRDefault="00451888" w:rsidP="00451888">
      <w:pPr>
        <w:ind w:left="1440"/>
        <w:jc w:val="both"/>
        <w:rPr>
          <w:rFonts w:ascii="Arial" w:hAnsi="Arial" w:cs="Arial"/>
        </w:rPr>
      </w:pPr>
      <w:r>
        <w:rPr>
          <w:rFonts w:ascii="Arial" w:hAnsi="Arial" w:cs="Arial"/>
        </w:rPr>
        <w:t>756   CHF – Swiss Franc</w:t>
      </w:r>
    </w:p>
    <w:p w14:paraId="26435769" w14:textId="77777777" w:rsidR="00451888" w:rsidRDefault="00451888" w:rsidP="00451888">
      <w:pPr>
        <w:ind w:left="1440"/>
        <w:jc w:val="both"/>
        <w:rPr>
          <w:rFonts w:ascii="Arial" w:hAnsi="Arial" w:cs="Arial"/>
        </w:rPr>
      </w:pPr>
      <w:r>
        <w:rPr>
          <w:rFonts w:ascii="Arial" w:hAnsi="Arial" w:cs="Arial"/>
        </w:rPr>
        <w:t xml:space="preserve">392   JPY </w:t>
      </w:r>
      <w:proofErr w:type="gramStart"/>
      <w:r>
        <w:rPr>
          <w:rFonts w:ascii="Arial" w:hAnsi="Arial" w:cs="Arial"/>
        </w:rPr>
        <w:t>–  Japanese</w:t>
      </w:r>
      <w:proofErr w:type="gramEnd"/>
      <w:r>
        <w:rPr>
          <w:rFonts w:ascii="Arial" w:hAnsi="Arial" w:cs="Arial"/>
        </w:rPr>
        <w:t xml:space="preserve"> Yen</w:t>
      </w:r>
    </w:p>
    <w:p w14:paraId="007D1BA2" w14:textId="77777777" w:rsidR="00451888" w:rsidRDefault="00451888" w:rsidP="00451888">
      <w:pPr>
        <w:ind w:left="1440"/>
        <w:jc w:val="both"/>
        <w:rPr>
          <w:rFonts w:ascii="Arial" w:hAnsi="Arial" w:cs="Arial"/>
        </w:rPr>
      </w:pPr>
      <w:r>
        <w:rPr>
          <w:rFonts w:ascii="Arial" w:hAnsi="Arial" w:cs="Arial"/>
        </w:rPr>
        <w:t xml:space="preserve">985   PLN </w:t>
      </w:r>
      <w:proofErr w:type="gramStart"/>
      <w:r>
        <w:rPr>
          <w:rFonts w:ascii="Arial" w:hAnsi="Arial" w:cs="Arial"/>
        </w:rPr>
        <w:t>-  Zloty</w:t>
      </w:r>
      <w:proofErr w:type="gramEnd"/>
    </w:p>
    <w:p w14:paraId="5A99CA13" w14:textId="77777777" w:rsidR="00451888" w:rsidRDefault="00451888" w:rsidP="00451888">
      <w:pPr>
        <w:ind w:left="1440"/>
        <w:jc w:val="both"/>
        <w:rPr>
          <w:rFonts w:ascii="Arial" w:hAnsi="Arial" w:cs="Arial"/>
        </w:rPr>
      </w:pPr>
      <w:r>
        <w:rPr>
          <w:rFonts w:ascii="Arial" w:hAnsi="Arial" w:cs="Arial"/>
        </w:rPr>
        <w:t>643   RUB – Russian Ruble</w:t>
      </w:r>
    </w:p>
    <w:p w14:paraId="58EA2BE5" w14:textId="77777777" w:rsidR="00451888" w:rsidRDefault="00451888" w:rsidP="00451888">
      <w:pPr>
        <w:ind w:left="1440"/>
        <w:jc w:val="both"/>
        <w:rPr>
          <w:rFonts w:ascii="Arial" w:hAnsi="Arial" w:cs="Arial"/>
        </w:rPr>
      </w:pPr>
      <w:r>
        <w:rPr>
          <w:rFonts w:ascii="Arial" w:hAnsi="Arial" w:cs="Arial"/>
        </w:rPr>
        <w:t>840   USD – US Dollar</w:t>
      </w:r>
    </w:p>
    <w:p w14:paraId="2AA2D233" w14:textId="77777777" w:rsidR="00451888" w:rsidRDefault="00451888" w:rsidP="00451888">
      <w:pPr>
        <w:ind w:left="1440"/>
        <w:jc w:val="both"/>
        <w:rPr>
          <w:rFonts w:ascii="Arial" w:hAnsi="Arial" w:cs="Arial"/>
        </w:rPr>
      </w:pPr>
      <w:r>
        <w:rPr>
          <w:rFonts w:ascii="Arial" w:hAnsi="Arial" w:cs="Arial"/>
        </w:rPr>
        <w:t xml:space="preserve">191   HRK – Croatian </w:t>
      </w:r>
      <w:proofErr w:type="spellStart"/>
      <w:r>
        <w:rPr>
          <w:rFonts w:ascii="Arial" w:hAnsi="Arial" w:cs="Arial"/>
        </w:rPr>
        <w:t>kuna</w:t>
      </w:r>
      <w:proofErr w:type="spellEnd"/>
    </w:p>
    <w:p w14:paraId="4366B87B" w14:textId="77777777" w:rsidR="00451888" w:rsidRDefault="00451888" w:rsidP="00451888">
      <w:pPr>
        <w:ind w:left="1440"/>
        <w:jc w:val="both"/>
        <w:rPr>
          <w:rFonts w:ascii="Arial" w:hAnsi="Arial" w:cs="Arial"/>
        </w:rPr>
      </w:pPr>
      <w:r>
        <w:rPr>
          <w:rFonts w:ascii="Arial" w:hAnsi="Arial" w:cs="Arial"/>
        </w:rPr>
        <w:t xml:space="preserve">946   RON – Romanian New </w:t>
      </w:r>
      <w:proofErr w:type="spellStart"/>
      <w:r>
        <w:rPr>
          <w:rFonts w:ascii="Arial" w:hAnsi="Arial" w:cs="Arial"/>
        </w:rPr>
        <w:t>Leu</w:t>
      </w:r>
      <w:proofErr w:type="spellEnd"/>
    </w:p>
    <w:p w14:paraId="56C02B3C" w14:textId="77777777" w:rsidR="00451888" w:rsidRDefault="00451888" w:rsidP="00451888">
      <w:pPr>
        <w:ind w:left="1440"/>
        <w:jc w:val="both"/>
        <w:rPr>
          <w:rFonts w:ascii="Arial" w:hAnsi="Arial" w:cs="Arial"/>
        </w:rPr>
      </w:pPr>
      <w:r>
        <w:rPr>
          <w:rFonts w:ascii="Arial" w:hAnsi="Arial" w:cs="Arial"/>
        </w:rPr>
        <w:t xml:space="preserve">978   EUR </w:t>
      </w:r>
      <w:proofErr w:type="gramStart"/>
      <w:r>
        <w:rPr>
          <w:rFonts w:ascii="Arial" w:hAnsi="Arial" w:cs="Arial"/>
        </w:rPr>
        <w:t>-  Euro</w:t>
      </w:r>
      <w:proofErr w:type="gramEnd"/>
    </w:p>
    <w:p w14:paraId="4E6896DE" w14:textId="6CE5B00E" w:rsidR="007F79D5" w:rsidRDefault="007F79D5" w:rsidP="00123ADD">
      <w:pPr>
        <w:ind w:left="1440"/>
        <w:jc w:val="both"/>
        <w:rPr>
          <w:rFonts w:ascii="Arial" w:hAnsi="Arial" w:cs="Arial"/>
        </w:rPr>
      </w:pPr>
    </w:p>
    <w:p w14:paraId="22C1167D" w14:textId="77777777" w:rsidR="00092D50" w:rsidRDefault="00092D50" w:rsidP="007F79D5">
      <w:pPr>
        <w:spacing w:before="120"/>
        <w:jc w:val="both"/>
      </w:pPr>
      <w:r w:rsidRPr="009132E1">
        <w:rPr>
          <w:i/>
        </w:rPr>
        <w:t>Grouping level</w:t>
      </w:r>
      <w:r>
        <w:t xml:space="preserve"> – the way </w:t>
      </w:r>
      <w:r>
        <w:rPr>
          <w:rStyle w:val="shorttext"/>
          <w:lang w:val="en"/>
        </w:rPr>
        <w:t xml:space="preserve">of payments grouping, </w:t>
      </w:r>
      <w:r>
        <w:t>drop down menu offers:</w:t>
      </w:r>
    </w:p>
    <w:p w14:paraId="175B0E20" w14:textId="77777777" w:rsidR="00F160E3" w:rsidRDefault="00092D50" w:rsidP="00983BC4">
      <w:pPr>
        <w:pStyle w:val="ListParagraph"/>
        <w:numPr>
          <w:ilvl w:val="1"/>
          <w:numId w:val="22"/>
        </w:numPr>
        <w:jc w:val="both"/>
      </w:pPr>
      <w:r>
        <w:t xml:space="preserve">Payment definition level </w:t>
      </w:r>
    </w:p>
    <w:p w14:paraId="645B08E1" w14:textId="6C87DABF" w:rsidR="00092D50" w:rsidRDefault="00092D50" w:rsidP="00092D50">
      <w:pPr>
        <w:pStyle w:val="ListParagraph"/>
        <w:ind w:left="1440"/>
        <w:jc w:val="both"/>
      </w:pPr>
      <w:r>
        <w:t>(</w:t>
      </w:r>
      <w:proofErr w:type="gramStart"/>
      <w:r>
        <w:t>payment</w:t>
      </w:r>
      <w:proofErr w:type="gramEnd"/>
      <w:r>
        <w:t xml:space="preserve"> per customer: for </w:t>
      </w:r>
      <w:commentRangeStart w:id="487"/>
      <w:commentRangeStart w:id="488"/>
      <w:commentRangeStart w:id="489"/>
      <w:r>
        <w:t xml:space="preserve">all </w:t>
      </w:r>
      <w:r w:rsidR="0025350C">
        <w:t xml:space="preserve">assigned </w:t>
      </w:r>
      <w:r>
        <w:t xml:space="preserve">contracts, </w:t>
      </w:r>
      <w:commentRangeEnd w:id="487"/>
      <w:r w:rsidR="005E26FA">
        <w:rPr>
          <w:rStyle w:val="CommentReference"/>
        </w:rPr>
        <w:commentReference w:id="487"/>
      </w:r>
      <w:commentRangeEnd w:id="488"/>
      <w:r w:rsidR="0025350C">
        <w:rPr>
          <w:rStyle w:val="CommentReference"/>
        </w:rPr>
        <w:commentReference w:id="488"/>
      </w:r>
      <w:commentRangeEnd w:id="489"/>
      <w:r w:rsidR="006A2C88">
        <w:rPr>
          <w:rStyle w:val="CommentReference"/>
        </w:rPr>
        <w:commentReference w:id="489"/>
      </w:r>
      <w:r>
        <w:t>retailers and</w:t>
      </w:r>
      <w:r w:rsidR="00F160E3">
        <w:t xml:space="preserve"> </w:t>
      </w:r>
      <w:r>
        <w:t>terminals)</w:t>
      </w:r>
    </w:p>
    <w:p w14:paraId="1370953B" w14:textId="2CE38CE0" w:rsidR="00092D50" w:rsidRDefault="00092D50" w:rsidP="00983BC4">
      <w:pPr>
        <w:pStyle w:val="ListParagraph"/>
        <w:numPr>
          <w:ilvl w:val="1"/>
          <w:numId w:val="22"/>
        </w:numPr>
        <w:jc w:val="both"/>
      </w:pPr>
      <w:r>
        <w:t>Retailer</w:t>
      </w:r>
      <w:r w:rsidR="0094101F">
        <w:t>-Contract</w:t>
      </w:r>
    </w:p>
    <w:p w14:paraId="2FD0E7BC" w14:textId="315A278E" w:rsidR="00092D50" w:rsidRPr="00F160E3" w:rsidRDefault="00092D50" w:rsidP="00983BC4">
      <w:pPr>
        <w:pStyle w:val="ListParagraph"/>
        <w:numPr>
          <w:ilvl w:val="1"/>
          <w:numId w:val="22"/>
        </w:numPr>
        <w:jc w:val="both"/>
      </w:pPr>
      <w:r>
        <w:t>Terminal</w:t>
      </w:r>
      <w:r w:rsidR="0094101F">
        <w:t>-Contract</w:t>
      </w:r>
      <w:r w:rsidR="00251288">
        <w:t>,</w:t>
      </w:r>
    </w:p>
    <w:p w14:paraId="7C56D64F" w14:textId="2E1B085A" w:rsidR="00092D50" w:rsidRDefault="00092D50" w:rsidP="00F160E3">
      <w:pPr>
        <w:spacing w:before="120"/>
        <w:jc w:val="both"/>
      </w:pPr>
      <w:r w:rsidRPr="0017728F">
        <w:rPr>
          <w:i/>
        </w:rPr>
        <w:t>Grouping model</w:t>
      </w:r>
      <w:r>
        <w:t xml:space="preserve"> </w:t>
      </w:r>
      <w:r w:rsidR="00F160E3">
        <w:t xml:space="preserve">- </w:t>
      </w:r>
      <w:r>
        <w:t>drop down</w:t>
      </w:r>
      <w:r w:rsidR="00F160E3">
        <w:t xml:space="preserve"> menu offers possibilities</w:t>
      </w:r>
      <w:r>
        <w:t>:</w:t>
      </w:r>
    </w:p>
    <w:p w14:paraId="2A688BB0" w14:textId="7F002978" w:rsidR="00092D50" w:rsidRDefault="00092D50" w:rsidP="00983BC4">
      <w:pPr>
        <w:pStyle w:val="ListParagraph"/>
        <w:numPr>
          <w:ilvl w:val="1"/>
          <w:numId w:val="45"/>
        </w:numPr>
        <w:jc w:val="both"/>
      </w:pPr>
      <w:r>
        <w:t>POS-All brands</w:t>
      </w:r>
    </w:p>
    <w:p w14:paraId="776420B1" w14:textId="5524BE0E" w:rsidR="00092D50" w:rsidRDefault="00092D50" w:rsidP="00983BC4">
      <w:pPr>
        <w:pStyle w:val="ListParagraph"/>
        <w:numPr>
          <w:ilvl w:val="1"/>
          <w:numId w:val="45"/>
        </w:numPr>
        <w:jc w:val="both"/>
      </w:pPr>
      <w:r>
        <w:lastRenderedPageBreak/>
        <w:t>POS-</w:t>
      </w:r>
      <w:proofErr w:type="spellStart"/>
      <w:r>
        <w:t>AmexSeparate</w:t>
      </w:r>
      <w:proofErr w:type="spellEnd"/>
      <w:r w:rsidR="00251288">
        <w:t>,</w:t>
      </w:r>
    </w:p>
    <w:p w14:paraId="5747132C" w14:textId="13F1D213" w:rsidR="00092D50" w:rsidRDefault="00092D50" w:rsidP="00F160E3">
      <w:pPr>
        <w:spacing w:before="120"/>
        <w:jc w:val="both"/>
      </w:pPr>
      <w:r w:rsidRPr="0017728F">
        <w:rPr>
          <w:i/>
        </w:rPr>
        <w:t xml:space="preserve">Settlement model </w:t>
      </w:r>
      <w:r>
        <w:t>– drop down</w:t>
      </w:r>
      <w:r w:rsidR="00F160E3">
        <w:t xml:space="preserve"> menu offers possibilities</w:t>
      </w:r>
      <w:r>
        <w:t>:</w:t>
      </w:r>
    </w:p>
    <w:p w14:paraId="006A2D3E" w14:textId="6F806B16" w:rsidR="00092D50" w:rsidRDefault="00092D50" w:rsidP="00983BC4">
      <w:pPr>
        <w:pStyle w:val="ListParagraph"/>
        <w:numPr>
          <w:ilvl w:val="0"/>
          <w:numId w:val="46"/>
        </w:numPr>
        <w:jc w:val="both"/>
      </w:pPr>
      <w:commentRangeStart w:id="490"/>
      <w:commentRangeStart w:id="491"/>
      <w:commentRangeStart w:id="492"/>
      <w:r>
        <w:t xml:space="preserve">POS-2-Pay-GROSS </w:t>
      </w:r>
    </w:p>
    <w:p w14:paraId="7FBBE804" w14:textId="2B6C3859" w:rsidR="00092D50" w:rsidRDefault="00092D50" w:rsidP="00983BC4">
      <w:pPr>
        <w:pStyle w:val="ListParagraph"/>
        <w:numPr>
          <w:ilvl w:val="0"/>
          <w:numId w:val="46"/>
        </w:numPr>
        <w:jc w:val="both"/>
      </w:pPr>
      <w:r>
        <w:t xml:space="preserve">POS-2-Pay-GROSS-INV </w:t>
      </w:r>
      <w:commentRangeEnd w:id="490"/>
      <w:r w:rsidR="00991799">
        <w:rPr>
          <w:rStyle w:val="CommentReference"/>
        </w:rPr>
        <w:commentReference w:id="490"/>
      </w:r>
      <w:commentRangeEnd w:id="491"/>
      <w:r w:rsidR="008903F7">
        <w:rPr>
          <w:rStyle w:val="CommentReference"/>
        </w:rPr>
        <w:commentReference w:id="491"/>
      </w:r>
      <w:commentRangeEnd w:id="492"/>
      <w:r w:rsidR="00890509">
        <w:rPr>
          <w:rStyle w:val="CommentReference"/>
        </w:rPr>
        <w:commentReference w:id="492"/>
      </w:r>
    </w:p>
    <w:p w14:paraId="66C0CB6F" w14:textId="77777777" w:rsidR="00092D50" w:rsidRDefault="00092D50" w:rsidP="00983BC4">
      <w:pPr>
        <w:pStyle w:val="ListParagraph"/>
        <w:numPr>
          <w:ilvl w:val="0"/>
          <w:numId w:val="46"/>
        </w:numPr>
        <w:jc w:val="both"/>
      </w:pPr>
      <w:r>
        <w:t>POS-1-Pay-NET</w:t>
      </w:r>
    </w:p>
    <w:p w14:paraId="4EC87C69" w14:textId="4DD773C8" w:rsidR="00092D50" w:rsidRDefault="00092D50" w:rsidP="00983BC4">
      <w:pPr>
        <w:pStyle w:val="ListParagraph"/>
        <w:numPr>
          <w:ilvl w:val="0"/>
          <w:numId w:val="46"/>
        </w:numPr>
        <w:jc w:val="both"/>
      </w:pPr>
      <w:r>
        <w:t>POS-2-Pay-NET</w:t>
      </w:r>
      <w:r w:rsidR="00251288">
        <w:t>,</w:t>
      </w:r>
    </w:p>
    <w:p w14:paraId="7C59A5BA" w14:textId="7F308DC1" w:rsidR="00092D50" w:rsidRPr="00E20CD7" w:rsidRDefault="00092D50" w:rsidP="00F160E3">
      <w:pPr>
        <w:spacing w:before="120"/>
        <w:jc w:val="both"/>
        <w:rPr>
          <w:i/>
        </w:rPr>
      </w:pPr>
      <w:r w:rsidRPr="00F160E3">
        <w:rPr>
          <w:i/>
        </w:rPr>
        <w:t xml:space="preserve">Status </w:t>
      </w:r>
      <w:r>
        <w:t xml:space="preserve">– mandatory for automatically update, can be </w:t>
      </w:r>
      <w:r w:rsidRPr="00E20CD7">
        <w:rPr>
          <w:i/>
        </w:rPr>
        <w:t>Active</w:t>
      </w:r>
      <w:r w:rsidR="00251288">
        <w:t>/</w:t>
      </w:r>
      <w:r w:rsidRPr="00E20CD7">
        <w:rPr>
          <w:i/>
        </w:rPr>
        <w:t>Inactive</w:t>
      </w:r>
      <w:r w:rsidR="00251288">
        <w:rPr>
          <w:i/>
        </w:rPr>
        <w:t>.</w:t>
      </w:r>
    </w:p>
    <w:p w14:paraId="1A742286" w14:textId="52913B2B" w:rsidR="00A23160" w:rsidRDefault="00A23160" w:rsidP="00D401DD"/>
    <w:p w14:paraId="7A5089C9" w14:textId="599DBA7D" w:rsidR="00F24C4F" w:rsidRDefault="00F24C4F" w:rsidP="00B47F24"/>
    <w:p w14:paraId="7B610325" w14:textId="01F00AD5" w:rsidR="006D6929" w:rsidDel="00F24C4F" w:rsidRDefault="006D6929" w:rsidP="00B47F24">
      <w:pPr>
        <w:rPr>
          <w:ins w:id="493" w:author="Anita Rendulić" w:date="2018-01-03T14:59:00Z"/>
          <w:del w:id="494" w:author="Martin Ćosić" w:date="2018-01-26T11:20:00Z"/>
          <w:rFonts w:ascii="Arial" w:hAnsi="Arial" w:cs="Arial"/>
        </w:rPr>
      </w:pPr>
      <w:bookmarkStart w:id="495" w:name="_Toc358116237"/>
    </w:p>
    <w:p w14:paraId="0DEC9999" w14:textId="3D94D7DF" w:rsidR="00E448CB" w:rsidRPr="00F54AB3" w:rsidRDefault="00E448CB" w:rsidP="00E448CB">
      <w:pPr>
        <w:pStyle w:val="Heading1"/>
        <w:rPr>
          <w:ins w:id="496" w:author="Anita Rendulić" w:date="2018-01-03T14:59:00Z"/>
          <w:rFonts w:cs="Arial"/>
          <w:color w:val="auto"/>
          <w:sz w:val="24"/>
          <w:szCs w:val="24"/>
        </w:rPr>
      </w:pPr>
      <w:bookmarkStart w:id="497" w:name="_5.2._UC_POS_7"/>
      <w:bookmarkStart w:id="498" w:name="_Toc506563189"/>
      <w:bookmarkEnd w:id="497"/>
      <w:ins w:id="499" w:author="Anita Rendulić" w:date="2018-01-03T14:59:00Z">
        <w:r w:rsidRPr="00F54AB3">
          <w:rPr>
            <w:rFonts w:cs="Arial"/>
            <w:color w:val="auto"/>
            <w:sz w:val="24"/>
            <w:szCs w:val="24"/>
          </w:rPr>
          <w:t>5.2. UC POS 003: Get customer data by WS(s)</w:t>
        </w:r>
        <w:bookmarkEnd w:id="498"/>
        <w:r w:rsidRPr="00F54AB3">
          <w:rPr>
            <w:rFonts w:cs="Arial"/>
            <w:color w:val="auto"/>
            <w:sz w:val="24"/>
            <w:szCs w:val="24"/>
          </w:rPr>
          <w:t xml:space="preserve"> </w:t>
        </w:r>
      </w:ins>
    </w:p>
    <w:p w14:paraId="48CD36BB" w14:textId="77777777" w:rsidR="00E448CB" w:rsidRPr="00F54AB3" w:rsidRDefault="00E448CB" w:rsidP="00E448CB">
      <w:pPr>
        <w:rPr>
          <w:ins w:id="500" w:author="Anita Rendulić" w:date="2018-01-03T14:59:00Z"/>
          <w:rFonts w:ascii="Arial" w:hAnsi="Arial" w:cs="Arial"/>
        </w:rPr>
      </w:pPr>
    </w:p>
    <w:p w14:paraId="03B98DF6" w14:textId="7A53F9C1" w:rsidR="00E448CB" w:rsidRPr="00F54AB3" w:rsidRDefault="00F54AB3" w:rsidP="00E448CB">
      <w:pPr>
        <w:rPr>
          <w:ins w:id="501" w:author="Anita Rendulić" w:date="2018-01-04T14:04:00Z"/>
          <w:rFonts w:ascii="Arial" w:hAnsi="Arial" w:cs="Arial"/>
          <w:rPrChange w:id="502" w:author="Anita Rendulić" w:date="2018-01-04T14:07:00Z">
            <w:rPr>
              <w:ins w:id="503" w:author="Anita Rendulić" w:date="2018-01-04T14:04:00Z"/>
            </w:rPr>
          </w:rPrChange>
        </w:rPr>
      </w:pPr>
      <w:ins w:id="504" w:author="Anita Rendulić" w:date="2018-01-04T14:04:00Z">
        <w:r w:rsidRPr="00F54AB3">
          <w:rPr>
            <w:rFonts w:ascii="Arial" w:hAnsi="Arial" w:cs="Arial"/>
            <w:rPrChange w:author="Anita Rendulić" w:date="2018-01-04T14:07:00Z" w:id="505">
              <w:rPr/>
            </w:rPrChange>
          </w:rPr>
          <w:t xml:space="preserve">With two web services </w:t>
        </w:r>
      </w:ins>
      <w:ins w:id="506" w:author="Anita Rendulić" w:date="2018-01-04T14:05:00Z">
        <w:r w:rsidRPr="00F54AB3">
          <w:rPr>
            <w:rFonts w:ascii="Arial" w:hAnsi="Arial" w:cs="Arial"/>
            <w:rPrChange w:author="Anita Rendulić" w:date="2018-01-04T14:07:00Z" w:id="507">
              <w:rPr/>
            </w:rPrChange>
          </w:rPr>
          <w:t xml:space="preserve">is possible to get customer data </w:t>
        </w:r>
      </w:ins>
      <w:ins w:id="508" w:author="Anita Rendulić" w:date="2018-01-04T14:06:00Z">
        <w:r w:rsidRPr="00F54AB3">
          <w:rPr>
            <w:rFonts w:ascii="Arial" w:hAnsi="Arial" w:cs="Arial"/>
            <w:rPrChange w:author="Anita Rendulić" w:date="2018-01-04T14:07:00Z" w:id="509">
              <w:rPr/>
            </w:rPrChange>
          </w:rPr>
          <w:t xml:space="preserve">from the </w:t>
        </w:r>
        <w:proofErr w:type="spellStart"/>
        <w:r w:rsidRPr="00F54AB3">
          <w:rPr>
            <w:rFonts w:ascii="Arial" w:hAnsi="Arial" w:cs="Arial"/>
            <w:rPrChange w:author="Anita Rendulić" w:date="2018-01-04T14:07:00Z" w:id="510">
              <w:rPr/>
            </w:rPrChange>
          </w:rPr>
          <w:t>eXact</w:t>
        </w:r>
        <w:proofErr w:type="spellEnd"/>
        <w:r w:rsidRPr="00F54AB3">
          <w:rPr>
            <w:rFonts w:ascii="Arial" w:hAnsi="Arial" w:cs="Arial"/>
            <w:rPrChange w:author="Anita Rendulić" w:date="2018-01-04T14:07:00Z" w:id="511">
              <w:rPr/>
            </w:rPrChange>
          </w:rPr>
          <w:t xml:space="preserve"> database.</w:t>
        </w:r>
      </w:ins>
    </w:p>
    <w:p w14:paraId="48897E7F" w14:textId="611B40D0" w:rsidR="00F54AB3" w:rsidRPr="00F54AB3" w:rsidRDefault="00F54AB3" w:rsidP="00E448CB">
      <w:pPr>
        <w:rPr>
          <w:ins w:id="512" w:author="Anita Rendulić" w:date="2018-01-04T14:07:00Z"/>
          <w:rFonts w:ascii="Arial" w:hAnsi="Arial" w:cs="Arial"/>
          <w:rPrChange w:id="513" w:author="Anita Rendulić" w:date="2018-01-04T14:07:00Z">
            <w:rPr>
              <w:ins w:id="514" w:author="Anita Rendulić" w:date="2018-01-04T14:07:00Z"/>
            </w:rPr>
          </w:rPrChange>
        </w:rPr>
      </w:pPr>
    </w:p>
    <w:p w14:paraId="66FA1AB8" w14:textId="77777777" w:rsidR="00F54AB3" w:rsidRPr="00F54AB3" w:rsidRDefault="00F54AB3" w:rsidP="00F54AB3">
      <w:pPr>
        <w:spacing w:after="120"/>
        <w:rPr>
          <w:ins w:id="515" w:author="Anita Rendulić" w:date="2018-01-04T14:07:00Z"/>
          <w:rFonts w:ascii="Arial" w:hAnsi="Arial" w:cs="Arial"/>
          <w:b/>
        </w:rPr>
      </w:pPr>
      <w:ins w:id="516" w:author="Anita Rendulić" w:date="2018-01-04T14:07:00Z">
        <w:r w:rsidRPr="00F54AB3">
          <w:rPr>
            <w:rFonts w:ascii="Arial" w:hAnsi="Arial" w:cs="Arial"/>
            <w:b/>
          </w:rPr>
          <w:t>Preconditions</w:t>
        </w:r>
      </w:ins>
    </w:p>
    <w:p w14:paraId="296E9EFD" w14:textId="53A83098" w:rsidR="00F54AB3" w:rsidRDefault="00F54AB3">
      <w:pPr>
        <w:pStyle w:val="ListParagraph"/>
        <w:numPr>
          <w:ilvl w:val="0"/>
          <w:numId w:val="86"/>
        </w:numPr>
        <w:rPr>
          <w:ins w:id="517" w:author="Anita Rendulić" w:date="2018-01-04T14:11:00Z"/>
          <w:rFonts w:ascii="Arial" w:hAnsi="Arial" w:cs="Arial"/>
        </w:rPr>
        <w:pPrChange w:id="518" w:author="Anita Rendulić" w:date="2018-01-04T14:07:00Z">
          <w:pPr/>
        </w:pPrChange>
      </w:pPr>
      <w:ins w:id="519" w:author="Anita Rendulić" w:date="2018-01-04T14:07:00Z">
        <w:r>
          <w:rPr>
            <w:rFonts w:ascii="Arial" w:hAnsi="Arial" w:cs="Arial"/>
          </w:rPr>
          <w:t xml:space="preserve">customer(s) which </w:t>
        </w:r>
      </w:ins>
      <w:ins w:id="520" w:author="Anita Rendulić" w:date="2018-01-04T14:08:00Z">
        <w:r>
          <w:rPr>
            <w:rFonts w:ascii="Arial" w:hAnsi="Arial" w:cs="Arial"/>
          </w:rPr>
          <w:t xml:space="preserve">data </w:t>
        </w:r>
      </w:ins>
      <w:ins w:id="521" w:author="Anita Rendulić" w:date="2018-01-04T14:07:00Z">
        <w:r w:rsidR="00EC5696">
          <w:rPr>
            <w:rFonts w:ascii="Arial" w:hAnsi="Arial" w:cs="Arial"/>
          </w:rPr>
          <w:t xml:space="preserve">you would like to get, should exist in </w:t>
        </w:r>
      </w:ins>
      <w:proofErr w:type="spellStart"/>
      <w:ins w:id="522" w:author="Anita Rendulić" w:date="2018-01-04T14:11:00Z">
        <w:r w:rsidR="00EC5696">
          <w:rPr>
            <w:rFonts w:ascii="Arial" w:hAnsi="Arial" w:cs="Arial"/>
          </w:rPr>
          <w:t>eXact</w:t>
        </w:r>
        <w:proofErr w:type="spellEnd"/>
        <w:r w:rsidR="00EC5696">
          <w:rPr>
            <w:rFonts w:ascii="Arial" w:hAnsi="Arial" w:cs="Arial"/>
          </w:rPr>
          <w:t xml:space="preserve"> </w:t>
        </w:r>
      </w:ins>
      <w:ins w:id="523" w:author="Anita Rendulić" w:date="2018-01-04T14:07:00Z">
        <w:r w:rsidR="00EC5696">
          <w:rPr>
            <w:rFonts w:ascii="Arial" w:hAnsi="Arial" w:cs="Arial"/>
          </w:rPr>
          <w:t>database</w:t>
        </w:r>
      </w:ins>
      <w:ins w:id="524" w:author="Anita Rendulić" w:date="2018-01-04T14:10:00Z">
        <w:r w:rsidR="00EC5696">
          <w:rPr>
            <w:rFonts w:ascii="Arial" w:hAnsi="Arial" w:cs="Arial"/>
          </w:rPr>
          <w:t>,</w:t>
        </w:r>
      </w:ins>
    </w:p>
    <w:p w14:paraId="17A6D2D9" w14:textId="1EF95453" w:rsidR="00EC5696" w:rsidRPr="002330AA" w:rsidRDefault="00EC5696" w:rsidP="00EC5696">
      <w:pPr>
        <w:pStyle w:val="ListParagraph"/>
        <w:numPr>
          <w:ilvl w:val="0"/>
          <w:numId w:val="8"/>
        </w:numPr>
        <w:jc w:val="both"/>
        <w:rPr>
          <w:ins w:id="525" w:author="Anita Rendulić" w:date="2018-01-04T14:11:00Z"/>
          <w:rFonts w:ascii="Arial" w:hAnsi="Arial" w:cs="Arial"/>
        </w:rPr>
      </w:pPr>
      <w:ins w:id="526" w:author="Anita Rendulić" w:date="2018-01-04T14:11:00Z">
        <w:r w:rsidRPr="002330AA">
          <w:rPr>
            <w:rFonts w:ascii="Arial" w:hAnsi="Arial" w:cs="Arial"/>
          </w:rPr>
          <w:t xml:space="preserve">WS(s) should be configured correctly at client side, to achieve successful connection on </w:t>
        </w:r>
        <w:proofErr w:type="spellStart"/>
        <w:r w:rsidRPr="002330AA">
          <w:rPr>
            <w:rFonts w:ascii="Arial" w:hAnsi="Arial" w:cs="Arial"/>
          </w:rPr>
          <w:t>eXact</w:t>
        </w:r>
        <w:proofErr w:type="spellEnd"/>
        <w:r w:rsidRPr="002330AA">
          <w:rPr>
            <w:rFonts w:ascii="Arial" w:hAnsi="Arial" w:cs="Arial"/>
          </w:rPr>
          <w:t xml:space="preserve"> database,</w:t>
        </w:r>
      </w:ins>
    </w:p>
    <w:p w14:paraId="75F38E12" w14:textId="77777777" w:rsidR="00EC5696" w:rsidRPr="002330AA" w:rsidRDefault="00EC5696" w:rsidP="00EC5696">
      <w:pPr>
        <w:pStyle w:val="ListParagraph"/>
        <w:numPr>
          <w:ilvl w:val="0"/>
          <w:numId w:val="8"/>
        </w:numPr>
        <w:jc w:val="both"/>
        <w:rPr>
          <w:ins w:id="527" w:author="Anita Rendulić" w:date="2018-01-04T14:11:00Z"/>
          <w:rFonts w:ascii="Arial" w:hAnsi="Arial" w:cs="Arial"/>
        </w:rPr>
      </w:pPr>
      <w:ins w:id="528" w:author="Anita Rendulić" w:date="2018-01-04T14:11:00Z">
        <w:r w:rsidRPr="002330AA">
          <w:rPr>
            <w:rFonts w:ascii="Arial" w:hAnsi="Arial" w:cs="Arial"/>
          </w:rPr>
          <w:t>WS(s) should be configured correctly at MPSI side, to send response messages successfully to the client side,</w:t>
        </w:r>
      </w:ins>
    </w:p>
    <w:p w14:paraId="47F96392" w14:textId="1CC89347" w:rsidR="00EC5696" w:rsidRPr="00EC5696" w:rsidRDefault="00EC5696">
      <w:pPr>
        <w:pStyle w:val="ListParagraph"/>
        <w:numPr>
          <w:ilvl w:val="0"/>
          <w:numId w:val="8"/>
        </w:numPr>
        <w:jc w:val="both"/>
        <w:rPr>
          <w:ins w:id="529" w:author="Anita Rendulić" w:date="2018-01-04T14:07:00Z"/>
          <w:rFonts w:ascii="Arial" w:hAnsi="Arial" w:cs="Arial"/>
          <w:rPrChange w:id="530" w:author="Anita Rendulić" w:date="2018-01-04T14:11:00Z">
            <w:rPr>
              <w:ins w:id="531" w:author="Anita Rendulić" w:date="2018-01-04T14:07:00Z"/>
            </w:rPr>
          </w:rPrChange>
        </w:rPr>
        <w:pPrChange w:id="532" w:author="Anita Rendulić" w:date="2018-01-04T14:11:00Z">
          <w:pPr/>
        </w:pPrChange>
      </w:pPr>
      <w:proofErr w:type="gramStart"/>
      <w:ins w:id="533" w:author="Anita Rendulić" w:date="2018-01-04T14:11:00Z">
        <w:r w:rsidRPr="002330AA">
          <w:rPr>
            <w:rFonts w:ascii="Arial" w:hAnsi="Arial" w:cs="Arial"/>
          </w:rPr>
          <w:t>username</w:t>
        </w:r>
        <w:proofErr w:type="gramEnd"/>
        <w:r w:rsidRPr="002330AA">
          <w:rPr>
            <w:rFonts w:ascii="Arial" w:hAnsi="Arial" w:cs="Arial"/>
          </w:rPr>
          <w:t xml:space="preserve"> input in request messages, should exist in </w:t>
        </w:r>
        <w:proofErr w:type="spellStart"/>
        <w:r w:rsidRPr="002330AA">
          <w:rPr>
            <w:rFonts w:ascii="Arial" w:hAnsi="Arial" w:cs="Arial"/>
          </w:rPr>
          <w:t>eXact</w:t>
        </w:r>
        <w:proofErr w:type="spellEnd"/>
        <w:r w:rsidRPr="002330AA">
          <w:rPr>
            <w:rFonts w:ascii="Arial" w:hAnsi="Arial" w:cs="Arial"/>
          </w:rPr>
          <w:t xml:space="preserve"> database (as service user type), and should be password protected.</w:t>
        </w:r>
      </w:ins>
    </w:p>
    <w:p w14:paraId="6F55FBAC" w14:textId="773D1BC5" w:rsidR="00F54AB3" w:rsidRPr="00F54AB3" w:rsidRDefault="00F54AB3" w:rsidP="00E448CB">
      <w:pPr>
        <w:rPr>
          <w:ins w:id="534" w:author="Anita Rendulić" w:date="2018-01-04T14:07:00Z"/>
          <w:rFonts w:ascii="Arial" w:hAnsi="Arial" w:cs="Arial"/>
          <w:rPrChange w:id="535" w:author="Anita Rendulić" w:date="2018-01-04T14:07:00Z">
            <w:rPr>
              <w:ins w:id="536" w:author="Anita Rendulić" w:date="2018-01-04T14:07:00Z"/>
            </w:rPr>
          </w:rPrChange>
        </w:rPr>
      </w:pPr>
    </w:p>
    <w:p w14:paraId="4FDB5564" w14:textId="77777777" w:rsidR="00D92901" w:rsidRPr="002573E2" w:rsidRDefault="00D92901">
      <w:pPr>
        <w:spacing w:after="240"/>
        <w:jc w:val="both"/>
        <w:rPr>
          <w:ins w:id="537" w:author="Anita Rendulić" w:date="2018-01-04T14:13:00Z"/>
          <w:rFonts w:ascii="Arial" w:hAnsi="Arial" w:cs="Arial"/>
          <w:b/>
        </w:rPr>
        <w:pPrChange w:id="538" w:author="Anita Rendulić" w:date="2018-01-04T14:32:00Z">
          <w:pPr>
            <w:spacing w:after="240"/>
          </w:pPr>
        </w:pPrChange>
      </w:pPr>
      <w:ins w:id="539" w:author="Anita Rendulić" w:date="2018-01-04T14:13:00Z">
        <w:r w:rsidRPr="002573E2">
          <w:rPr>
            <w:rFonts w:ascii="Arial" w:hAnsi="Arial" w:cs="Arial"/>
            <w:b/>
          </w:rPr>
          <w:t xml:space="preserve">Triggers </w:t>
        </w:r>
      </w:ins>
    </w:p>
    <w:p w14:paraId="7476D3B7" w14:textId="019B94AD" w:rsidR="00E448CB" w:rsidRPr="002573E2" w:rsidRDefault="00D92901">
      <w:pPr>
        <w:jc w:val="both"/>
        <w:rPr>
          <w:ins w:id="540" w:author="Anita Rendulić" w:date="2018-01-04T14:15:00Z"/>
          <w:rFonts w:ascii="Arial" w:hAnsi="Arial" w:cs="Arial"/>
        </w:rPr>
        <w:pPrChange w:id="541" w:author="Anita Rendulić" w:date="2018-01-04T14:32:00Z">
          <w:pPr>
            <w:spacing w:after="160" w:line="259" w:lineRule="auto"/>
            <w:ind w:firstLine="720"/>
            <w:contextualSpacing/>
          </w:pPr>
        </w:pPrChange>
      </w:pPr>
      <w:ins w:id="542" w:author="Anita Rendulić" w:date="2018-01-04T14:13:00Z">
        <w:r w:rsidRPr="002573E2">
          <w:rPr>
            <w:rFonts w:ascii="Arial" w:hAnsi="Arial" w:cs="Arial"/>
          </w:rPr>
          <w:t xml:space="preserve">1) </w:t>
        </w:r>
        <w:proofErr w:type="spellStart"/>
        <w:r w:rsidRPr="002573E2">
          <w:rPr>
            <w:rFonts w:ascii="Arial" w:hAnsi="Arial" w:cs="Arial"/>
            <w:i/>
            <w:rPrChange w:author="Anita Rendulić" w:date="2018-01-04T14:32:00Z" w:id="543">
              <w:rPr>
                <w:rFonts w:ascii="Arial" w:hAnsi="Arial" w:cs="Arial"/>
              </w:rPr>
            </w:rPrChange>
          </w:rPr>
          <w:t>GetCustomerByFilter</w:t>
        </w:r>
        <w:proofErr w:type="spellEnd"/>
        <w:r w:rsidRPr="002573E2">
          <w:rPr>
            <w:rFonts w:ascii="Arial" w:hAnsi="Arial" w:cs="Arial"/>
            <w:i/>
          </w:rPr>
          <w:t xml:space="preserve"> </w:t>
        </w:r>
        <w:r w:rsidRPr="002573E2">
          <w:rPr>
            <w:rFonts w:ascii="Arial" w:hAnsi="Arial" w:cs="Arial"/>
          </w:rPr>
          <w:t>WS</w:t>
        </w:r>
        <w:r w:rsidRPr="002573E2">
          <w:rPr>
            <w:rFonts w:ascii="Arial" w:hAnsi="Arial" w:cs="Arial"/>
            <w:i/>
          </w:rPr>
          <w:t xml:space="preserve"> </w:t>
        </w:r>
        <w:r w:rsidRPr="002573E2">
          <w:rPr>
            <w:rFonts w:ascii="Arial" w:hAnsi="Arial" w:cs="Arial"/>
          </w:rPr>
          <w:t>method</w:t>
        </w:r>
      </w:ins>
      <w:ins w:id="544" w:author="Anita Rendulić" w:date="2018-01-04T14:15:00Z">
        <w:r w:rsidR="00967A06" w:rsidRPr="002573E2">
          <w:rPr>
            <w:rFonts w:ascii="Arial" w:hAnsi="Arial" w:cs="Arial"/>
          </w:rPr>
          <w:t xml:space="preserve"> should contains</w:t>
        </w:r>
      </w:ins>
      <w:ins w:id="545" w:author="Anita Rendulić" w:date="2018-01-04T14:16:00Z">
        <w:r w:rsidR="00967A06" w:rsidRPr="002573E2">
          <w:rPr>
            <w:rFonts w:ascii="Arial" w:hAnsi="Arial" w:cs="Arial"/>
          </w:rPr>
          <w:t xml:space="preserve"> </w:t>
        </w:r>
      </w:ins>
      <w:ins w:id="546" w:author="Anita Rendulić" w:date="2018-01-04T14:25:00Z">
        <w:r w:rsidR="000B2245" w:rsidRPr="002573E2">
          <w:rPr>
            <w:rFonts w:ascii="Arial" w:hAnsi="Arial" w:cs="Arial"/>
          </w:rPr>
          <w:t xml:space="preserve">the following </w:t>
        </w:r>
      </w:ins>
      <w:ins w:id="547" w:author="Anita Rendulić" w:date="2018-01-04T14:16:00Z">
        <w:r w:rsidR="00967A06" w:rsidRPr="002573E2">
          <w:rPr>
            <w:rFonts w:ascii="Arial" w:hAnsi="Arial" w:cs="Arial"/>
          </w:rPr>
          <w:t>elements:</w:t>
        </w:r>
      </w:ins>
    </w:p>
    <w:p w14:paraId="1500228B" w14:textId="1E7E9AA4" w:rsidR="00E04C94" w:rsidRPr="002573E2" w:rsidRDefault="00967A06">
      <w:pPr>
        <w:spacing w:before="60" w:line="259" w:lineRule="auto"/>
        <w:ind w:firstLine="720"/>
        <w:jc w:val="both"/>
        <w:rPr>
          <w:ins w:id="548" w:author="Anita Rendulić" w:date="2018-01-04T14:21:00Z"/>
          <w:rFonts w:ascii="Arial" w:hAnsi="Arial" w:cs="Arial"/>
        </w:rPr>
        <w:pPrChange w:id="549" w:author="Anita Rendulić" w:date="2018-01-04T14:32:00Z">
          <w:pPr>
            <w:spacing w:after="160" w:line="259" w:lineRule="auto"/>
            <w:ind w:firstLine="720"/>
            <w:contextualSpacing/>
          </w:pPr>
        </w:pPrChange>
      </w:pPr>
      <w:proofErr w:type="gramStart"/>
      <w:ins w:id="550" w:author="Anita Rendulić" w:date="2018-01-04T14:16:00Z">
        <w:r w:rsidRPr="002573E2">
          <w:rPr>
            <w:rFonts w:ascii="Arial" w:hAnsi="Arial" w:cs="Arial"/>
          </w:rPr>
          <w:t xml:space="preserve">a) </w:t>
        </w:r>
      </w:ins>
      <w:ins w:id="551" w:author="Anita Rendulić" w:date="2018-01-04T14:01:00Z">
        <w:r w:rsidR="0002703F" w:rsidRPr="002573E2">
          <w:rPr>
            <w:rFonts w:ascii="Arial" w:hAnsi="Arial" w:cs="Arial"/>
          </w:rPr>
          <w:t>c</w:t>
        </w:r>
        <w:r w:rsidR="00F54AB3" w:rsidRPr="002573E2">
          <w:rPr>
            <w:rFonts w:ascii="Arial" w:hAnsi="Arial" w:cs="Arial"/>
            <w:rPrChange w:author="Anita Rendulić" w:date="2018-01-04T14:32:00Z" w:id="552">
              <w:rPr/>
            </w:rPrChange>
          </w:rPr>
          <w:t>ustomer's</w:t>
        </w:r>
        <w:proofErr w:type="gramEnd"/>
        <w:r w:rsidR="00F54AB3" w:rsidRPr="002573E2">
          <w:rPr>
            <w:rFonts w:ascii="Arial" w:hAnsi="Arial" w:cs="Arial"/>
            <w:rPrChange w:author="Anita Rendulić" w:date="2018-01-04T14:32:00Z" w:id="553">
              <w:rPr/>
            </w:rPrChange>
          </w:rPr>
          <w:t xml:space="preserve"> fields allowed</w:t>
        </w:r>
        <w:r w:rsidR="00CC56BC">
          <w:rPr>
            <w:rFonts w:ascii="Arial" w:hAnsi="Arial" w:cs="Arial"/>
          </w:rPr>
          <w:t xml:space="preserve"> to be</w:t>
        </w:r>
        <w:r w:rsidR="00E04C94" w:rsidRPr="002573E2">
          <w:rPr>
            <w:rFonts w:ascii="Arial" w:hAnsi="Arial" w:cs="Arial"/>
          </w:rPr>
          <w:t xml:space="preserve"> used in filter </w:t>
        </w:r>
      </w:ins>
      <w:ins w:id="554" w:author="Anita Rendulić" w:date="2018-01-04T14:20:00Z">
        <w:r w:rsidR="00E04C94" w:rsidRPr="002573E2">
          <w:rPr>
            <w:rFonts w:ascii="Arial" w:hAnsi="Arial" w:cs="Arial"/>
          </w:rPr>
          <w:t>expression</w:t>
        </w:r>
      </w:ins>
      <w:ins w:id="555" w:author="Anita Rendulić" w:date="2018-01-04T14:01:00Z">
        <w:r w:rsidR="00E04C94" w:rsidRPr="002573E2">
          <w:rPr>
            <w:rFonts w:ascii="Arial" w:hAnsi="Arial" w:cs="Arial"/>
          </w:rPr>
          <w:t xml:space="preserve"> (</w:t>
        </w:r>
        <w:proofErr w:type="spellStart"/>
        <w:r w:rsidR="00E04C94" w:rsidRPr="002573E2">
          <w:rPr>
            <w:rFonts w:ascii="Arial" w:hAnsi="Arial" w:cs="Arial"/>
          </w:rPr>
          <w:t>CustomerId</w:t>
        </w:r>
      </w:ins>
      <w:proofErr w:type="spellEnd"/>
      <w:ins w:id="556" w:author="Anita Rendulić" w:date="2018-01-04T14:21:00Z">
        <w:r w:rsidR="00E04C94" w:rsidRPr="002573E2">
          <w:rPr>
            <w:rFonts w:ascii="Arial" w:hAnsi="Arial" w:cs="Arial"/>
          </w:rPr>
          <w:t xml:space="preserve">, </w:t>
        </w:r>
      </w:ins>
      <w:ins w:id="557" w:author="Anita Rendulić" w:date="2018-01-04T14:01:00Z">
        <w:r w:rsidR="0002703F" w:rsidRPr="002573E2">
          <w:rPr>
            <w:rFonts w:ascii="Arial" w:hAnsi="Arial" w:cs="Arial"/>
          </w:rPr>
          <w:t>Name1</w:t>
        </w:r>
      </w:ins>
      <w:ins w:id="558" w:author="Anita Rendulić" w:date="2018-01-04T14:21:00Z">
        <w:r w:rsidR="00E04C94" w:rsidRPr="002573E2">
          <w:rPr>
            <w:rFonts w:ascii="Arial" w:hAnsi="Arial" w:cs="Arial"/>
          </w:rPr>
          <w:t xml:space="preserve">, </w:t>
        </w:r>
      </w:ins>
    </w:p>
    <w:p w14:paraId="6093A452" w14:textId="1BA9DA4A" w:rsidR="00F54AB3" w:rsidRPr="002573E2" w:rsidRDefault="00E04C94">
      <w:pPr>
        <w:spacing w:after="160" w:line="259" w:lineRule="auto"/>
        <w:ind w:firstLine="720"/>
        <w:contextualSpacing/>
        <w:jc w:val="both"/>
        <w:rPr>
          <w:ins w:id="559" w:author="Anita Rendulić" w:date="2018-01-04T14:02:00Z"/>
          <w:rFonts w:ascii="Arial" w:hAnsi="Arial" w:cs="Arial"/>
          <w:rPrChange w:id="560" w:author="Anita Rendulić" w:date="2018-01-04T14:32:00Z">
            <w:rPr>
              <w:ins w:id="561" w:author="Anita Rendulić" w:date="2018-01-04T14:02:00Z"/>
            </w:rPr>
          </w:rPrChange>
        </w:rPr>
        <w:pPrChange w:id="562" w:author="Anita Rendulić" w:date="2018-01-04T14:32:00Z">
          <w:pPr>
            <w:spacing w:after="160" w:line="259" w:lineRule="auto"/>
            <w:ind w:firstLine="720"/>
            <w:contextualSpacing/>
          </w:pPr>
        </w:pPrChange>
      </w:pPr>
      <w:ins w:id="563" w:author="Anita Rendulić" w:date="2018-01-04T14:21:00Z">
        <w:r w:rsidRPr="002573E2">
          <w:rPr>
            <w:rFonts w:ascii="Arial" w:hAnsi="Arial" w:cs="Arial"/>
          </w:rPr>
          <w:t xml:space="preserve">     </w:t>
        </w:r>
      </w:ins>
      <w:ins w:id="564" w:author="Anita Rendulić" w:date="2018-01-04T14:01:00Z">
        <w:r w:rsidR="0002703F" w:rsidRPr="002573E2">
          <w:rPr>
            <w:rFonts w:ascii="Arial" w:hAnsi="Arial" w:cs="Arial"/>
          </w:rPr>
          <w:t>Name2</w:t>
        </w:r>
      </w:ins>
      <w:ins w:id="565" w:author="Anita Rendulić" w:date="2018-01-04T14:21:00Z">
        <w:r w:rsidRPr="002573E2">
          <w:rPr>
            <w:rFonts w:ascii="Arial" w:hAnsi="Arial" w:cs="Arial"/>
          </w:rPr>
          <w:t xml:space="preserve">, </w:t>
        </w:r>
      </w:ins>
      <w:proofErr w:type="spellStart"/>
      <w:ins w:id="566" w:author="Anita Rendulić" w:date="2018-01-04T14:01:00Z">
        <w:r w:rsidR="0002703F" w:rsidRPr="002573E2">
          <w:rPr>
            <w:rFonts w:ascii="Arial" w:hAnsi="Arial" w:cs="Arial"/>
          </w:rPr>
          <w:t>TaxNumber</w:t>
        </w:r>
      </w:ins>
      <w:proofErr w:type="spellEnd"/>
      <w:ins w:id="567" w:author="Anita Rendulić" w:date="2018-01-04T14:21:00Z">
        <w:r w:rsidRPr="002573E2">
          <w:rPr>
            <w:rFonts w:ascii="Arial" w:hAnsi="Arial" w:cs="Arial"/>
          </w:rPr>
          <w:t xml:space="preserve">, </w:t>
        </w:r>
      </w:ins>
      <w:proofErr w:type="spellStart"/>
      <w:ins w:id="568" w:author="Anita Rendulić" w:date="2018-01-04T14:01:00Z">
        <w:r w:rsidR="00F54AB3" w:rsidRPr="002573E2">
          <w:rPr>
            <w:rFonts w:ascii="Arial" w:hAnsi="Arial" w:cs="Arial"/>
            <w:rPrChange w:author="Anita Rendulić" w:date="2018-01-04T14:32:00Z" w:id="569">
              <w:rPr/>
            </w:rPrChange>
          </w:rPr>
          <w:t>CompanyRegNum</w:t>
        </w:r>
      </w:ins>
      <w:proofErr w:type="spellEnd"/>
      <w:ins w:id="570" w:author="Anita Rendulić" w:date="2018-01-04T14:21:00Z">
        <w:r w:rsidRPr="002573E2">
          <w:rPr>
            <w:rFonts w:ascii="Arial" w:hAnsi="Arial" w:cs="Arial"/>
          </w:rPr>
          <w:t xml:space="preserve">, </w:t>
        </w:r>
      </w:ins>
      <w:proofErr w:type="spellStart"/>
      <w:ins w:id="571" w:author="Anita Rendulić" w:date="2018-01-04T14:01:00Z">
        <w:r w:rsidR="00F54AB3" w:rsidRPr="002573E2">
          <w:rPr>
            <w:rFonts w:ascii="Arial" w:hAnsi="Arial" w:cs="Arial"/>
            <w:rPrChange w:author="Anita Rendulić" w:date="2018-01-04T14:32:00Z" w:id="572">
              <w:rPr/>
            </w:rPrChange>
          </w:rPr>
          <w:t>CustomerType</w:t>
        </w:r>
      </w:ins>
      <w:proofErr w:type="spellEnd"/>
      <w:ins w:id="573" w:author="Anita Rendulić" w:date="2018-01-04T14:21:00Z">
        <w:r w:rsidRPr="002573E2">
          <w:rPr>
            <w:rFonts w:ascii="Arial" w:hAnsi="Arial" w:cs="Arial"/>
          </w:rPr>
          <w:t>),</w:t>
        </w:r>
      </w:ins>
    </w:p>
    <w:p w14:paraId="69465561" w14:textId="77777777" w:rsidR="00E04C94" w:rsidRPr="002573E2" w:rsidRDefault="00967A06">
      <w:pPr>
        <w:spacing w:before="260" w:line="259" w:lineRule="auto"/>
        <w:ind w:firstLine="720"/>
        <w:jc w:val="both"/>
        <w:rPr>
          <w:ins w:id="574" w:author="Anita Rendulić" w:date="2018-01-04T14:23:00Z"/>
          <w:rFonts w:ascii="Arial" w:hAnsi="Arial" w:cs="Arial"/>
          <w:rPrChange w:id="575" w:author="Anita Rendulić" w:date="2018-01-04T14:32:00Z">
            <w:rPr>
              <w:ins w:id="576" w:author="Anita Rendulić" w:date="2018-01-04T14:23:00Z"/>
            </w:rPr>
          </w:rPrChange>
        </w:rPr>
        <w:pPrChange w:id="577" w:author="Anita Rendulić" w:date="2018-01-04T14:32:00Z">
          <w:pPr>
            <w:spacing w:after="160" w:line="259" w:lineRule="auto"/>
            <w:ind w:firstLine="720"/>
            <w:contextualSpacing/>
          </w:pPr>
        </w:pPrChange>
      </w:pPr>
      <w:ins w:id="578" w:author="Anita Rendulić" w:date="2018-01-04T14:17:00Z">
        <w:r w:rsidRPr="002573E2">
          <w:rPr>
            <w:rFonts w:ascii="Arial" w:hAnsi="Arial" w:cs="Arial"/>
            <w:rPrChange w:author="Anita Rendulić" w:date="2018-01-04T14:32:00Z" w:id="579">
              <w:rPr/>
            </w:rPrChange>
          </w:rPr>
          <w:t xml:space="preserve">b) </w:t>
        </w:r>
      </w:ins>
      <w:proofErr w:type="gramStart"/>
      <w:ins w:id="580" w:author="Anita Rendulić" w:date="2018-01-04T14:02:00Z">
        <w:r w:rsidR="0002703F" w:rsidRPr="002573E2">
          <w:rPr>
            <w:rFonts w:ascii="Arial" w:hAnsi="Arial" w:cs="Arial"/>
            <w:rPrChange w:author="Anita Rendulić" w:date="2018-01-04T14:32:00Z" w:id="581">
              <w:rPr/>
            </w:rPrChange>
          </w:rPr>
          <w:t>o</w:t>
        </w:r>
        <w:r w:rsidR="00F54AB3" w:rsidRPr="002573E2">
          <w:rPr>
            <w:rFonts w:ascii="Arial" w:hAnsi="Arial" w:cs="Arial"/>
            <w:rPrChange w:author="Anita Rendulić" w:date="2018-01-04T14:32:00Z" w:id="582">
              <w:rPr/>
            </w:rPrChange>
          </w:rPr>
          <w:t>perator</w:t>
        </w:r>
        <w:proofErr w:type="gramEnd"/>
        <w:r w:rsidR="00F54AB3" w:rsidRPr="002573E2">
          <w:rPr>
            <w:rFonts w:ascii="Arial" w:hAnsi="Arial" w:cs="Arial"/>
            <w:rPrChange w:author="Anita Rendulić" w:date="2018-01-04T14:32:00Z" w:id="583">
              <w:rPr/>
            </w:rPrChange>
          </w:rPr>
          <w:t xml:space="preserve"> type used in filter expression</w:t>
        </w:r>
        <w:r w:rsidR="00E04C94" w:rsidRPr="002573E2">
          <w:rPr>
            <w:rFonts w:ascii="Arial" w:hAnsi="Arial" w:cs="Arial"/>
            <w:rPrChange w:author="Anita Rendulić" w:date="2018-01-04T14:32:00Z" w:id="584">
              <w:rPr/>
            </w:rPrChange>
          </w:rPr>
          <w:t xml:space="preserve"> (</w:t>
        </w:r>
        <w:r w:rsidR="0002703F" w:rsidRPr="002573E2">
          <w:rPr>
            <w:rFonts w:ascii="Arial" w:hAnsi="Arial" w:cs="Arial"/>
            <w:rPrChange w:author="Anita Rendulić" w:date="2018-01-04T14:32:00Z" w:id="585">
              <w:rPr/>
            </w:rPrChange>
          </w:rPr>
          <w:t>Equal</w:t>
        </w:r>
      </w:ins>
      <w:ins w:id="586" w:author="Anita Rendulić" w:date="2018-01-04T14:23:00Z">
        <w:r w:rsidR="00E04C94" w:rsidRPr="002573E2">
          <w:rPr>
            <w:rFonts w:ascii="Arial" w:hAnsi="Arial" w:cs="Arial"/>
            <w:rPrChange w:author="Anita Rendulić" w:date="2018-01-04T14:32:00Z" w:id="587">
              <w:rPr/>
            </w:rPrChange>
          </w:rPr>
          <w:t xml:space="preserve">, </w:t>
        </w:r>
      </w:ins>
      <w:ins w:id="588" w:author="Anita Rendulić" w:date="2018-01-04T14:02:00Z">
        <w:r w:rsidR="0002703F" w:rsidRPr="002573E2">
          <w:rPr>
            <w:rFonts w:ascii="Arial" w:hAnsi="Arial" w:cs="Arial"/>
            <w:rPrChange w:author="Anita Rendulić" w:date="2018-01-04T14:32:00Z" w:id="589">
              <w:rPr/>
            </w:rPrChange>
          </w:rPr>
          <w:t>Like</w:t>
        </w:r>
      </w:ins>
      <w:ins w:id="590" w:author="Anita Rendulić" w:date="2018-01-04T14:23:00Z">
        <w:r w:rsidR="00E04C94" w:rsidRPr="002573E2">
          <w:rPr>
            <w:rFonts w:ascii="Arial" w:hAnsi="Arial" w:cs="Arial"/>
            <w:rPrChange w:author="Anita Rendulić" w:date="2018-01-04T14:32:00Z" w:id="591">
              <w:rPr/>
            </w:rPrChange>
          </w:rPr>
          <w:t xml:space="preserve">, </w:t>
        </w:r>
      </w:ins>
      <w:proofErr w:type="spellStart"/>
      <w:ins w:id="592" w:author="Anita Rendulić" w:date="2018-01-04T14:02:00Z">
        <w:r w:rsidR="0002703F" w:rsidRPr="002573E2">
          <w:rPr>
            <w:rFonts w:ascii="Arial" w:hAnsi="Arial" w:cs="Arial"/>
            <w:rPrChange w:author="Anita Rendulić" w:date="2018-01-04T14:32:00Z" w:id="593">
              <w:rPr/>
            </w:rPrChange>
          </w:rPr>
          <w:t>GreaterThan</w:t>
        </w:r>
      </w:ins>
      <w:proofErr w:type="spellEnd"/>
      <w:ins w:id="594" w:author="Anita Rendulić" w:date="2018-01-04T14:23:00Z">
        <w:r w:rsidR="00E04C94" w:rsidRPr="002573E2">
          <w:rPr>
            <w:rFonts w:ascii="Arial" w:hAnsi="Arial" w:cs="Arial"/>
            <w:rPrChange w:author="Anita Rendulić" w:date="2018-01-04T14:32:00Z" w:id="595">
              <w:rPr/>
            </w:rPrChange>
          </w:rPr>
          <w:t xml:space="preserve">, </w:t>
        </w:r>
      </w:ins>
    </w:p>
    <w:p w14:paraId="47481C1B" w14:textId="04B18D9A" w:rsidR="00F54AB3" w:rsidRPr="002573E2" w:rsidRDefault="00E04C94">
      <w:pPr>
        <w:spacing w:before="260" w:line="259" w:lineRule="auto"/>
        <w:ind w:firstLine="720"/>
        <w:jc w:val="both"/>
        <w:rPr>
          <w:ins w:id="596" w:author="Anita Rendulić" w:date="2018-01-04T14:02:00Z"/>
          <w:rFonts w:ascii="Arial" w:hAnsi="Arial" w:cs="Arial"/>
          <w:rPrChange w:id="597" w:author="Anita Rendulić" w:date="2018-01-04T14:32:00Z">
            <w:rPr>
              <w:ins w:id="598" w:author="Anita Rendulić" w:date="2018-01-04T14:02:00Z"/>
            </w:rPr>
          </w:rPrChange>
        </w:rPr>
        <w:pPrChange w:id="599" w:author="Anita Rendulić" w:date="2018-01-04T14:32:00Z">
          <w:pPr>
            <w:spacing w:after="160" w:line="259" w:lineRule="auto"/>
            <w:ind w:firstLine="720"/>
            <w:contextualSpacing/>
          </w:pPr>
        </w:pPrChange>
      </w:pPr>
      <w:ins w:id="600" w:author="Anita Rendulić" w:date="2018-01-04T14:23:00Z">
        <w:r w:rsidRPr="002573E2">
          <w:rPr>
            <w:rFonts w:ascii="Arial" w:hAnsi="Arial" w:cs="Arial"/>
            <w:rPrChange w:author="Anita Rendulić" w:date="2018-01-04T14:32:00Z" w:id="601">
              <w:rPr/>
            </w:rPrChange>
          </w:rPr>
          <w:t xml:space="preserve">     </w:t>
        </w:r>
      </w:ins>
      <w:proofErr w:type="spellStart"/>
      <w:ins w:id="602" w:author="Anita Rendulić" w:date="2018-01-04T14:02:00Z">
        <w:r w:rsidR="00F54AB3" w:rsidRPr="002573E2">
          <w:rPr>
            <w:rFonts w:ascii="Arial" w:hAnsi="Arial" w:cs="Arial"/>
            <w:rPrChange w:author="Anita Rendulić" w:date="2018-01-04T14:32:00Z" w:id="603">
              <w:rPr/>
            </w:rPrChange>
          </w:rPr>
          <w:t>GreaterThanOrEqua</w:t>
        </w:r>
      </w:ins>
      <w:ins w:id="604" w:author="Anita Rendulić" w:date="2018-01-04T14:19:00Z">
        <w:r w:rsidR="0002703F" w:rsidRPr="002573E2">
          <w:rPr>
            <w:rFonts w:ascii="Arial" w:hAnsi="Arial" w:cs="Arial"/>
            <w:rPrChange w:author="Anita Rendulić" w:date="2018-01-04T14:32:00Z" w:id="605">
              <w:rPr/>
            </w:rPrChange>
          </w:rPr>
          <w:t>l</w:t>
        </w:r>
      </w:ins>
      <w:proofErr w:type="spellEnd"/>
      <w:ins w:id="606" w:author="Anita Rendulić" w:date="2018-01-04T14:23:00Z">
        <w:r w:rsidRPr="002573E2">
          <w:rPr>
            <w:rFonts w:ascii="Arial" w:hAnsi="Arial" w:cs="Arial"/>
            <w:rPrChange w:author="Anita Rendulić" w:date="2018-01-04T14:32:00Z" w:id="607">
              <w:rPr/>
            </w:rPrChange>
          </w:rPr>
          <w:t xml:space="preserve">, </w:t>
        </w:r>
      </w:ins>
      <w:proofErr w:type="spellStart"/>
      <w:ins w:id="608" w:author="Anita Rendulić" w:date="2018-01-04T14:02:00Z">
        <w:r w:rsidR="0002703F" w:rsidRPr="002573E2">
          <w:rPr>
            <w:rFonts w:ascii="Arial" w:hAnsi="Arial" w:cs="Arial"/>
            <w:rPrChange w:author="Anita Rendulić" w:date="2018-01-04T14:32:00Z" w:id="609">
              <w:rPr/>
            </w:rPrChange>
          </w:rPr>
          <w:t>LessThan</w:t>
        </w:r>
      </w:ins>
      <w:proofErr w:type="spellEnd"/>
      <w:ins w:id="610" w:author="Anita Rendulić" w:date="2018-01-04T14:23:00Z">
        <w:r w:rsidRPr="002573E2">
          <w:rPr>
            <w:rFonts w:ascii="Arial" w:hAnsi="Arial" w:cs="Arial"/>
            <w:rPrChange w:author="Anita Rendulić" w:date="2018-01-04T14:32:00Z" w:id="611">
              <w:rPr/>
            </w:rPrChange>
          </w:rPr>
          <w:t xml:space="preserve">, </w:t>
        </w:r>
      </w:ins>
      <w:proofErr w:type="spellStart"/>
      <w:ins w:id="612" w:author="Anita Rendulić" w:date="2018-01-04T14:02:00Z">
        <w:r w:rsidR="0002703F" w:rsidRPr="002573E2">
          <w:rPr>
            <w:rFonts w:ascii="Arial" w:hAnsi="Arial" w:cs="Arial"/>
            <w:rPrChange w:author="Anita Rendulić" w:date="2018-01-04T14:32:00Z" w:id="613">
              <w:rPr/>
            </w:rPrChange>
          </w:rPr>
          <w:t>LessThanOrEqual</w:t>
        </w:r>
      </w:ins>
      <w:proofErr w:type="spellEnd"/>
      <w:ins w:id="614" w:author="Anita Rendulić" w:date="2018-01-04T14:23:00Z">
        <w:r w:rsidRPr="002573E2">
          <w:rPr>
            <w:rFonts w:ascii="Arial" w:hAnsi="Arial" w:cs="Arial"/>
            <w:rPrChange w:author="Anita Rendulić" w:date="2018-01-04T14:32:00Z" w:id="615">
              <w:rPr/>
            </w:rPrChange>
          </w:rPr>
          <w:t>).</w:t>
        </w:r>
      </w:ins>
    </w:p>
    <w:p w14:paraId="0CEF0736" w14:textId="4785988C" w:rsidR="00F54AB3" w:rsidRPr="002573E2" w:rsidRDefault="00F54AB3">
      <w:pPr>
        <w:spacing w:after="160" w:line="259" w:lineRule="auto"/>
        <w:contextualSpacing/>
        <w:jc w:val="both"/>
        <w:rPr>
          <w:ins w:id="616" w:author="Anita Rendulić" w:date="2018-01-04T14:14:00Z"/>
          <w:rFonts w:ascii="Arial" w:hAnsi="Arial" w:cs="Arial"/>
          <w:rPrChange w:id="617" w:author="Anita Rendulić" w:date="2018-01-04T14:32:00Z">
            <w:rPr>
              <w:ins w:id="618" w:author="Anita Rendulić" w:date="2018-01-04T14:14:00Z"/>
            </w:rPr>
          </w:rPrChange>
        </w:rPr>
        <w:pPrChange w:id="619" w:author="Anita Rendulić" w:date="2018-01-04T14:32:00Z">
          <w:pPr>
            <w:spacing w:after="160" w:line="259" w:lineRule="auto"/>
            <w:ind w:firstLine="720"/>
            <w:contextualSpacing/>
          </w:pPr>
        </w:pPrChange>
      </w:pPr>
    </w:p>
    <w:p w14:paraId="26BB4600" w14:textId="43911CEC" w:rsidR="00D92901" w:rsidRPr="002573E2" w:rsidRDefault="0002703F">
      <w:pPr>
        <w:jc w:val="both"/>
        <w:rPr>
          <w:ins w:id="620" w:author="Anita Rendulić" w:date="2018-01-04T14:14:00Z"/>
          <w:rFonts w:ascii="Arial" w:hAnsi="Arial" w:cs="Arial"/>
        </w:rPr>
        <w:pPrChange w:id="621" w:author="Anita Rendulić" w:date="2018-01-04T14:32:00Z">
          <w:pPr/>
        </w:pPrChange>
      </w:pPr>
      <w:ins w:id="622" w:author="Anita Rendulić" w:date="2018-01-04T14:14:00Z">
        <w:r w:rsidRPr="002573E2">
          <w:rPr>
            <w:rFonts w:ascii="Arial" w:hAnsi="Arial" w:cs="Arial"/>
          </w:rPr>
          <w:t>2</w:t>
        </w:r>
        <w:r w:rsidR="00D92901" w:rsidRPr="002573E2">
          <w:rPr>
            <w:rFonts w:ascii="Arial" w:hAnsi="Arial" w:cs="Arial"/>
          </w:rPr>
          <w:t xml:space="preserve">) </w:t>
        </w:r>
        <w:proofErr w:type="spellStart"/>
        <w:r w:rsidR="00D92901" w:rsidRPr="002573E2">
          <w:rPr>
            <w:rFonts w:ascii="Arial" w:hAnsi="Arial" w:cs="Arial"/>
            <w:i/>
          </w:rPr>
          <w:t>GetCustomerChangesFrom</w:t>
        </w:r>
        <w:proofErr w:type="spellEnd"/>
        <w:r w:rsidR="00D92901" w:rsidRPr="002573E2">
          <w:rPr>
            <w:rFonts w:ascii="Arial" w:hAnsi="Arial" w:cs="Arial"/>
            <w:i/>
          </w:rPr>
          <w:t xml:space="preserve"> </w:t>
        </w:r>
        <w:r w:rsidR="00D92901" w:rsidRPr="002573E2">
          <w:rPr>
            <w:rFonts w:ascii="Arial" w:hAnsi="Arial" w:cs="Arial"/>
          </w:rPr>
          <w:t>WS</w:t>
        </w:r>
        <w:r w:rsidR="00D92901" w:rsidRPr="002573E2">
          <w:rPr>
            <w:rFonts w:ascii="Arial" w:hAnsi="Arial" w:cs="Arial"/>
            <w:i/>
          </w:rPr>
          <w:t xml:space="preserve"> </w:t>
        </w:r>
        <w:r w:rsidR="00D92901" w:rsidRPr="002573E2">
          <w:rPr>
            <w:rFonts w:ascii="Arial" w:hAnsi="Arial" w:cs="Arial"/>
          </w:rPr>
          <w:t>method</w:t>
        </w:r>
      </w:ins>
      <w:ins w:id="623" w:author="Anita Rendulić" w:date="2018-01-04T14:25:00Z">
        <w:r w:rsidR="000B2245" w:rsidRPr="002573E2">
          <w:rPr>
            <w:rFonts w:ascii="Arial" w:hAnsi="Arial" w:cs="Arial"/>
          </w:rPr>
          <w:t xml:space="preserve"> should contains date from which </w:t>
        </w:r>
      </w:ins>
      <w:ins w:id="624" w:author="Anita Rendulić" w:date="2018-01-04T14:33:00Z">
        <w:r w:rsidR="00CC56BC">
          <w:rPr>
            <w:rFonts w:ascii="Arial" w:hAnsi="Arial" w:cs="Arial"/>
          </w:rPr>
          <w:t xml:space="preserve">will </w:t>
        </w:r>
      </w:ins>
      <w:ins w:id="625" w:author="Anita Rendulić" w:date="2018-01-04T14:25:00Z">
        <w:r w:rsidR="00CC56BC">
          <w:rPr>
            <w:rFonts w:ascii="Arial" w:hAnsi="Arial" w:cs="Arial"/>
          </w:rPr>
          <w:t>user request</w:t>
        </w:r>
        <w:r w:rsidR="000B2245" w:rsidRPr="002573E2">
          <w:rPr>
            <w:rFonts w:ascii="Arial" w:hAnsi="Arial" w:cs="Arial"/>
          </w:rPr>
          <w:t xml:space="preserve"> </w:t>
        </w:r>
      </w:ins>
      <w:ins w:id="626" w:author="Anita Rendulić" w:date="2018-01-04T14:30:00Z">
        <w:r w:rsidR="000B2245" w:rsidRPr="002573E2">
          <w:rPr>
            <w:rFonts w:ascii="Arial" w:hAnsi="Arial" w:cs="Arial"/>
          </w:rPr>
          <w:t xml:space="preserve">customer </w:t>
        </w:r>
      </w:ins>
      <w:ins w:id="627" w:author="Anita Rendulić" w:date="2018-01-04T14:25:00Z">
        <w:r w:rsidR="000B2245" w:rsidRPr="002573E2">
          <w:rPr>
            <w:rFonts w:ascii="Arial" w:hAnsi="Arial" w:cs="Arial"/>
          </w:rPr>
          <w:t>data changes</w:t>
        </w:r>
      </w:ins>
      <w:ins w:id="628" w:author="Anita Rendulić" w:date="2018-01-04T14:30:00Z">
        <w:r w:rsidR="000B2245" w:rsidRPr="002573E2">
          <w:rPr>
            <w:rFonts w:ascii="Arial" w:hAnsi="Arial" w:cs="Arial"/>
          </w:rPr>
          <w:t xml:space="preserve"> in database (this date included in search).</w:t>
        </w:r>
      </w:ins>
      <w:ins w:id="629" w:author="Anita Rendulić" w:date="2018-01-04T14:29:00Z">
        <w:r w:rsidR="000B2245" w:rsidRPr="002573E2">
          <w:rPr>
            <w:rFonts w:ascii="Arial" w:hAnsi="Arial" w:cs="Arial"/>
          </w:rPr>
          <w:t xml:space="preserve"> </w:t>
        </w:r>
      </w:ins>
    </w:p>
    <w:p w14:paraId="6B3A0A4C" w14:textId="77777777" w:rsidR="00D92901" w:rsidRPr="002573E2" w:rsidRDefault="00D92901">
      <w:pPr>
        <w:spacing w:after="160" w:line="259" w:lineRule="auto"/>
        <w:contextualSpacing/>
        <w:jc w:val="both"/>
        <w:rPr>
          <w:ins w:id="630" w:author="Anita Rendulić" w:date="2018-01-03T14:59:00Z"/>
          <w:rFonts w:ascii="Arial" w:hAnsi="Arial" w:cs="Arial"/>
          <w:rPrChange w:id="631" w:author="Anita Rendulić" w:date="2018-01-04T14:32:00Z">
            <w:rPr>
              <w:ins w:id="632" w:author="Anita Rendulić" w:date="2018-01-03T14:59:00Z"/>
            </w:rPr>
          </w:rPrChange>
        </w:rPr>
        <w:pPrChange w:id="633" w:author="Anita Rendulić" w:date="2018-01-04T14:32:00Z">
          <w:pPr>
            <w:spacing w:after="160" w:line="259" w:lineRule="auto"/>
            <w:ind w:firstLine="720"/>
            <w:contextualSpacing/>
          </w:pPr>
        </w:pPrChange>
      </w:pPr>
    </w:p>
    <w:p w14:paraId="0FD46A97" w14:textId="25DD7D34" w:rsidR="00E448CB" w:rsidRDefault="00C118D3">
      <w:pPr>
        <w:spacing w:before="60"/>
        <w:jc w:val="both"/>
        <w:rPr>
          <w:ins w:id="634" w:author="Martin Ćosić" w:date="2018-02-16T12:48:00Z"/>
          <w:rFonts w:ascii="Arial" w:hAnsi="Arial" w:cs="Arial"/>
          <w:i/>
        </w:rPr>
        <w:pPrChange w:id="635" w:author="Anita Rendulić" w:date="2018-01-04T14:32:00Z">
          <w:pPr/>
        </w:pPrChange>
      </w:pPr>
      <w:ins w:id="636" w:author="Anita Rendulić" w:date="2018-01-04T14:24:00Z">
        <w:r w:rsidRPr="002573E2">
          <w:rPr>
            <w:rFonts w:ascii="Arial" w:hAnsi="Arial" w:cs="Arial"/>
          </w:rPr>
          <w:t>Status ‘0’ in response means, that WS was successfully executed.</w:t>
        </w:r>
        <w:r w:rsidRPr="002573E2">
          <w:rPr>
            <w:rFonts w:ascii="Arial" w:hAnsi="Arial" w:cs="Arial"/>
            <w:i/>
          </w:rPr>
          <w:t xml:space="preserve">   </w:t>
        </w:r>
      </w:ins>
    </w:p>
    <w:p w14:paraId="3D19050A" w14:textId="77777777" w:rsidR="00D705FE" w:rsidRDefault="00D705FE">
      <w:pPr>
        <w:spacing w:before="60"/>
        <w:jc w:val="both"/>
        <w:rPr>
          <w:ins w:id="637" w:author="Martin Ćosić" w:date="2018-01-26T11:20:00Z"/>
          <w:rFonts w:ascii="Arial" w:hAnsi="Arial" w:cs="Arial"/>
          <w:i/>
        </w:rPr>
        <w:pPrChange w:id="638" w:author="Anita Rendulić" w:date="2018-01-04T14:32:00Z">
          <w:pPr/>
        </w:pPrChange>
      </w:pPr>
    </w:p>
    <w:p w14:paraId="336A9D0B" w14:textId="4E57C503" w:rsidR="00F24C4F" w:rsidRPr="00025657" w:rsidDel="00F24C4F" w:rsidRDefault="00F24C4F">
      <w:pPr>
        <w:spacing w:before="60"/>
        <w:jc w:val="both"/>
        <w:rPr>
          <w:ins w:id="639" w:author="Anita Rendulić" w:date="2018-01-03T14:59:00Z"/>
          <w:del w:id="640" w:author="Martin Ćosić" w:date="2018-01-26T11:20:00Z"/>
          <w:rFonts w:ascii="Arial" w:hAnsi="Arial" w:cs="Arial"/>
        </w:rPr>
        <w:pPrChange w:id="641" w:author="Anita Rendulić" w:date="2018-01-04T14:32:00Z">
          <w:pPr/>
        </w:pPrChange>
      </w:pPr>
    </w:p>
    <w:p w14:paraId="6309ED2F" w14:textId="0A159934" w:rsidR="00E448CB" w:rsidDel="00C61543" w:rsidRDefault="00E448CB" w:rsidP="00E448CB">
      <w:pPr>
        <w:rPr>
          <w:ins w:id="642" w:author="Anita Rendulić" w:date="2018-01-03T14:59:00Z"/>
          <w:del w:id="643" w:author="Martin Ćosić" w:date="2018-01-22T16:25:00Z"/>
        </w:rPr>
      </w:pPr>
    </w:p>
    <w:p w14:paraId="0EDD051C" w14:textId="6837846B" w:rsidR="00E448CB" w:rsidDel="00C61543" w:rsidRDefault="00E448CB" w:rsidP="00E448CB">
      <w:pPr>
        <w:rPr>
          <w:ins w:id="644" w:author="Anita Rendulić" w:date="2018-01-03T14:59:00Z"/>
          <w:del w:id="645" w:author="Martin Ćosić" w:date="2018-01-22T16:24:00Z"/>
        </w:rPr>
      </w:pPr>
    </w:p>
    <w:p w14:paraId="5019BF44" w14:textId="0619DD61" w:rsidR="00E448CB" w:rsidDel="00C61543" w:rsidRDefault="00E448CB" w:rsidP="00E448CB">
      <w:pPr>
        <w:rPr>
          <w:ins w:id="646" w:author="Anita Rendulić" w:date="2018-01-03T14:59:00Z"/>
          <w:del w:id="647" w:author="Martin Ćosić" w:date="2018-01-22T16:25:00Z"/>
        </w:rPr>
      </w:pPr>
    </w:p>
    <w:p w14:paraId="4B798429" w14:textId="3F1E0D20" w:rsidR="00E448CB" w:rsidDel="00C61543" w:rsidRDefault="00E448CB" w:rsidP="00E448CB">
      <w:pPr>
        <w:rPr>
          <w:ins w:id="648" w:author="Anita Rendulić" w:date="2018-01-03T14:59:00Z"/>
          <w:del w:id="649" w:author="Martin Ćosić" w:date="2018-01-22T16:25:00Z"/>
          <w:b/>
        </w:rPr>
      </w:pPr>
    </w:p>
    <w:p w14:paraId="0FCFF5A9" w14:textId="34209A37" w:rsidR="00E448CB" w:rsidRPr="00BF500C" w:rsidRDefault="00E448CB" w:rsidP="00E448CB">
      <w:pPr>
        <w:pStyle w:val="Heading1"/>
        <w:rPr>
          <w:ins w:id="650" w:author="Anita Rendulić" w:date="2018-01-03T14:59:00Z"/>
          <w:rFonts w:cs="Arial"/>
          <w:color w:val="auto"/>
          <w:sz w:val="24"/>
          <w:szCs w:val="24"/>
        </w:rPr>
      </w:pPr>
      <w:bookmarkStart w:id="651" w:name="_Toc506563190"/>
      <w:ins w:id="652" w:author="Anita Rendulić" w:date="2018-01-03T14:59:00Z">
        <w:r>
          <w:rPr>
            <w:rFonts w:cs="Arial"/>
            <w:color w:val="auto"/>
            <w:sz w:val="24"/>
            <w:szCs w:val="24"/>
          </w:rPr>
          <w:t>5.2. UC POS 004: Up</w:t>
        </w:r>
        <w:r w:rsidR="00EC0259">
          <w:rPr>
            <w:rFonts w:cs="Arial"/>
            <w:color w:val="auto"/>
            <w:sz w:val="24"/>
            <w:szCs w:val="24"/>
          </w:rPr>
          <w:t xml:space="preserve">date </w:t>
        </w:r>
        <w:r>
          <w:rPr>
            <w:rFonts w:cs="Arial"/>
            <w:color w:val="auto"/>
            <w:sz w:val="24"/>
            <w:szCs w:val="24"/>
          </w:rPr>
          <w:t>c</w:t>
        </w:r>
        <w:r w:rsidRPr="00DF0747">
          <w:rPr>
            <w:rFonts w:cs="Arial"/>
            <w:color w:val="auto"/>
            <w:sz w:val="24"/>
            <w:szCs w:val="24"/>
          </w:rPr>
          <w:t>ustomer</w:t>
        </w:r>
        <w:r>
          <w:rPr>
            <w:rFonts w:cs="Arial"/>
            <w:color w:val="auto"/>
            <w:sz w:val="24"/>
            <w:szCs w:val="24"/>
          </w:rPr>
          <w:t xml:space="preserve"> through WS</w:t>
        </w:r>
        <w:bookmarkEnd w:id="651"/>
        <w:r w:rsidRPr="00DF0747">
          <w:rPr>
            <w:rFonts w:cs="Arial"/>
            <w:color w:val="auto"/>
            <w:sz w:val="24"/>
            <w:szCs w:val="24"/>
          </w:rPr>
          <w:t xml:space="preserve"> </w:t>
        </w:r>
      </w:ins>
    </w:p>
    <w:p w14:paraId="381002ED" w14:textId="77777777" w:rsidR="00E448CB" w:rsidRDefault="00E448CB" w:rsidP="00E448CB">
      <w:pPr>
        <w:rPr>
          <w:ins w:id="653" w:author="Anita Rendulić" w:date="2018-01-03T14:59:00Z"/>
          <w:rFonts w:ascii="Arial" w:hAnsi="Arial" w:cs="Arial"/>
        </w:rPr>
      </w:pPr>
    </w:p>
    <w:p w14:paraId="44863604" w14:textId="77777777" w:rsidR="00C645DA" w:rsidRDefault="00D250F1" w:rsidP="00C645DA">
      <w:pPr>
        <w:jc w:val="both"/>
        <w:rPr>
          <w:ins w:id="654" w:author="Martin Ćosić" w:date="2018-01-19T11:24:00Z"/>
          <w:rFonts w:ascii="Arial" w:hAnsi="Arial" w:cs="Arial"/>
        </w:rPr>
      </w:pPr>
      <w:ins w:id="655" w:author="Anita Rendulić" w:date="2018-01-04T15:02:00Z">
        <w:r>
          <w:rPr>
            <w:rFonts w:ascii="Arial" w:hAnsi="Arial" w:cs="Arial"/>
          </w:rPr>
          <w:t>This</w:t>
        </w:r>
      </w:ins>
      <w:ins w:id="656" w:author="Anita Rendulić" w:date="2018-01-04T15:08:00Z">
        <w:r>
          <w:rPr>
            <w:rFonts w:ascii="Arial" w:hAnsi="Arial" w:cs="Arial"/>
          </w:rPr>
          <w:t xml:space="preserve"> </w:t>
        </w:r>
      </w:ins>
      <w:ins w:id="657" w:author="Anita Rendulić" w:date="2018-01-04T15:02:00Z">
        <w:r>
          <w:rPr>
            <w:rFonts w:ascii="Arial" w:hAnsi="Arial" w:cs="Arial"/>
          </w:rPr>
          <w:t xml:space="preserve">case will be </w:t>
        </w:r>
      </w:ins>
      <w:ins w:id="658" w:author="Anita Rendulić" w:date="2018-01-05T15:05:00Z">
        <w:r w:rsidR="00A31197">
          <w:rPr>
            <w:rFonts w:ascii="Arial" w:hAnsi="Arial" w:cs="Arial"/>
          </w:rPr>
          <w:t xml:space="preserve">used </w:t>
        </w:r>
      </w:ins>
      <w:ins w:id="659" w:author="Anita Rendulić" w:date="2018-01-05T15:09:00Z">
        <w:r w:rsidR="00A31197">
          <w:rPr>
            <w:rFonts w:ascii="Arial" w:hAnsi="Arial" w:cs="Arial"/>
          </w:rPr>
          <w:t>when you have to update some customer</w:t>
        </w:r>
      </w:ins>
      <w:ins w:id="660" w:author="Anita Rendulić" w:date="2018-01-07T15:55:00Z">
        <w:r w:rsidR="00845E01">
          <w:rPr>
            <w:rFonts w:ascii="Arial" w:hAnsi="Arial" w:cs="Arial"/>
          </w:rPr>
          <w:t>’s</w:t>
        </w:r>
      </w:ins>
      <w:ins w:id="661" w:author="Anita Rendulić" w:date="2018-01-05T15:09:00Z">
        <w:r w:rsidR="00A31197">
          <w:rPr>
            <w:rFonts w:ascii="Arial" w:hAnsi="Arial" w:cs="Arial"/>
          </w:rPr>
          <w:t xml:space="preserve"> data </w:t>
        </w:r>
      </w:ins>
    </w:p>
    <w:p w14:paraId="658CBF5C" w14:textId="54F7E12C" w:rsidR="00C645DA" w:rsidRPr="00C645DA" w:rsidRDefault="00845E01" w:rsidP="00C645DA">
      <w:pPr>
        <w:jc w:val="both"/>
        <w:rPr>
          <w:ins w:id="662" w:author="Martin Ćosić" w:date="2018-01-19T11:24:00Z"/>
          <w:rFonts w:ascii="Arial" w:hAnsi="Arial" w:cs="Arial"/>
        </w:rPr>
      </w:pPr>
      <w:ins w:id="663" w:author="Anita Rendulić" w:date="2018-01-05T15:11:00Z">
        <w:r>
          <w:rPr>
            <w:rFonts w:ascii="Arial" w:hAnsi="Arial" w:cs="Arial"/>
          </w:rPr>
          <w:lastRenderedPageBreak/>
          <w:t>(</w:t>
        </w:r>
      </w:ins>
      <w:ins w:id="664" w:author="Martin Ćosić" w:date="2018-01-19T11:24:00Z">
        <w:r w:rsidR="00C645DA" w:rsidRPr="00C645DA">
          <w:rPr>
            <w:rFonts w:ascii="Arial" w:hAnsi="Arial" w:cs="Arial"/>
          </w:rPr>
          <w:t xml:space="preserve">Case A - the customer is already in VUB customer DB, and immediately during entry of the data on Exact, </w:t>
        </w:r>
        <w:proofErr w:type="spellStart"/>
        <w:r w:rsidR="00C645DA" w:rsidRPr="00C645DA">
          <w:rPr>
            <w:rFonts w:ascii="Arial" w:hAnsi="Arial" w:cs="Arial"/>
          </w:rPr>
          <w:t>ExternalId</w:t>
        </w:r>
        <w:proofErr w:type="spellEnd"/>
        <w:r w:rsidR="00C645DA" w:rsidRPr="00C645DA">
          <w:rPr>
            <w:rFonts w:ascii="Arial" w:hAnsi="Arial" w:cs="Arial"/>
          </w:rPr>
          <w:t xml:space="preserve"> is provided.</w:t>
        </w:r>
      </w:ins>
    </w:p>
    <w:p w14:paraId="72045693" w14:textId="6A1B781B" w:rsidR="00D250F1" w:rsidRPr="00AC5216" w:rsidRDefault="00C645DA">
      <w:pPr>
        <w:jc w:val="both"/>
        <w:rPr>
          <w:ins w:id="665" w:author="Anita Rendulić" w:date="2018-01-04T15:02:00Z"/>
          <w:rFonts w:ascii="Arial" w:hAnsi="Arial" w:cs="Arial"/>
        </w:rPr>
        <w:pPrChange w:id="666" w:author="Anita Rendulić" w:date="2018-01-04T15:04:00Z">
          <w:pPr/>
        </w:pPrChange>
      </w:pPr>
      <w:ins w:id="667" w:author="Martin Ćosić" w:date="2018-01-19T11:24:00Z">
        <w:r w:rsidRPr="00C645DA">
          <w:rPr>
            <w:rFonts w:ascii="Arial" w:hAnsi="Arial" w:cs="Arial"/>
          </w:rPr>
          <w:t xml:space="preserve">Case B - the customer does not already exist in VUB customer DB during the initial definition and entry of the customer in Exact, but is updated at the later stage, when opened in the VUB customer DB and assigned VUB Internal ID. </w:t>
        </w:r>
      </w:ins>
      <w:ins w:id="668" w:author="Anita Rendulić" w:date="2018-01-05T15:11:00Z">
        <w:del w:id="669" w:author="Martin Ćosić" w:date="2018-01-19T11:27:00Z">
          <w:r w:rsidR="00845E01" w:rsidDel="00C645DA">
            <w:rPr>
              <w:rFonts w:ascii="Arial" w:hAnsi="Arial" w:cs="Arial"/>
            </w:rPr>
            <w:delText>e.g.</w:delText>
          </w:r>
        </w:del>
      </w:ins>
      <w:ins w:id="670" w:author="Anita Rendulić" w:date="2018-01-04T15:02:00Z">
        <w:del w:id="671" w:author="Martin Ćosić" w:date="2018-01-19T11:27:00Z">
          <w:r w:rsidR="00D250F1" w:rsidDel="00C645DA">
            <w:rPr>
              <w:rFonts w:ascii="Arial" w:hAnsi="Arial" w:cs="Arial"/>
            </w:rPr>
            <w:delText xml:space="preserve"> </w:delText>
          </w:r>
        </w:del>
      </w:ins>
      <w:ins w:id="672" w:author="Anita Rendulić" w:date="2018-01-04T15:06:00Z">
        <w:del w:id="673" w:author="Martin Ćosić" w:date="2018-01-19T11:27:00Z">
          <w:r w:rsidR="00D250F1" w:rsidDel="00C645DA">
            <w:rPr>
              <w:rFonts w:ascii="Arial" w:hAnsi="Arial" w:cs="Arial"/>
            </w:rPr>
            <w:delText>w</w:delText>
          </w:r>
        </w:del>
      </w:ins>
      <w:ins w:id="674" w:author="Anita Rendulić" w:date="2018-01-04T15:02:00Z">
        <w:del w:id="675" w:author="Martin Ćosić" w:date="2018-01-19T11:27:00Z">
          <w:r w:rsidR="00D250F1" w:rsidDel="00C645DA">
            <w:rPr>
              <w:rFonts w:ascii="Arial" w:hAnsi="Arial" w:cs="Arial"/>
            </w:rPr>
            <w:delText>hen c</w:delText>
          </w:r>
          <w:r w:rsidR="00D250F1" w:rsidRPr="00AC5216" w:rsidDel="00C645DA">
            <w:rPr>
              <w:rFonts w:ascii="Arial" w:hAnsi="Arial" w:cs="Arial"/>
            </w:rPr>
            <w:delText xml:space="preserve">ustomer </w:delText>
          </w:r>
        </w:del>
      </w:ins>
      <w:ins w:id="676" w:author="Anita Rendulić" w:date="2018-01-05T15:13:00Z">
        <w:del w:id="677" w:author="Martin Ćosić" w:date="2018-01-19T11:27:00Z">
          <w:r w:rsidR="003B29F5" w:rsidDel="00C645DA">
            <w:rPr>
              <w:rFonts w:ascii="Arial" w:hAnsi="Arial" w:cs="Arial"/>
            </w:rPr>
            <w:delText>created</w:delText>
          </w:r>
          <w:r w:rsidR="00A31197" w:rsidDel="00C645DA">
            <w:rPr>
              <w:rFonts w:ascii="Arial" w:hAnsi="Arial" w:cs="Arial"/>
            </w:rPr>
            <w:delText xml:space="preserve"> first in eXact and afterwards </w:delText>
          </w:r>
        </w:del>
      </w:ins>
      <w:ins w:id="678" w:author="Anita Rendulić" w:date="2018-01-07T15:55:00Z">
        <w:del w:id="679" w:author="Martin Ćosić" w:date="2018-01-19T11:27:00Z">
          <w:r w:rsidR="00845E01" w:rsidDel="00C645DA">
            <w:rPr>
              <w:rFonts w:ascii="Arial" w:hAnsi="Arial" w:cs="Arial"/>
            </w:rPr>
            <w:delText xml:space="preserve">will be </w:delText>
          </w:r>
        </w:del>
      </w:ins>
      <w:ins w:id="680" w:author="Anita Rendulić" w:date="2018-01-05T15:17:00Z">
        <w:del w:id="681" w:author="Martin Ćosić" w:date="2018-01-19T11:27:00Z">
          <w:r w:rsidR="003B29F5" w:rsidDel="00C645DA">
            <w:rPr>
              <w:rFonts w:ascii="Arial" w:hAnsi="Arial" w:cs="Arial"/>
            </w:rPr>
            <w:delText xml:space="preserve">created </w:delText>
          </w:r>
        </w:del>
      </w:ins>
      <w:ins w:id="682" w:author="Anita Rendulić" w:date="2018-01-04T15:02:00Z">
        <w:del w:id="683" w:author="Martin Ćosić" w:date="2018-01-19T11:27:00Z">
          <w:r w:rsidR="00D250F1" w:rsidDel="00C645DA">
            <w:rPr>
              <w:rFonts w:ascii="Arial" w:hAnsi="Arial" w:cs="Arial"/>
            </w:rPr>
            <w:delText>in VUB customer</w:delText>
          </w:r>
        </w:del>
      </w:ins>
      <w:ins w:id="684" w:author="Anita Rendulić" w:date="2018-01-05T15:52:00Z">
        <w:del w:id="685" w:author="Martin Ćosić" w:date="2018-01-19T11:27:00Z">
          <w:r w:rsidR="00DF1E83" w:rsidDel="00C645DA">
            <w:rPr>
              <w:rFonts w:ascii="Arial" w:hAnsi="Arial" w:cs="Arial"/>
            </w:rPr>
            <w:delText>s</w:delText>
          </w:r>
        </w:del>
      </w:ins>
      <w:ins w:id="686" w:author="Anita Rendulić" w:date="2018-01-04T15:02:00Z">
        <w:del w:id="687" w:author="Martin Ćosić" w:date="2018-01-19T11:27:00Z">
          <w:r w:rsidR="00D250F1" w:rsidDel="00C645DA">
            <w:rPr>
              <w:rFonts w:ascii="Arial" w:hAnsi="Arial" w:cs="Arial"/>
            </w:rPr>
            <w:delText xml:space="preserve"> database</w:delText>
          </w:r>
          <w:r w:rsidR="00FB3F84" w:rsidDel="00C645DA">
            <w:rPr>
              <w:rFonts w:ascii="Arial" w:hAnsi="Arial" w:cs="Arial"/>
            </w:rPr>
            <w:delText xml:space="preserve"> </w:delText>
          </w:r>
        </w:del>
      </w:ins>
      <w:ins w:id="688" w:author="Anita Rendulić" w:date="2018-01-05T15:14:00Z">
        <w:del w:id="689" w:author="Martin Ćosić" w:date="2018-01-19T11:27:00Z">
          <w:r w:rsidR="003B29F5" w:rsidDel="00C645DA">
            <w:rPr>
              <w:rFonts w:ascii="Arial" w:hAnsi="Arial" w:cs="Arial"/>
            </w:rPr>
            <w:delText xml:space="preserve">and then </w:delText>
          </w:r>
        </w:del>
      </w:ins>
      <w:ins w:id="690" w:author="Anita Rendulić" w:date="2018-01-07T15:56:00Z">
        <w:del w:id="691" w:author="Martin Ćosić" w:date="2018-01-19T11:27:00Z">
          <w:r w:rsidR="00845E01" w:rsidDel="00C645DA">
            <w:rPr>
              <w:rFonts w:ascii="Arial" w:hAnsi="Arial" w:cs="Arial"/>
            </w:rPr>
            <w:delText xml:space="preserve">will </w:delText>
          </w:r>
        </w:del>
      </w:ins>
      <w:ins w:id="692" w:author="Anita Rendulić" w:date="2018-01-05T15:14:00Z">
        <w:del w:id="693" w:author="Martin Ćosić" w:date="2018-01-19T11:27:00Z">
          <w:r w:rsidR="003B29F5" w:rsidDel="00C645DA">
            <w:rPr>
              <w:rFonts w:ascii="Arial" w:hAnsi="Arial" w:cs="Arial"/>
            </w:rPr>
            <w:delText xml:space="preserve">got </w:delText>
          </w:r>
          <w:r w:rsidR="00A31197" w:rsidRPr="003B29F5" w:rsidDel="00C645DA">
            <w:rPr>
              <w:rFonts w:ascii="Arial" w:hAnsi="Arial" w:cs="Arial"/>
              <w:i/>
              <w:rPrChange w:author="Anita Rendulić" w:date="2018-01-05T15:18:00Z" w:id="694">
                <w:rPr>
                  <w:rFonts w:ascii="Arial" w:hAnsi="Arial" w:cs="Arial"/>
                </w:rPr>
              </w:rPrChange>
            </w:rPr>
            <w:delText>External ID</w:delText>
          </w:r>
          <w:r w:rsidR="00A31197" w:rsidDel="00C645DA">
            <w:rPr>
              <w:rFonts w:ascii="Arial" w:hAnsi="Arial" w:cs="Arial"/>
            </w:rPr>
            <w:delText xml:space="preserve">, </w:delText>
          </w:r>
        </w:del>
      </w:ins>
      <w:ins w:id="695" w:author="Anita Rendulić" w:date="2018-01-05T15:25:00Z">
        <w:del w:id="696" w:author="Martin Ćosić" w:date="2018-01-19T11:27:00Z">
          <w:r w:rsidR="003B29F5" w:rsidDel="00C645DA">
            <w:rPr>
              <w:rFonts w:ascii="Arial" w:hAnsi="Arial" w:cs="Arial"/>
            </w:rPr>
            <w:delText xml:space="preserve">which user have to update for </w:delText>
          </w:r>
        </w:del>
      </w:ins>
      <w:ins w:id="697" w:author="Anita Rendulić" w:date="2018-01-05T15:26:00Z">
        <w:del w:id="698" w:author="Martin Ćosić" w:date="2018-01-19T11:27:00Z">
          <w:r w:rsidR="00D87AAD" w:rsidDel="00C645DA">
            <w:rPr>
              <w:rFonts w:ascii="Arial" w:hAnsi="Arial" w:cs="Arial"/>
            </w:rPr>
            <w:delText xml:space="preserve">the </w:delText>
          </w:r>
        </w:del>
      </w:ins>
      <w:ins w:id="699" w:author="Anita Rendulić" w:date="2018-01-05T15:25:00Z">
        <w:del w:id="700" w:author="Martin Ćosić" w:date="2018-01-19T11:27:00Z">
          <w:r w:rsidR="003B29F5" w:rsidDel="00C645DA">
            <w:rPr>
              <w:rFonts w:ascii="Arial" w:hAnsi="Arial" w:cs="Arial"/>
            </w:rPr>
            <w:delText xml:space="preserve">customer </w:delText>
          </w:r>
        </w:del>
      </w:ins>
      <w:ins w:id="701" w:author="Anita Rendulić" w:date="2018-01-04T15:32:00Z">
        <w:del w:id="702" w:author="Martin Ćosić" w:date="2018-01-19T11:27:00Z">
          <w:r w:rsidR="005F4386" w:rsidDel="00C645DA">
            <w:rPr>
              <w:rFonts w:ascii="Arial" w:hAnsi="Arial" w:cs="Arial"/>
            </w:rPr>
            <w:delText>in eXact</w:delText>
          </w:r>
        </w:del>
      </w:ins>
      <w:ins w:id="703" w:author="Anita Rendulić" w:date="2018-01-05T15:25:00Z">
        <w:del w:id="704" w:author="Martin Ćosić" w:date="2018-01-19T11:27:00Z">
          <w:r w:rsidR="003B29F5" w:rsidDel="00C645DA">
            <w:rPr>
              <w:rFonts w:ascii="Arial" w:hAnsi="Arial" w:cs="Arial"/>
            </w:rPr>
            <w:delText>)</w:delText>
          </w:r>
        </w:del>
      </w:ins>
      <w:ins w:id="705" w:author="Anita Rendulić" w:date="2018-01-04T15:33:00Z">
        <w:del w:id="706" w:author="Martin Ćosić" w:date="2018-01-19T11:27:00Z">
          <w:r w:rsidR="005F4386" w:rsidDel="00C645DA">
            <w:rPr>
              <w:rFonts w:ascii="Arial" w:hAnsi="Arial" w:cs="Arial"/>
            </w:rPr>
            <w:delText>.</w:delText>
          </w:r>
        </w:del>
      </w:ins>
      <w:ins w:id="707" w:author="Anita Rendulić" w:date="2018-01-04T15:02:00Z">
        <w:del w:id="708" w:author="Martin Ćosić" w:date="2018-01-19T11:27:00Z">
          <w:r w:rsidR="00BB136A" w:rsidDel="00C645DA">
            <w:rPr>
              <w:rFonts w:ascii="Arial" w:hAnsi="Arial" w:cs="Arial"/>
            </w:rPr>
            <w:delText xml:space="preserve"> </w:delText>
          </w:r>
        </w:del>
      </w:ins>
    </w:p>
    <w:p w14:paraId="594D1038" w14:textId="77777777" w:rsidR="00E448CB" w:rsidRPr="00F3510F" w:rsidRDefault="00E448CB" w:rsidP="00E448CB">
      <w:pPr>
        <w:rPr>
          <w:ins w:id="709" w:author="Anita Rendulić" w:date="2018-01-03T14:59:00Z"/>
        </w:rPr>
      </w:pPr>
    </w:p>
    <w:p w14:paraId="0BC3ED94" w14:textId="4471251F" w:rsidR="00E448CB" w:rsidRDefault="00E448CB" w:rsidP="00E448CB">
      <w:pPr>
        <w:rPr>
          <w:ins w:id="710" w:author="Anita Rendulić" w:date="2018-01-04T14:38:00Z"/>
          <w:rFonts w:ascii="Calibri" w:hAnsi="Calibri"/>
          <w:color w:val="1F497D"/>
          <w:sz w:val="22"/>
          <w:szCs w:val="22"/>
        </w:rPr>
      </w:pPr>
    </w:p>
    <w:p w14:paraId="1D2F3031" w14:textId="77777777" w:rsidR="004214EA" w:rsidRPr="002330AA" w:rsidRDefault="004214EA" w:rsidP="004214EA">
      <w:pPr>
        <w:spacing w:after="120"/>
        <w:rPr>
          <w:ins w:id="711" w:author="Anita Rendulić" w:date="2018-01-04T14:41:00Z"/>
          <w:rFonts w:ascii="Arial" w:hAnsi="Arial" w:cs="Arial"/>
          <w:b/>
        </w:rPr>
      </w:pPr>
      <w:ins w:id="712" w:author="Anita Rendulić" w:date="2018-01-04T14:41:00Z">
        <w:r w:rsidRPr="002330AA">
          <w:rPr>
            <w:rFonts w:ascii="Arial" w:hAnsi="Arial" w:cs="Arial"/>
            <w:b/>
          </w:rPr>
          <w:t>Preconditions</w:t>
        </w:r>
      </w:ins>
    </w:p>
    <w:p w14:paraId="365887CA" w14:textId="1BE9F3F2" w:rsidR="004214EA" w:rsidRPr="002330AA" w:rsidRDefault="00BB136A" w:rsidP="004214EA">
      <w:pPr>
        <w:pStyle w:val="ListParagraph"/>
        <w:numPr>
          <w:ilvl w:val="0"/>
          <w:numId w:val="8"/>
        </w:numPr>
        <w:jc w:val="both"/>
        <w:rPr>
          <w:ins w:id="713" w:author="Anita Rendulić" w:date="2018-01-04T14:41:00Z"/>
          <w:rFonts w:ascii="Arial" w:hAnsi="Arial" w:cs="Arial"/>
        </w:rPr>
      </w:pPr>
      <w:ins w:id="714" w:author="Anita Rendulić" w:date="2018-01-04T14:41:00Z">
        <w:r>
          <w:rPr>
            <w:rFonts w:ascii="Arial" w:hAnsi="Arial" w:cs="Arial"/>
          </w:rPr>
          <w:t>customer</w:t>
        </w:r>
        <w:r w:rsidR="005F4386">
          <w:rPr>
            <w:rFonts w:ascii="Arial" w:hAnsi="Arial" w:cs="Arial"/>
          </w:rPr>
          <w:t xml:space="preserve"> should exist in </w:t>
        </w:r>
      </w:ins>
      <w:proofErr w:type="spellStart"/>
      <w:ins w:id="715" w:author="Anita Rendulić" w:date="2018-01-04T15:33:00Z">
        <w:r w:rsidR="005F4386">
          <w:rPr>
            <w:rFonts w:ascii="Arial" w:hAnsi="Arial" w:cs="Arial"/>
          </w:rPr>
          <w:t>eXact</w:t>
        </w:r>
        <w:proofErr w:type="spellEnd"/>
        <w:r w:rsidR="005F4386">
          <w:rPr>
            <w:rFonts w:ascii="Arial" w:hAnsi="Arial" w:cs="Arial"/>
          </w:rPr>
          <w:t xml:space="preserve"> </w:t>
        </w:r>
      </w:ins>
      <w:ins w:id="716" w:author="Anita Rendulić" w:date="2018-01-04T14:41:00Z">
        <w:r w:rsidR="004214EA" w:rsidRPr="002330AA">
          <w:rPr>
            <w:rFonts w:ascii="Arial" w:hAnsi="Arial" w:cs="Arial"/>
          </w:rPr>
          <w:t xml:space="preserve">system, </w:t>
        </w:r>
      </w:ins>
    </w:p>
    <w:p w14:paraId="2138D65D" w14:textId="7707C22A" w:rsidR="004214EA" w:rsidRPr="002330AA" w:rsidRDefault="004214EA" w:rsidP="004214EA">
      <w:pPr>
        <w:pStyle w:val="ListParagraph"/>
        <w:numPr>
          <w:ilvl w:val="0"/>
          <w:numId w:val="8"/>
        </w:numPr>
        <w:jc w:val="both"/>
        <w:rPr>
          <w:ins w:id="717" w:author="Anita Rendulić" w:date="2018-01-04T14:41:00Z"/>
          <w:rFonts w:ascii="Arial" w:hAnsi="Arial" w:cs="Arial"/>
        </w:rPr>
      </w:pPr>
      <w:ins w:id="718" w:author="Anita Rendulić" w:date="2018-01-04T14:41:00Z">
        <w:r w:rsidRPr="002330AA">
          <w:rPr>
            <w:rFonts w:ascii="Arial" w:hAnsi="Arial" w:cs="Arial"/>
          </w:rPr>
          <w:t xml:space="preserve">WS should be configured correctly at client side, to achieve successful connection on </w:t>
        </w:r>
        <w:proofErr w:type="spellStart"/>
        <w:r w:rsidRPr="002330AA">
          <w:rPr>
            <w:rFonts w:ascii="Arial" w:hAnsi="Arial" w:cs="Arial"/>
          </w:rPr>
          <w:t>eXact</w:t>
        </w:r>
        <w:proofErr w:type="spellEnd"/>
        <w:r w:rsidRPr="002330AA">
          <w:rPr>
            <w:rFonts w:ascii="Arial" w:hAnsi="Arial" w:cs="Arial"/>
          </w:rPr>
          <w:t xml:space="preserve"> database,</w:t>
        </w:r>
      </w:ins>
    </w:p>
    <w:p w14:paraId="1C846DDA" w14:textId="5D8041C3" w:rsidR="004214EA" w:rsidRPr="002330AA" w:rsidRDefault="004214EA" w:rsidP="004214EA">
      <w:pPr>
        <w:pStyle w:val="ListParagraph"/>
        <w:numPr>
          <w:ilvl w:val="0"/>
          <w:numId w:val="8"/>
        </w:numPr>
        <w:jc w:val="both"/>
        <w:rPr>
          <w:ins w:id="719" w:author="Anita Rendulić" w:date="2018-01-04T14:41:00Z"/>
          <w:rFonts w:ascii="Arial" w:hAnsi="Arial" w:cs="Arial"/>
        </w:rPr>
      </w:pPr>
      <w:ins w:id="720" w:author="Anita Rendulić" w:date="2018-01-04T14:41:00Z">
        <w:r w:rsidRPr="002330AA">
          <w:rPr>
            <w:rFonts w:ascii="Arial" w:hAnsi="Arial" w:cs="Arial"/>
          </w:rPr>
          <w:t>WS should be configured correctly at MPSI side, to send response messages successfully to the client side,</w:t>
        </w:r>
      </w:ins>
    </w:p>
    <w:p w14:paraId="490D1BF9" w14:textId="6B4CA17A" w:rsidR="004214EA" w:rsidRDefault="004214EA">
      <w:pPr>
        <w:pStyle w:val="ListParagraph"/>
        <w:numPr>
          <w:ilvl w:val="0"/>
          <w:numId w:val="8"/>
        </w:numPr>
        <w:jc w:val="both"/>
        <w:rPr>
          <w:ins w:id="721" w:author="Martin Ćosić" w:date="2018-01-19T11:26:00Z"/>
          <w:rFonts w:ascii="Arial" w:hAnsi="Arial" w:cs="Arial"/>
        </w:rPr>
        <w:pPrChange w:id="722" w:author="Anita Rendulić" w:date="2018-01-04T14:41:00Z">
          <w:pPr>
            <w:spacing w:after="240"/>
          </w:pPr>
        </w:pPrChange>
      </w:pPr>
      <w:proofErr w:type="gramStart"/>
      <w:ins w:id="723" w:author="Anita Rendulić" w:date="2018-01-04T14:41:00Z">
        <w:r w:rsidRPr="002330AA">
          <w:rPr>
            <w:rFonts w:ascii="Arial" w:hAnsi="Arial" w:cs="Arial"/>
          </w:rPr>
          <w:t>username</w:t>
        </w:r>
        <w:proofErr w:type="gramEnd"/>
        <w:r w:rsidRPr="002330AA">
          <w:rPr>
            <w:rFonts w:ascii="Arial" w:hAnsi="Arial" w:cs="Arial"/>
          </w:rPr>
          <w:t xml:space="preserve"> input in request messages, should exist in </w:t>
        </w:r>
        <w:proofErr w:type="spellStart"/>
        <w:r w:rsidRPr="002330AA">
          <w:rPr>
            <w:rFonts w:ascii="Arial" w:hAnsi="Arial" w:cs="Arial"/>
          </w:rPr>
          <w:t>eXact</w:t>
        </w:r>
        <w:proofErr w:type="spellEnd"/>
        <w:r w:rsidRPr="002330AA">
          <w:rPr>
            <w:rFonts w:ascii="Arial" w:hAnsi="Arial" w:cs="Arial"/>
          </w:rPr>
          <w:t xml:space="preserve"> database (as service user type), and should be password protected.</w:t>
        </w:r>
      </w:ins>
    </w:p>
    <w:p w14:paraId="75DBB243" w14:textId="4B93D2C7" w:rsidR="00C645DA" w:rsidRPr="00C645DA" w:rsidRDefault="00C645DA">
      <w:pPr>
        <w:pStyle w:val="ListParagraph"/>
        <w:numPr>
          <w:ilvl w:val="0"/>
          <w:numId w:val="8"/>
        </w:numPr>
        <w:jc w:val="both"/>
        <w:rPr>
          <w:ins w:id="724" w:author="Anita Rendulić" w:date="2018-01-04T14:41:00Z"/>
          <w:rFonts w:ascii="Arial" w:hAnsi="Arial" w:cs="Arial"/>
        </w:rPr>
        <w:pPrChange w:id="725" w:author="Anita Rendulić" w:date="2018-01-04T14:41:00Z">
          <w:pPr>
            <w:spacing w:after="240"/>
          </w:pPr>
        </w:pPrChange>
      </w:pPr>
      <w:proofErr w:type="spellStart"/>
      <w:ins w:id="726" w:author="Martin Ćosić" w:date="2018-01-19T11:26:00Z">
        <w:r w:rsidRPr="00C645DA">
          <w:rPr>
            <w:rFonts w:ascii="Arial" w:hAnsi="Arial" w:cs="Arial"/>
          </w:rPr>
          <w:t>GetCustomerByFilter</w:t>
        </w:r>
        <w:proofErr w:type="spellEnd"/>
        <w:r w:rsidRPr="00C645DA">
          <w:rPr>
            <w:rFonts w:ascii="Arial" w:hAnsi="Arial" w:cs="Arial"/>
          </w:rPr>
          <w:t xml:space="preserve"> WS method (UC POS 003) can be used for retrieve current customer data from </w:t>
        </w:r>
        <w:proofErr w:type="spellStart"/>
        <w:r w:rsidRPr="00C645DA">
          <w:rPr>
            <w:rFonts w:ascii="Arial" w:hAnsi="Arial" w:cs="Arial"/>
          </w:rPr>
          <w:t>eXact</w:t>
        </w:r>
        <w:proofErr w:type="spellEnd"/>
        <w:r w:rsidRPr="00C645DA">
          <w:rPr>
            <w:rFonts w:ascii="Arial" w:hAnsi="Arial" w:cs="Arial"/>
          </w:rPr>
          <w:t xml:space="preserve">, then by </w:t>
        </w:r>
        <w:proofErr w:type="spellStart"/>
        <w:r w:rsidRPr="00C645DA">
          <w:rPr>
            <w:rFonts w:ascii="Arial" w:hAnsi="Arial" w:cs="Arial"/>
          </w:rPr>
          <w:t>UpdateCustomer</w:t>
        </w:r>
        <w:proofErr w:type="spellEnd"/>
        <w:r w:rsidRPr="00C645DA">
          <w:rPr>
            <w:rFonts w:ascii="Arial" w:hAnsi="Arial" w:cs="Arial"/>
          </w:rPr>
          <w:t xml:space="preserve"> WS method is possible to apply changes </w:t>
        </w:r>
        <w:proofErr w:type="spellStart"/>
        <w:r w:rsidRPr="00C645DA">
          <w:rPr>
            <w:rFonts w:ascii="Arial" w:hAnsi="Arial" w:cs="Arial"/>
          </w:rPr>
          <w:t>occured</w:t>
        </w:r>
        <w:proofErr w:type="spellEnd"/>
        <w:r w:rsidRPr="00C645DA">
          <w:rPr>
            <w:rFonts w:ascii="Arial" w:hAnsi="Arial" w:cs="Arial"/>
          </w:rPr>
          <w:t xml:space="preserve">  in VUB customers database (DB) on customer’s data in </w:t>
        </w:r>
        <w:proofErr w:type="spellStart"/>
        <w:r w:rsidRPr="00C645DA">
          <w:rPr>
            <w:rFonts w:ascii="Arial" w:hAnsi="Arial" w:cs="Arial"/>
          </w:rPr>
          <w:t>eXact</w:t>
        </w:r>
        <w:proofErr w:type="spellEnd"/>
        <w:r w:rsidRPr="00C645DA">
          <w:rPr>
            <w:rFonts w:ascii="Arial" w:hAnsi="Arial" w:cs="Arial"/>
          </w:rPr>
          <w:t>.</w:t>
        </w:r>
      </w:ins>
    </w:p>
    <w:p w14:paraId="643BA554" w14:textId="77777777" w:rsidR="004214EA" w:rsidRPr="004214EA" w:rsidRDefault="004214EA">
      <w:pPr>
        <w:pStyle w:val="ListParagraph"/>
        <w:ind w:left="720"/>
        <w:jc w:val="both"/>
        <w:rPr>
          <w:ins w:id="727" w:author="Anita Rendulić" w:date="2018-01-04T14:41:00Z"/>
          <w:rFonts w:ascii="Arial" w:hAnsi="Arial" w:cs="Arial"/>
          <w:rPrChange w:id="728" w:author="Anita Rendulić" w:date="2018-01-04T14:41:00Z">
            <w:rPr>
              <w:ins w:id="729" w:author="Anita Rendulić" w:date="2018-01-04T14:41:00Z"/>
              <w:b/>
            </w:rPr>
          </w:rPrChange>
        </w:rPr>
        <w:pPrChange w:id="730" w:author="Anita Rendulić" w:date="2018-01-04T14:41:00Z">
          <w:pPr>
            <w:spacing w:after="240"/>
          </w:pPr>
        </w:pPrChange>
      </w:pPr>
    </w:p>
    <w:p w14:paraId="16F70164" w14:textId="77777777" w:rsidR="004214EA" w:rsidRPr="002330AA" w:rsidRDefault="004214EA">
      <w:pPr>
        <w:spacing w:before="120" w:after="240"/>
        <w:rPr>
          <w:ins w:id="731" w:author="Anita Rendulić" w:date="2018-01-04T14:41:00Z"/>
          <w:rFonts w:ascii="Arial" w:hAnsi="Arial" w:cs="Arial"/>
          <w:b/>
        </w:rPr>
        <w:pPrChange w:id="732" w:author="Anita Rendulić" w:date="2018-01-04T14:56:00Z">
          <w:pPr>
            <w:spacing w:after="240"/>
          </w:pPr>
        </w:pPrChange>
      </w:pPr>
      <w:ins w:id="733" w:author="Anita Rendulić" w:date="2018-01-04T14:41:00Z">
        <w:r w:rsidRPr="002330AA">
          <w:rPr>
            <w:rFonts w:ascii="Arial" w:hAnsi="Arial" w:cs="Arial"/>
            <w:b/>
          </w:rPr>
          <w:t xml:space="preserve">Triggers </w:t>
        </w:r>
      </w:ins>
    </w:p>
    <w:p w14:paraId="348929BF" w14:textId="2DCBABA7" w:rsidR="00AB1599" w:rsidDel="00C645DA" w:rsidRDefault="004214EA">
      <w:pPr>
        <w:jc w:val="both"/>
        <w:rPr>
          <w:ins w:id="734" w:author="Anita Rendulić" w:date="2018-01-05T15:30:00Z"/>
          <w:del w:id="735" w:author="Martin Ćosić" w:date="2018-01-19T11:26:00Z"/>
          <w:rFonts w:ascii="Arial" w:hAnsi="Arial" w:cs="Arial"/>
        </w:rPr>
        <w:pPrChange w:id="736" w:author="Martin Ćosić" w:date="2018-01-19T11:26:00Z">
          <w:pPr/>
        </w:pPrChange>
      </w:pPr>
      <w:ins w:id="737" w:author="Anita Rendulić" w:date="2018-01-04T14:41:00Z">
        <w:del w:id="738" w:author="Martin Ćosić" w:date="2018-01-19T11:27:00Z">
          <w:r w:rsidRPr="002330AA" w:rsidDel="00C645DA">
            <w:rPr>
              <w:rFonts w:ascii="Arial" w:hAnsi="Arial" w:cs="Arial"/>
            </w:rPr>
            <w:delText>1</w:delText>
          </w:r>
        </w:del>
      </w:ins>
      <w:ins w:id="739" w:author="Anita Rendulić" w:date="2018-01-04T15:58:00Z">
        <w:del w:id="740" w:author="Martin Ćosić" w:date="2018-01-19T11:27:00Z">
          <w:r w:rsidR="00203180" w:rsidDel="00C645DA">
            <w:rPr>
              <w:rFonts w:ascii="Arial" w:hAnsi="Arial" w:cs="Arial"/>
            </w:rPr>
            <w:delText xml:space="preserve">) </w:delText>
          </w:r>
        </w:del>
        <w:del w:id="741" w:author="Martin Ćosić" w:date="2018-01-19T11:26:00Z">
          <w:r w:rsidR="00203180" w:rsidRPr="00BE6A45" w:rsidDel="00C645DA">
            <w:rPr>
              <w:rFonts w:ascii="Arial" w:hAnsi="Arial" w:cs="Arial"/>
              <w:i/>
              <w:rPrChange w:author="Anita Rendulić" w:date="2018-01-04T16:01:00Z" w:id="742">
                <w:rPr>
                  <w:rFonts w:ascii="Arial" w:hAnsi="Arial" w:cs="Arial"/>
                </w:rPr>
              </w:rPrChange>
            </w:rPr>
            <w:delText>GetCustomerByFilter</w:delText>
          </w:r>
          <w:r w:rsidR="00203180" w:rsidDel="00C645DA">
            <w:rPr>
              <w:rFonts w:ascii="Arial" w:hAnsi="Arial" w:cs="Arial"/>
            </w:rPr>
            <w:delText xml:space="preserve"> WS method </w:delText>
          </w:r>
        </w:del>
      </w:ins>
      <w:ins w:id="743" w:author="Anita Rendulić" w:date="2018-01-04T16:00:00Z">
        <w:del w:id="744" w:author="Martin Ćosić" w:date="2018-01-19T11:26:00Z">
          <w:r w:rsidR="00203180" w:rsidDel="00C645DA">
            <w:rPr>
              <w:rFonts w:ascii="Arial" w:hAnsi="Arial" w:cs="Arial"/>
            </w:rPr>
            <w:delText xml:space="preserve">() </w:delText>
          </w:r>
        </w:del>
      </w:ins>
      <w:ins w:id="745" w:author="Anita Rendulić" w:date="2018-01-04T15:58:00Z">
        <w:del w:id="746" w:author="Martin Ćosić" w:date="2018-01-19T11:26:00Z">
          <w:r w:rsidR="00203180" w:rsidDel="00C645DA">
            <w:rPr>
              <w:rFonts w:ascii="Arial" w:hAnsi="Arial" w:cs="Arial"/>
            </w:rPr>
            <w:delText xml:space="preserve">can be used for </w:delText>
          </w:r>
          <w:r w:rsidR="00203180" w:rsidRPr="00203180" w:rsidDel="00C645DA">
            <w:rPr>
              <w:rFonts w:ascii="Arial" w:hAnsi="Arial" w:cs="Arial"/>
            </w:rPr>
            <w:delText>r</w:delText>
          </w:r>
          <w:r w:rsidR="00203180" w:rsidDel="00C645DA">
            <w:rPr>
              <w:rFonts w:ascii="Arial" w:hAnsi="Arial" w:cs="Arial"/>
            </w:rPr>
            <w:delText>etrieve</w:delText>
          </w:r>
          <w:r w:rsidR="00203180" w:rsidRPr="00203180" w:rsidDel="00C645DA">
            <w:rPr>
              <w:rFonts w:ascii="Arial" w:hAnsi="Arial" w:cs="Arial"/>
            </w:rPr>
            <w:delText xml:space="preserve"> current </w:delText>
          </w:r>
        </w:del>
      </w:ins>
      <w:ins w:id="747" w:author="Anita Rendulić" w:date="2018-01-04T15:59:00Z">
        <w:del w:id="748" w:author="Martin Ćosić" w:date="2018-01-19T11:26:00Z">
          <w:r w:rsidR="00203180" w:rsidDel="00C645DA">
            <w:rPr>
              <w:rFonts w:ascii="Arial" w:hAnsi="Arial" w:cs="Arial"/>
            </w:rPr>
            <w:delText xml:space="preserve">customer </w:delText>
          </w:r>
        </w:del>
      </w:ins>
    </w:p>
    <w:p w14:paraId="197AC790" w14:textId="58172DA0" w:rsidR="00AB1599" w:rsidDel="00C645DA" w:rsidRDefault="00AB1599">
      <w:pPr>
        <w:jc w:val="both"/>
        <w:rPr>
          <w:ins w:id="749" w:author="Anita Rendulić" w:date="2018-01-05T15:33:00Z"/>
          <w:del w:id="750" w:author="Martin Ćosić" w:date="2018-01-19T11:26:00Z"/>
          <w:rFonts w:ascii="Arial" w:hAnsi="Arial" w:cs="Arial"/>
        </w:rPr>
        <w:pPrChange w:id="751" w:author="Martin Ćosić" w:date="2018-01-19T11:26:00Z">
          <w:pPr/>
        </w:pPrChange>
      </w:pPr>
      <w:ins w:id="752" w:author="Anita Rendulić" w:date="2018-01-05T15:30:00Z">
        <w:del w:id="753" w:author="Martin Ćosić" w:date="2018-01-19T11:26:00Z">
          <w:r w:rsidDel="00C645DA">
            <w:rPr>
              <w:rFonts w:ascii="Arial" w:hAnsi="Arial" w:cs="Arial"/>
              <w:i/>
            </w:rPr>
            <w:delText xml:space="preserve">    </w:delText>
          </w:r>
        </w:del>
      </w:ins>
      <w:ins w:id="754" w:author="Anita Rendulić" w:date="2018-01-04T15:58:00Z">
        <w:del w:id="755" w:author="Martin Ćosić" w:date="2018-01-19T11:26:00Z">
          <w:r w:rsidR="00203180" w:rsidRPr="00203180" w:rsidDel="00C645DA">
            <w:rPr>
              <w:rFonts w:ascii="Arial" w:hAnsi="Arial" w:cs="Arial"/>
            </w:rPr>
            <w:delText xml:space="preserve">data </w:delText>
          </w:r>
        </w:del>
      </w:ins>
      <w:ins w:id="756" w:author="Anita Rendulić" w:date="2018-01-04T15:59:00Z">
        <w:del w:id="757" w:author="Martin Ćosić" w:date="2018-01-19T11:26:00Z">
          <w:r w:rsidDel="00C645DA">
            <w:rPr>
              <w:rFonts w:ascii="Arial" w:hAnsi="Arial" w:cs="Arial"/>
            </w:rPr>
            <w:delText>from eXact, t</w:delText>
          </w:r>
          <w:r w:rsidR="00BE6A45" w:rsidDel="00C645DA">
            <w:rPr>
              <w:rFonts w:ascii="Arial" w:hAnsi="Arial" w:cs="Arial"/>
            </w:rPr>
            <w:delText xml:space="preserve">hen </w:delText>
          </w:r>
        </w:del>
      </w:ins>
      <w:ins w:id="758" w:author="Anita Rendulić" w:date="2018-01-05T15:32:00Z">
        <w:del w:id="759" w:author="Martin Ćosić" w:date="2018-01-19T11:26:00Z">
          <w:r w:rsidDel="00C645DA">
            <w:rPr>
              <w:rFonts w:ascii="Arial" w:hAnsi="Arial" w:cs="Arial"/>
            </w:rPr>
            <w:delText xml:space="preserve">by </w:delText>
          </w:r>
          <w:r w:rsidRPr="00076278" w:rsidDel="00C645DA">
            <w:rPr>
              <w:rFonts w:ascii="Arial" w:hAnsi="Arial" w:cs="Arial"/>
              <w:i/>
            </w:rPr>
            <w:delText>UpdateCustomer</w:delText>
          </w:r>
          <w:r w:rsidDel="00C645DA">
            <w:rPr>
              <w:rFonts w:ascii="Arial" w:hAnsi="Arial" w:cs="Arial"/>
            </w:rPr>
            <w:delText xml:space="preserve"> WS method is possible to </w:delText>
          </w:r>
        </w:del>
      </w:ins>
      <w:ins w:id="760" w:author="Anita Rendulić" w:date="2018-01-04T16:01:00Z">
        <w:del w:id="761" w:author="Martin Ćosić" w:date="2018-01-19T11:26:00Z">
          <w:r w:rsidR="00BE6A45" w:rsidDel="00C645DA">
            <w:rPr>
              <w:rFonts w:ascii="Arial" w:hAnsi="Arial" w:cs="Arial"/>
            </w:rPr>
            <w:delText xml:space="preserve">apply </w:delText>
          </w:r>
        </w:del>
      </w:ins>
      <w:ins w:id="762" w:author="Anita Rendulić" w:date="2018-01-04T15:58:00Z">
        <w:del w:id="763" w:author="Martin Ćosić" w:date="2018-01-19T11:26:00Z">
          <w:r w:rsidR="00203180" w:rsidRPr="00203180" w:rsidDel="00C645DA">
            <w:rPr>
              <w:rFonts w:ascii="Arial" w:hAnsi="Arial" w:cs="Arial"/>
            </w:rPr>
            <w:delText>changes oc</w:delText>
          </w:r>
          <w:r w:rsidR="00BE6A45" w:rsidDel="00C645DA">
            <w:rPr>
              <w:rFonts w:ascii="Arial" w:hAnsi="Arial" w:cs="Arial"/>
            </w:rPr>
            <w:delText xml:space="preserve">cured </w:delText>
          </w:r>
        </w:del>
      </w:ins>
      <w:ins w:id="764" w:author="Anita Rendulić" w:date="2018-01-05T15:33:00Z">
        <w:del w:id="765" w:author="Martin Ćosić" w:date="2018-01-19T11:26:00Z">
          <w:r w:rsidDel="00C645DA">
            <w:rPr>
              <w:rFonts w:ascii="Arial" w:hAnsi="Arial" w:cs="Arial"/>
            </w:rPr>
            <w:delText xml:space="preserve"> </w:delText>
          </w:r>
        </w:del>
      </w:ins>
    </w:p>
    <w:p w14:paraId="1AC6AF63" w14:textId="65AB9E00" w:rsidR="00203180" w:rsidDel="00C645DA" w:rsidRDefault="00AB1599">
      <w:pPr>
        <w:jc w:val="both"/>
        <w:rPr>
          <w:ins w:id="766" w:author="Anita Rendulić" w:date="2018-01-04T15:58:00Z"/>
          <w:del w:id="767" w:author="Martin Ćosić" w:date="2018-01-19T11:27:00Z"/>
          <w:rFonts w:ascii="Arial" w:hAnsi="Arial" w:cs="Arial"/>
        </w:rPr>
        <w:pPrChange w:id="768" w:author="Martin Ćosić" w:date="2018-01-19T11:26:00Z">
          <w:pPr/>
        </w:pPrChange>
      </w:pPr>
      <w:ins w:id="769" w:author="Anita Rendulić" w:date="2018-01-05T15:33:00Z">
        <w:del w:id="770" w:author="Martin Ćosić" w:date="2018-01-19T11:26:00Z">
          <w:r w:rsidDel="00C645DA">
            <w:rPr>
              <w:rFonts w:ascii="Arial" w:hAnsi="Arial" w:cs="Arial"/>
            </w:rPr>
            <w:delText xml:space="preserve">    </w:delText>
          </w:r>
        </w:del>
      </w:ins>
      <w:ins w:id="771" w:author="Anita Rendulić" w:date="2018-01-04T15:58:00Z">
        <w:del w:id="772" w:author="Martin Ćosić" w:date="2018-01-19T11:26:00Z">
          <w:r w:rsidR="00BE6A45" w:rsidDel="00C645DA">
            <w:rPr>
              <w:rFonts w:ascii="Arial" w:hAnsi="Arial" w:cs="Arial"/>
            </w:rPr>
            <w:delText>in VUB customer</w:delText>
          </w:r>
        </w:del>
      </w:ins>
      <w:ins w:id="773" w:author="Anita Rendulić" w:date="2018-01-05T15:52:00Z">
        <w:del w:id="774" w:author="Martin Ćosić" w:date="2018-01-19T11:26:00Z">
          <w:r w:rsidR="00DF1E83" w:rsidDel="00C645DA">
            <w:rPr>
              <w:rFonts w:ascii="Arial" w:hAnsi="Arial" w:cs="Arial"/>
            </w:rPr>
            <w:delText>s database (</w:delText>
          </w:r>
        </w:del>
      </w:ins>
      <w:ins w:id="775" w:author="Anita Rendulić" w:date="2018-01-04T15:58:00Z">
        <w:del w:id="776" w:author="Martin Ćosić" w:date="2018-01-19T11:26:00Z">
          <w:r w:rsidR="00BE6A45" w:rsidDel="00C645DA">
            <w:rPr>
              <w:rFonts w:ascii="Arial" w:hAnsi="Arial" w:cs="Arial"/>
            </w:rPr>
            <w:delText>DB</w:delText>
          </w:r>
        </w:del>
      </w:ins>
      <w:ins w:id="777" w:author="Anita Rendulić" w:date="2018-01-05T15:53:00Z">
        <w:del w:id="778" w:author="Martin Ćosić" w:date="2018-01-19T11:26:00Z">
          <w:r w:rsidR="00DF1E83" w:rsidDel="00C645DA">
            <w:rPr>
              <w:rFonts w:ascii="Arial" w:hAnsi="Arial" w:cs="Arial"/>
            </w:rPr>
            <w:delText>)</w:delText>
          </w:r>
        </w:del>
      </w:ins>
      <w:ins w:id="779" w:author="Anita Rendulić" w:date="2018-01-04T15:58:00Z">
        <w:del w:id="780" w:author="Martin Ćosić" w:date="2018-01-19T11:26:00Z">
          <w:r w:rsidR="00BE6A45" w:rsidDel="00C645DA">
            <w:rPr>
              <w:rFonts w:ascii="Arial" w:hAnsi="Arial" w:cs="Arial"/>
            </w:rPr>
            <w:delText xml:space="preserve"> </w:delText>
          </w:r>
        </w:del>
      </w:ins>
      <w:ins w:id="781" w:author="Anita Rendulić" w:date="2018-01-05T15:33:00Z">
        <w:del w:id="782" w:author="Martin Ćosić" w:date="2018-01-19T11:26:00Z">
          <w:r w:rsidDel="00C645DA">
            <w:rPr>
              <w:rFonts w:ascii="Arial" w:hAnsi="Arial" w:cs="Arial"/>
            </w:rPr>
            <w:delText>on customer</w:delText>
          </w:r>
        </w:del>
      </w:ins>
      <w:ins w:id="783" w:author="Anita Rendulić" w:date="2018-01-07T16:02:00Z">
        <w:del w:id="784" w:author="Martin Ćosić" w:date="2018-01-19T11:26:00Z">
          <w:r w:rsidR="00845E01" w:rsidDel="00C645DA">
            <w:rPr>
              <w:rFonts w:ascii="Arial" w:hAnsi="Arial" w:cs="Arial"/>
            </w:rPr>
            <w:delText>’s</w:delText>
          </w:r>
        </w:del>
      </w:ins>
      <w:ins w:id="785" w:author="Anita Rendulić" w:date="2018-01-05T15:33:00Z">
        <w:del w:id="786" w:author="Martin Ćosić" w:date="2018-01-19T11:26:00Z">
          <w:r w:rsidDel="00C645DA">
            <w:rPr>
              <w:rFonts w:ascii="Arial" w:hAnsi="Arial" w:cs="Arial"/>
            </w:rPr>
            <w:delText xml:space="preserve"> data in eXact.</w:delText>
          </w:r>
        </w:del>
      </w:ins>
    </w:p>
    <w:p w14:paraId="732595D3" w14:textId="292A89AF" w:rsidR="00203180" w:rsidRPr="00DE2975" w:rsidDel="00C645DA" w:rsidRDefault="00203180">
      <w:pPr>
        <w:jc w:val="both"/>
        <w:rPr>
          <w:ins w:id="787" w:author="Anita Rendulić" w:date="2018-01-04T15:58:00Z"/>
          <w:del w:id="788" w:author="Martin Ćosić" w:date="2018-01-19T11:27:00Z"/>
          <w:rFonts w:ascii="Arial" w:hAnsi="Arial" w:cs="Arial"/>
          <w:sz w:val="8"/>
          <w:szCs w:val="8"/>
          <w:rPrChange w:id="789" w:author="Anita Rendulić" w:date="2018-01-08T08:28:00Z">
            <w:rPr>
              <w:ins w:id="790" w:author="Anita Rendulić" w:date="2018-01-04T15:58:00Z"/>
              <w:del w:id="791" w:author="Martin Ćosić" w:date="2018-01-19T11:27:00Z"/>
              <w:rFonts w:ascii="Arial" w:hAnsi="Arial" w:cs="Arial"/>
            </w:rPr>
          </w:rPrChange>
        </w:rPr>
        <w:pPrChange w:id="792" w:author="Anita Rendulić" w:date="2018-01-04T15:00:00Z">
          <w:pPr/>
        </w:pPrChange>
      </w:pPr>
    </w:p>
    <w:p w14:paraId="13A3B00A" w14:textId="1D1591CF" w:rsidR="007E1039" w:rsidRDefault="00203180">
      <w:pPr>
        <w:jc w:val="both"/>
        <w:rPr>
          <w:ins w:id="793" w:author="Anita Rendulić" w:date="2018-01-04T15:37:00Z"/>
          <w:rFonts w:ascii="Arial" w:hAnsi="Arial" w:cs="Arial"/>
        </w:rPr>
        <w:pPrChange w:id="794" w:author="Anita Rendulić" w:date="2018-01-04T15:00:00Z">
          <w:pPr/>
        </w:pPrChange>
      </w:pPr>
      <w:ins w:id="795" w:author="Anita Rendulić" w:date="2018-01-04T15:58:00Z">
        <w:del w:id="796" w:author="Martin Ćosić" w:date="2018-01-19T11:27:00Z">
          <w:r w:rsidDel="00C645DA">
            <w:rPr>
              <w:rFonts w:ascii="Arial" w:hAnsi="Arial" w:cs="Arial"/>
            </w:rPr>
            <w:delText>2</w:delText>
          </w:r>
        </w:del>
      </w:ins>
      <w:ins w:id="797" w:author="Martin Ćosić" w:date="2018-01-19T11:27:00Z">
        <w:r w:rsidR="00C645DA">
          <w:rPr>
            <w:rFonts w:ascii="Arial" w:hAnsi="Arial" w:cs="Arial"/>
          </w:rPr>
          <w:t>1</w:t>
        </w:r>
      </w:ins>
      <w:ins w:id="798" w:author="Anita Rendulić" w:date="2018-01-04T14:41:00Z">
        <w:r w:rsidR="004214EA" w:rsidRPr="002330AA">
          <w:rPr>
            <w:rFonts w:ascii="Arial" w:hAnsi="Arial" w:cs="Arial"/>
          </w:rPr>
          <w:t xml:space="preserve">) </w:t>
        </w:r>
        <w:proofErr w:type="spellStart"/>
        <w:r w:rsidR="004214EA">
          <w:rPr>
            <w:rFonts w:ascii="Arial" w:hAnsi="Arial" w:cs="Arial"/>
            <w:i/>
          </w:rPr>
          <w:t>Update</w:t>
        </w:r>
        <w:r w:rsidR="004214EA" w:rsidRPr="002330AA">
          <w:rPr>
            <w:rFonts w:ascii="Arial" w:hAnsi="Arial" w:cs="Arial"/>
            <w:i/>
          </w:rPr>
          <w:t>Customer</w:t>
        </w:r>
      </w:ins>
      <w:proofErr w:type="spellEnd"/>
      <w:ins w:id="799" w:author="Anita Rendulić" w:date="2018-01-04T14:57:00Z">
        <w:r w:rsidR="00C37AA1">
          <w:rPr>
            <w:rFonts w:ascii="Arial" w:hAnsi="Arial" w:cs="Arial"/>
            <w:i/>
          </w:rPr>
          <w:t xml:space="preserve"> </w:t>
        </w:r>
      </w:ins>
      <w:ins w:id="800" w:author="Anita Rendulić" w:date="2018-01-04T14:41:00Z">
        <w:r w:rsidR="004214EA" w:rsidRPr="002330AA">
          <w:rPr>
            <w:rFonts w:ascii="Arial" w:hAnsi="Arial" w:cs="Arial"/>
          </w:rPr>
          <w:t>WS</w:t>
        </w:r>
        <w:r w:rsidR="004214EA" w:rsidRPr="002330AA">
          <w:rPr>
            <w:rFonts w:ascii="Arial" w:hAnsi="Arial" w:cs="Arial"/>
            <w:i/>
          </w:rPr>
          <w:t xml:space="preserve"> </w:t>
        </w:r>
        <w:r w:rsidR="004214EA" w:rsidRPr="002330AA">
          <w:rPr>
            <w:rFonts w:ascii="Arial" w:hAnsi="Arial" w:cs="Arial"/>
          </w:rPr>
          <w:t xml:space="preserve">method </w:t>
        </w:r>
      </w:ins>
      <w:ins w:id="801" w:author="Anita Rendulić" w:date="2018-01-04T15:36:00Z">
        <w:r w:rsidR="007E1039">
          <w:rPr>
            <w:rFonts w:ascii="Arial" w:hAnsi="Arial" w:cs="Arial"/>
          </w:rPr>
          <w:t xml:space="preserve">allows to </w:t>
        </w:r>
      </w:ins>
      <w:ins w:id="802" w:author="Anita Rendulić" w:date="2018-01-04T14:58:00Z">
        <w:r w:rsidR="00C37AA1">
          <w:rPr>
            <w:rFonts w:ascii="Arial" w:hAnsi="Arial" w:cs="Arial"/>
          </w:rPr>
          <w:t xml:space="preserve">update the following data: </w:t>
        </w:r>
      </w:ins>
      <w:proofErr w:type="spellStart"/>
      <w:ins w:id="803" w:author="Anita Rendulić" w:date="2018-01-04T14:39:00Z">
        <w:r w:rsidR="00D3005B" w:rsidRPr="003601A2">
          <w:rPr>
            <w:rFonts w:ascii="Arial" w:hAnsi="Arial" w:cs="Arial"/>
            <w:i/>
            <w:rPrChange w:author="Anita Rendulić" w:date="2018-01-05T15:34:00Z" w:id="804">
              <w:rPr>
                <w:rFonts w:ascii="Calibri" w:hAnsi="Calibri"/>
                <w:color w:val="1F497D"/>
                <w:sz w:val="22"/>
                <w:szCs w:val="22"/>
              </w:rPr>
            </w:rPrChange>
          </w:rPr>
          <w:t>CustomerID</w:t>
        </w:r>
      </w:ins>
      <w:proofErr w:type="spellEnd"/>
      <w:ins w:id="805" w:author="Anita Rendulić" w:date="2018-01-04T14:59:00Z">
        <w:r w:rsidR="00C37AA1">
          <w:rPr>
            <w:rFonts w:ascii="Arial" w:hAnsi="Arial" w:cs="Arial"/>
          </w:rPr>
          <w:t xml:space="preserve">, </w:t>
        </w:r>
      </w:ins>
      <w:ins w:id="806" w:author="Anita Rendulić" w:date="2018-01-04T14:39:00Z">
        <w:r w:rsidR="00D3005B" w:rsidRPr="003601A2">
          <w:rPr>
            <w:rFonts w:ascii="Arial" w:hAnsi="Arial" w:cs="Arial"/>
            <w:i/>
            <w:rPrChange w:author="Anita Rendulić" w:date="2018-01-05T15:35:00Z" w:id="807">
              <w:rPr>
                <w:rFonts w:ascii="Calibri" w:hAnsi="Calibri"/>
                <w:color w:val="1F497D"/>
                <w:sz w:val="22"/>
                <w:szCs w:val="22"/>
              </w:rPr>
            </w:rPrChange>
          </w:rPr>
          <w:t>Name1</w:t>
        </w:r>
      </w:ins>
      <w:ins w:id="808" w:author="Anita Rendulić" w:date="2018-01-04T14:59:00Z">
        <w:r w:rsidR="00C37AA1">
          <w:rPr>
            <w:rFonts w:ascii="Arial" w:hAnsi="Arial" w:cs="Arial"/>
          </w:rPr>
          <w:t xml:space="preserve">, </w:t>
        </w:r>
      </w:ins>
    </w:p>
    <w:p w14:paraId="4C344E98" w14:textId="31C34AEF" w:rsidR="00D3005B" w:rsidRPr="00C37AA1" w:rsidRDefault="007E1039">
      <w:pPr>
        <w:jc w:val="both"/>
        <w:rPr>
          <w:ins w:id="809" w:author="Anita Rendulić" w:date="2018-01-04T14:38:00Z"/>
          <w:rFonts w:ascii="Arial" w:hAnsi="Arial" w:cs="Arial"/>
          <w:rPrChange w:id="810" w:author="Anita Rendulić" w:date="2018-01-04T14:59:00Z">
            <w:rPr>
              <w:ins w:id="811" w:author="Anita Rendulić" w:date="2018-01-04T14:38:00Z"/>
              <w:rFonts w:ascii="Calibri" w:hAnsi="Calibri"/>
              <w:color w:val="1F497D"/>
              <w:sz w:val="22"/>
              <w:szCs w:val="22"/>
            </w:rPr>
          </w:rPrChange>
        </w:rPr>
        <w:pPrChange w:id="812" w:author="Anita Rendulić" w:date="2018-01-04T15:00:00Z">
          <w:pPr/>
        </w:pPrChange>
      </w:pPr>
      <w:ins w:id="813" w:author="Anita Rendulić" w:date="2018-01-04T15:37:00Z">
        <w:r>
          <w:rPr>
            <w:rFonts w:ascii="Arial" w:hAnsi="Arial" w:cs="Arial"/>
            <w:i/>
          </w:rPr>
          <w:t xml:space="preserve">     </w:t>
        </w:r>
      </w:ins>
      <w:ins w:id="814" w:author="Anita Rendulić" w:date="2018-01-04T14:39:00Z">
        <w:r w:rsidR="00D3005B" w:rsidRPr="003601A2">
          <w:rPr>
            <w:rFonts w:ascii="Arial" w:hAnsi="Arial" w:cs="Arial"/>
            <w:i/>
            <w:rPrChange w:author="Anita Rendulić" w:date="2018-01-05T15:35:00Z" w:id="815">
              <w:rPr>
                <w:rFonts w:ascii="Calibri" w:hAnsi="Calibri"/>
                <w:color w:val="1F497D"/>
                <w:sz w:val="22"/>
                <w:szCs w:val="22"/>
              </w:rPr>
            </w:rPrChange>
          </w:rPr>
          <w:t>Address</w:t>
        </w:r>
      </w:ins>
      <w:ins w:id="816" w:author="Anita Rendulić" w:date="2018-01-04T14:59:00Z">
        <w:r w:rsidR="00C37AA1">
          <w:rPr>
            <w:rFonts w:ascii="Arial" w:hAnsi="Arial" w:cs="Arial"/>
          </w:rPr>
          <w:t xml:space="preserve">, </w:t>
        </w:r>
      </w:ins>
      <w:proofErr w:type="spellStart"/>
      <w:ins w:id="817" w:author="Anita Rendulić" w:date="2018-01-04T14:39:00Z">
        <w:r w:rsidR="00D3005B" w:rsidRPr="003601A2">
          <w:rPr>
            <w:rFonts w:ascii="Arial" w:hAnsi="Arial" w:cs="Arial"/>
            <w:i/>
            <w:rPrChange w:author="Anita Rendulić" w:date="2018-01-05T15:35:00Z" w:id="818">
              <w:rPr>
                <w:rFonts w:ascii="Calibri" w:hAnsi="Calibri"/>
                <w:color w:val="1F497D"/>
                <w:sz w:val="22"/>
                <w:szCs w:val="22"/>
              </w:rPr>
            </w:rPrChange>
          </w:rPr>
          <w:t>PostalCode</w:t>
        </w:r>
      </w:ins>
      <w:proofErr w:type="spellEnd"/>
      <w:ins w:id="819" w:author="Anita Rendulić" w:date="2018-01-04T14:59:00Z">
        <w:r w:rsidR="00C37AA1">
          <w:rPr>
            <w:rFonts w:ascii="Arial" w:hAnsi="Arial" w:cs="Arial"/>
          </w:rPr>
          <w:t xml:space="preserve">, </w:t>
        </w:r>
      </w:ins>
      <w:ins w:id="820" w:author="Anita Rendulić" w:date="2018-01-04T14:39:00Z">
        <w:r w:rsidR="00D3005B" w:rsidRPr="003601A2">
          <w:rPr>
            <w:rFonts w:ascii="Arial" w:hAnsi="Arial" w:cs="Arial"/>
            <w:i/>
            <w:rPrChange w:author="Anita Rendulić" w:date="2018-01-05T15:35:00Z" w:id="821">
              <w:rPr>
                <w:rFonts w:ascii="Calibri" w:hAnsi="Calibri"/>
                <w:color w:val="1F497D"/>
                <w:sz w:val="22"/>
                <w:szCs w:val="22"/>
              </w:rPr>
            </w:rPrChange>
          </w:rPr>
          <w:t>City</w:t>
        </w:r>
      </w:ins>
      <w:ins w:id="822" w:author="Anita Rendulić" w:date="2018-01-04T15:00:00Z">
        <w:r w:rsidR="00C37AA1">
          <w:rPr>
            <w:rFonts w:ascii="Arial" w:hAnsi="Arial" w:cs="Arial"/>
          </w:rPr>
          <w:t xml:space="preserve">, </w:t>
        </w:r>
      </w:ins>
      <w:proofErr w:type="spellStart"/>
      <w:ins w:id="823" w:author="Anita Rendulić" w:date="2018-01-04T14:39:00Z">
        <w:r w:rsidR="00D3005B" w:rsidRPr="003601A2">
          <w:rPr>
            <w:rFonts w:ascii="Arial" w:hAnsi="Arial" w:cs="Arial"/>
            <w:i/>
            <w:rPrChange w:author="Anita Rendulić" w:date="2018-01-05T15:35:00Z" w:id="824">
              <w:rPr>
                <w:rFonts w:ascii="Calibri" w:hAnsi="Calibri"/>
                <w:color w:val="1F497D"/>
                <w:sz w:val="22"/>
                <w:szCs w:val="22"/>
              </w:rPr>
            </w:rPrChange>
          </w:rPr>
          <w:t>CountryID</w:t>
        </w:r>
      </w:ins>
      <w:proofErr w:type="spellEnd"/>
      <w:ins w:id="825" w:author="Anita Rendulić" w:date="2018-01-04T15:00:00Z">
        <w:r w:rsidR="00C37AA1">
          <w:rPr>
            <w:rFonts w:ascii="Arial" w:hAnsi="Arial" w:cs="Arial"/>
          </w:rPr>
          <w:t xml:space="preserve">, </w:t>
        </w:r>
      </w:ins>
      <w:proofErr w:type="spellStart"/>
      <w:ins w:id="826" w:author="Anita Rendulić" w:date="2018-01-04T14:39:00Z">
        <w:r w:rsidR="00D3005B" w:rsidRPr="003601A2">
          <w:rPr>
            <w:rFonts w:ascii="Arial" w:hAnsi="Arial" w:cs="Arial"/>
            <w:i/>
            <w:rPrChange w:author="Anita Rendulić" w:date="2018-01-05T15:35:00Z" w:id="827">
              <w:rPr>
                <w:rFonts w:ascii="Calibri" w:hAnsi="Calibri"/>
                <w:color w:val="1F497D"/>
                <w:sz w:val="22"/>
                <w:szCs w:val="22"/>
              </w:rPr>
            </w:rPrChange>
          </w:rPr>
          <w:t>CustomerType</w:t>
        </w:r>
      </w:ins>
      <w:proofErr w:type="spellEnd"/>
      <w:ins w:id="828" w:author="Anita Rendulić" w:date="2018-01-04T15:00:00Z">
        <w:r w:rsidR="00C37AA1">
          <w:rPr>
            <w:rFonts w:ascii="Arial" w:hAnsi="Arial" w:cs="Arial"/>
          </w:rPr>
          <w:t xml:space="preserve">, </w:t>
        </w:r>
      </w:ins>
      <w:proofErr w:type="spellStart"/>
      <w:proofErr w:type="gramStart"/>
      <w:ins w:id="829" w:author="Anita Rendulić" w:date="2018-01-04T14:39:00Z">
        <w:r w:rsidR="00D3005B" w:rsidRPr="003601A2">
          <w:rPr>
            <w:rFonts w:ascii="Arial" w:hAnsi="Arial" w:cs="Arial"/>
            <w:i/>
            <w:rPrChange w:author="Anita Rendulić" w:date="2018-01-05T15:35:00Z" w:id="830">
              <w:rPr>
                <w:rFonts w:ascii="Calibri" w:hAnsi="Calibri"/>
                <w:color w:val="1F497D"/>
                <w:sz w:val="22"/>
                <w:szCs w:val="22"/>
              </w:rPr>
            </w:rPrChange>
          </w:rPr>
          <w:t>TaxNumber</w:t>
        </w:r>
      </w:ins>
      <w:proofErr w:type="spellEnd"/>
      <w:proofErr w:type="gramEnd"/>
      <w:ins w:id="831" w:author="Anita Rendulić" w:date="2018-01-04T15:00:00Z">
        <w:r w:rsidR="00C37AA1">
          <w:rPr>
            <w:rFonts w:ascii="Arial" w:hAnsi="Arial" w:cs="Arial"/>
          </w:rPr>
          <w:t>.</w:t>
        </w:r>
      </w:ins>
    </w:p>
    <w:p w14:paraId="483EE342" w14:textId="71146D50" w:rsidR="004214EA" w:rsidRDefault="004214EA">
      <w:pPr>
        <w:spacing w:before="60"/>
        <w:jc w:val="both"/>
        <w:rPr>
          <w:ins w:id="832" w:author="Anita Rendulić" w:date="2018-01-04T14:43:00Z"/>
          <w:rFonts w:ascii="Calibri" w:hAnsi="Calibri"/>
          <w:color w:val="1F497D"/>
          <w:sz w:val="22"/>
          <w:szCs w:val="22"/>
        </w:rPr>
        <w:pPrChange w:id="833" w:author="Anita Rendulić" w:date="2018-01-04T15:02:00Z">
          <w:pPr/>
        </w:pPrChange>
      </w:pPr>
      <w:ins w:id="834" w:author="Anita Rendulić" w:date="2018-01-04T14:43:00Z">
        <w:r>
          <w:rPr>
            <w:rFonts w:ascii="Arial" w:hAnsi="Arial" w:cs="Arial"/>
          </w:rPr>
          <w:t xml:space="preserve">     Updates will be made</w:t>
        </w:r>
      </w:ins>
      <w:ins w:id="835" w:author="Anita Rendulić" w:date="2018-01-04T15:00:00Z">
        <w:r w:rsidR="00C37AA1">
          <w:rPr>
            <w:rFonts w:ascii="Arial" w:hAnsi="Arial" w:cs="Arial"/>
          </w:rPr>
          <w:t xml:space="preserve"> </w:t>
        </w:r>
      </w:ins>
      <w:ins w:id="836" w:author="Anita Rendulić" w:date="2018-01-04T14:43:00Z">
        <w:r w:rsidRPr="002330AA">
          <w:rPr>
            <w:rFonts w:ascii="Arial" w:hAnsi="Arial" w:cs="Arial"/>
          </w:rPr>
          <w:t xml:space="preserve">directly </w:t>
        </w:r>
      </w:ins>
      <w:ins w:id="837" w:author="Anita Rendulić" w:date="2018-01-04T15:01:00Z">
        <w:r w:rsidR="00C37AA1">
          <w:rPr>
            <w:rFonts w:ascii="Arial" w:hAnsi="Arial" w:cs="Arial"/>
          </w:rPr>
          <w:t>i</w:t>
        </w:r>
      </w:ins>
      <w:ins w:id="838" w:author="Anita Rendulić" w:date="2018-01-04T14:43:00Z">
        <w:r w:rsidRPr="002330AA">
          <w:rPr>
            <w:rFonts w:ascii="Arial" w:hAnsi="Arial" w:cs="Arial"/>
          </w:rPr>
          <w:t xml:space="preserve">n </w:t>
        </w:r>
      </w:ins>
      <w:proofErr w:type="spellStart"/>
      <w:ins w:id="839" w:author="Anita Rendulić" w:date="2018-01-04T15:37:00Z">
        <w:r w:rsidR="007E1039">
          <w:rPr>
            <w:rFonts w:ascii="Arial" w:hAnsi="Arial" w:cs="Arial"/>
          </w:rPr>
          <w:t>eXact</w:t>
        </w:r>
        <w:proofErr w:type="spellEnd"/>
        <w:r w:rsidR="007E1039">
          <w:rPr>
            <w:rFonts w:ascii="Arial" w:hAnsi="Arial" w:cs="Arial"/>
          </w:rPr>
          <w:t xml:space="preserve"> </w:t>
        </w:r>
      </w:ins>
      <w:ins w:id="840" w:author="Anita Rendulić" w:date="2018-01-04T14:43:00Z">
        <w:r w:rsidRPr="002330AA">
          <w:rPr>
            <w:rFonts w:ascii="Arial" w:hAnsi="Arial" w:cs="Arial"/>
          </w:rPr>
          <w:t>database and automatically published</w:t>
        </w:r>
      </w:ins>
      <w:ins w:id="841" w:author="Anita Rendulić" w:date="2018-01-04T15:01:00Z">
        <w:r w:rsidR="00C37AA1">
          <w:rPr>
            <w:rFonts w:ascii="Arial" w:hAnsi="Arial" w:cs="Arial"/>
          </w:rPr>
          <w:t>.</w:t>
        </w:r>
      </w:ins>
    </w:p>
    <w:p w14:paraId="38C26EEC" w14:textId="298580CE" w:rsidR="00E448CB" w:rsidRDefault="00E448CB" w:rsidP="00E448CB">
      <w:pPr>
        <w:rPr>
          <w:ins w:id="842" w:author="Anita Rendulić" w:date="2018-01-04T15:38:00Z"/>
          <w:rFonts w:ascii="Arial" w:hAnsi="Arial" w:cs="Arial"/>
        </w:rPr>
      </w:pPr>
    </w:p>
    <w:p w14:paraId="01AB366E" w14:textId="5BBD7F40" w:rsidR="00123894" w:rsidRDefault="00123894" w:rsidP="00E448CB">
      <w:pPr>
        <w:rPr>
          <w:ins w:id="843" w:author="Anita Rendulić" w:date="2018-01-04T15:38:00Z"/>
          <w:rFonts w:ascii="Arial" w:hAnsi="Arial" w:cs="Arial"/>
        </w:rPr>
      </w:pPr>
    </w:p>
    <w:p w14:paraId="6352F7D7" w14:textId="77777777" w:rsidR="00123894" w:rsidRPr="002330AA" w:rsidRDefault="00123894" w:rsidP="00123894">
      <w:pPr>
        <w:spacing w:after="120"/>
        <w:rPr>
          <w:ins w:id="844" w:author="Anita Rendulić" w:date="2018-01-04T15:38:00Z"/>
          <w:rFonts w:ascii="Arial" w:hAnsi="Arial" w:cs="Arial"/>
          <w:b/>
        </w:rPr>
      </w:pPr>
      <w:ins w:id="845" w:author="Anita Rendulić" w:date="2018-01-04T15:38:00Z">
        <w:r w:rsidRPr="002330AA">
          <w:rPr>
            <w:rFonts w:ascii="Arial" w:hAnsi="Arial" w:cs="Arial"/>
            <w:b/>
          </w:rPr>
          <w:t>Business &amp; system rules</w:t>
        </w:r>
      </w:ins>
    </w:p>
    <w:p w14:paraId="502E0367" w14:textId="5CCBFF8C" w:rsidR="00E448CB" w:rsidRDefault="00123894">
      <w:pPr>
        <w:pStyle w:val="ListParagraph"/>
        <w:numPr>
          <w:ilvl w:val="0"/>
          <w:numId w:val="87"/>
        </w:numPr>
        <w:jc w:val="both"/>
        <w:rPr>
          <w:ins w:id="846" w:author="Anita Rendulić" w:date="2018-01-03T14:59:00Z"/>
          <w:rFonts w:ascii="Arial" w:hAnsi="Arial" w:cs="Arial"/>
        </w:rPr>
        <w:pPrChange w:id="847" w:author="Anita Rendulić" w:date="2018-01-05T15:46:00Z">
          <w:pPr/>
        </w:pPrChange>
      </w:pPr>
      <w:ins w:id="848" w:author="Anita Rendulić" w:date="2018-01-03T14:59:00Z">
        <w:r>
          <w:rPr>
            <w:rFonts w:ascii="Arial" w:hAnsi="Arial" w:cs="Arial"/>
          </w:rPr>
          <w:t xml:space="preserve">process of </w:t>
        </w:r>
      </w:ins>
      <w:ins w:id="849" w:author="Anita Rendulić" w:date="2018-01-05T15:49:00Z">
        <w:r w:rsidR="00DF1E83">
          <w:rPr>
            <w:rFonts w:ascii="Arial" w:hAnsi="Arial" w:cs="Arial"/>
          </w:rPr>
          <w:t xml:space="preserve">update </w:t>
        </w:r>
      </w:ins>
      <w:ins w:id="850" w:author="Anita Rendulić" w:date="2018-01-03T14:59:00Z">
        <w:r w:rsidR="009E61A9">
          <w:rPr>
            <w:rFonts w:ascii="Arial" w:hAnsi="Arial" w:cs="Arial"/>
          </w:rPr>
          <w:t>customer</w:t>
        </w:r>
      </w:ins>
      <w:ins w:id="851" w:author="Anita Rendulić" w:date="2018-01-07T16:02:00Z">
        <w:r w:rsidR="00845E01">
          <w:rPr>
            <w:rFonts w:ascii="Arial" w:hAnsi="Arial" w:cs="Arial"/>
          </w:rPr>
          <w:t>’s</w:t>
        </w:r>
      </w:ins>
      <w:ins w:id="852" w:author="Anita Rendulić" w:date="2018-01-03T14:59:00Z">
        <w:r w:rsidR="009E61A9">
          <w:rPr>
            <w:rFonts w:ascii="Arial" w:hAnsi="Arial" w:cs="Arial"/>
          </w:rPr>
          <w:t xml:space="preserve"> data (</w:t>
        </w:r>
        <w:r w:rsidR="00E448CB" w:rsidRPr="00123894">
          <w:rPr>
            <w:rFonts w:ascii="Arial" w:hAnsi="Arial" w:cs="Arial"/>
            <w:rPrChange w:author="Anita Rendulić" w:date="2018-01-04T15:38:00Z" w:id="853">
              <w:rPr/>
            </w:rPrChange>
          </w:rPr>
          <w:t>permanent address</w:t>
        </w:r>
      </w:ins>
      <w:ins w:id="854" w:author="Anita Rendulić" w:date="2018-01-04T15:45:00Z">
        <w:r w:rsidR="009E61A9">
          <w:rPr>
            <w:rFonts w:ascii="Arial" w:hAnsi="Arial" w:cs="Arial"/>
          </w:rPr>
          <w:t xml:space="preserve"> included)</w:t>
        </w:r>
      </w:ins>
      <w:ins w:id="855" w:author="Anita Rendulić" w:date="2018-01-03T14:59:00Z">
        <w:r w:rsidR="00E448CB" w:rsidRPr="00123894">
          <w:rPr>
            <w:rFonts w:ascii="Arial" w:hAnsi="Arial" w:cs="Arial"/>
            <w:rPrChange w:author="Anita Rendulić" w:date="2018-01-04T15:38:00Z" w:id="856">
              <w:rPr/>
            </w:rPrChange>
          </w:rPr>
          <w:t xml:space="preserve"> </w:t>
        </w:r>
      </w:ins>
      <w:ins w:id="857" w:author="Anita Rendulić" w:date="2018-01-05T15:50:00Z">
        <w:r w:rsidR="00DF1E83">
          <w:rPr>
            <w:rFonts w:ascii="Arial" w:hAnsi="Arial" w:cs="Arial"/>
          </w:rPr>
          <w:t>will be</w:t>
        </w:r>
      </w:ins>
      <w:ins w:id="858" w:author="Anita Rendulić" w:date="2018-01-03T14:59:00Z">
        <w:r w:rsidR="00E448CB" w:rsidRPr="00123894">
          <w:rPr>
            <w:rFonts w:ascii="Arial" w:hAnsi="Arial" w:cs="Arial"/>
            <w:rPrChange w:author="Anita Rendulić" w:date="2018-01-04T15:38:00Z" w:id="859">
              <w:rPr/>
            </w:rPrChange>
          </w:rPr>
          <w:t xml:space="preserve"> d</w:t>
        </w:r>
        <w:r w:rsidR="009E61A9">
          <w:rPr>
            <w:rFonts w:ascii="Arial" w:hAnsi="Arial" w:cs="Arial"/>
          </w:rPr>
          <w:t>one automatic</w:t>
        </w:r>
      </w:ins>
      <w:ins w:id="860" w:author="Anita Rendulić" w:date="2018-01-05T15:50:00Z">
        <w:r w:rsidR="00DF1E83">
          <w:rPr>
            <w:rFonts w:ascii="Arial" w:hAnsi="Arial" w:cs="Arial"/>
          </w:rPr>
          <w:t>ally on V</w:t>
        </w:r>
      </w:ins>
      <w:ins w:id="861" w:author="Anita Rendulić" w:date="2018-01-03T14:59:00Z">
        <w:r w:rsidR="00DF1E83">
          <w:rPr>
            <w:rFonts w:ascii="Arial" w:hAnsi="Arial" w:cs="Arial"/>
          </w:rPr>
          <w:t xml:space="preserve">UB side </w:t>
        </w:r>
        <w:r w:rsidR="00E448CB" w:rsidRPr="00123894">
          <w:rPr>
            <w:rFonts w:ascii="Arial" w:hAnsi="Arial" w:cs="Arial"/>
            <w:rPrChange w:author="Anita Rendulić" w:date="2018-01-04T15:38:00Z" w:id="862">
              <w:rPr/>
            </w:rPrChange>
          </w:rPr>
          <w:t xml:space="preserve">by using WS </w:t>
        </w:r>
        <w:r w:rsidR="009E61A9">
          <w:rPr>
            <w:rFonts w:ascii="Arial" w:hAnsi="Arial" w:cs="Arial"/>
          </w:rPr>
          <w:t xml:space="preserve">and providing </w:t>
        </w:r>
        <w:r w:rsidR="00E448CB" w:rsidRPr="009E61A9">
          <w:rPr>
            <w:rFonts w:ascii="Arial" w:hAnsi="Arial" w:cs="Arial"/>
            <w:i/>
            <w:rPrChange w:author="Anita Rendulić" w:date="2018-01-04T15:48:00Z" w:id="863">
              <w:rPr/>
            </w:rPrChange>
          </w:rPr>
          <w:t>Customer</w:t>
        </w:r>
        <w:r w:rsidR="009E61A9" w:rsidRPr="009E61A9">
          <w:rPr>
            <w:rFonts w:ascii="Arial" w:hAnsi="Arial" w:cs="Arial"/>
            <w:i/>
            <w:rPrChange w:author="Anita Rendulić" w:date="2018-01-04T15:48:00Z" w:id="864">
              <w:rPr>
                <w:rFonts w:ascii="Arial" w:hAnsi="Arial" w:cs="Arial"/>
              </w:rPr>
            </w:rPrChange>
          </w:rPr>
          <w:t xml:space="preserve"> ID</w:t>
        </w:r>
        <w:r w:rsidR="009E61A9">
          <w:rPr>
            <w:rFonts w:ascii="Arial" w:hAnsi="Arial" w:cs="Arial"/>
          </w:rPr>
          <w:t xml:space="preserve"> as input parameter</w:t>
        </w:r>
      </w:ins>
      <w:ins w:id="865" w:author="Anita Rendulić" w:date="2018-01-05T15:52:00Z">
        <w:r w:rsidR="00DF1E83">
          <w:rPr>
            <w:rFonts w:ascii="Arial" w:hAnsi="Arial" w:cs="Arial"/>
          </w:rPr>
          <w:t>,</w:t>
        </w:r>
      </w:ins>
    </w:p>
    <w:p w14:paraId="63F087F6" w14:textId="3039B5A6" w:rsidR="00203180" w:rsidRDefault="009E61A9">
      <w:pPr>
        <w:pStyle w:val="ListParagraph"/>
        <w:numPr>
          <w:ilvl w:val="0"/>
          <w:numId w:val="87"/>
        </w:numPr>
        <w:spacing w:before="60"/>
        <w:ind w:left="714" w:hanging="357"/>
        <w:jc w:val="both"/>
        <w:rPr>
          <w:ins w:id="866" w:author="Anita Rendulić" w:date="2018-01-04T15:57:00Z"/>
          <w:rFonts w:ascii="Arial" w:hAnsi="Arial" w:cs="Arial"/>
        </w:rPr>
        <w:pPrChange w:id="867" w:author="Anita Rendulić" w:date="2018-01-05T15:46:00Z">
          <w:pPr>
            <w:pStyle w:val="ListParagraph"/>
            <w:numPr>
              <w:numId w:val="75"/>
            </w:numPr>
            <w:spacing w:after="160" w:line="259" w:lineRule="auto"/>
            <w:ind w:left="720" w:hanging="360"/>
            <w:contextualSpacing/>
          </w:pPr>
        </w:pPrChange>
      </w:pPr>
      <w:ins w:id="868" w:author="Anita Rendulić" w:date="2018-01-04T15:51:00Z">
        <w:r w:rsidRPr="00203180">
          <w:rPr>
            <w:rFonts w:ascii="Arial" w:hAnsi="Arial" w:cs="Arial"/>
          </w:rPr>
          <w:t>customer data will be synchronized</w:t>
        </w:r>
      </w:ins>
      <w:ins w:id="869" w:author="Anita Rendulić" w:date="2018-01-04T15:52:00Z">
        <w:r w:rsidRPr="00203180">
          <w:rPr>
            <w:rFonts w:ascii="Arial" w:hAnsi="Arial" w:cs="Arial"/>
          </w:rPr>
          <w:t xml:space="preserve"> between </w:t>
        </w:r>
        <w:proofErr w:type="spellStart"/>
        <w:r w:rsidRPr="00203180">
          <w:rPr>
            <w:rFonts w:ascii="Arial" w:hAnsi="Arial" w:cs="Arial"/>
          </w:rPr>
          <w:t>eXact</w:t>
        </w:r>
        <w:proofErr w:type="spellEnd"/>
        <w:r w:rsidRPr="00203180">
          <w:rPr>
            <w:rFonts w:ascii="Arial" w:hAnsi="Arial" w:cs="Arial"/>
          </w:rPr>
          <w:t xml:space="preserve"> and </w:t>
        </w:r>
      </w:ins>
      <w:ins w:id="870" w:author="Anita Rendulić" w:date="2018-01-03T14:59:00Z">
        <w:r w:rsidR="00DF1E83">
          <w:rPr>
            <w:rFonts w:ascii="Arial" w:hAnsi="Arial" w:cs="Arial"/>
          </w:rPr>
          <w:t>VUB c</w:t>
        </w:r>
        <w:r w:rsidR="00E448CB" w:rsidRPr="00203180">
          <w:rPr>
            <w:rFonts w:ascii="Arial" w:hAnsi="Arial" w:cs="Arial"/>
            <w:rPrChange w:author="Anita Rendulić" w:date="2018-01-04T15:52:00Z" w:id="871">
              <w:rPr/>
            </w:rPrChange>
          </w:rPr>
          <w:t>ustomer</w:t>
        </w:r>
      </w:ins>
      <w:ins w:id="872" w:author="Anita Rendulić" w:date="2018-01-05T15:52:00Z">
        <w:r w:rsidR="00DF1E83">
          <w:rPr>
            <w:rFonts w:ascii="Arial" w:hAnsi="Arial" w:cs="Arial"/>
          </w:rPr>
          <w:t>s</w:t>
        </w:r>
      </w:ins>
      <w:ins w:id="873" w:author="Anita Rendulić" w:date="2018-01-03T14:59:00Z">
        <w:r w:rsidR="00E448CB" w:rsidRPr="00203180">
          <w:rPr>
            <w:rFonts w:ascii="Arial" w:hAnsi="Arial" w:cs="Arial"/>
            <w:rPrChange w:author="Anita Rendulić" w:date="2018-01-04T15:52:00Z" w:id="874">
              <w:rPr/>
            </w:rPrChange>
          </w:rPr>
          <w:t xml:space="preserve"> </w:t>
        </w:r>
        <w:r w:rsidR="00203180">
          <w:rPr>
            <w:rFonts w:ascii="Arial" w:hAnsi="Arial" w:cs="Arial"/>
          </w:rPr>
          <w:t>DB</w:t>
        </w:r>
      </w:ins>
      <w:ins w:id="875" w:author="Anita Rendulić" w:date="2018-01-04T15:57:00Z">
        <w:r w:rsidR="00203180">
          <w:rPr>
            <w:rFonts w:ascii="Arial" w:hAnsi="Arial" w:cs="Arial"/>
          </w:rPr>
          <w:t>:</w:t>
        </w:r>
      </w:ins>
    </w:p>
    <w:p w14:paraId="075B5611" w14:textId="4A497991" w:rsidR="00203180" w:rsidRDefault="00203180">
      <w:pPr>
        <w:pStyle w:val="ListParagraph"/>
        <w:spacing w:before="60"/>
        <w:ind w:left="714"/>
        <w:jc w:val="both"/>
        <w:rPr>
          <w:ins w:id="876" w:author="Anita Rendulić" w:date="2018-01-03T14:59:00Z"/>
          <w:rFonts w:ascii="Arial" w:hAnsi="Arial" w:cs="Arial"/>
        </w:rPr>
        <w:pPrChange w:id="877" w:author="Anita Rendulić" w:date="2018-01-05T15:46:00Z">
          <w:pPr>
            <w:pStyle w:val="ListParagraph"/>
            <w:numPr>
              <w:numId w:val="75"/>
            </w:numPr>
            <w:spacing w:after="160" w:line="259" w:lineRule="auto"/>
            <w:ind w:left="720" w:hanging="360"/>
            <w:contextualSpacing/>
          </w:pPr>
        </w:pPrChange>
      </w:pPr>
      <w:ins w:id="878" w:author="Anita Rendulić" w:date="2018-01-04T15:57:00Z">
        <w:r>
          <w:rPr>
            <w:rFonts w:ascii="Arial" w:hAnsi="Arial" w:cs="Arial"/>
          </w:rPr>
          <w:t>1.</w:t>
        </w:r>
      </w:ins>
      <w:ins w:id="879" w:author="Anita Rendulić" w:date="2018-01-03T14:59:00Z">
        <w:r>
          <w:rPr>
            <w:rFonts w:ascii="Arial" w:hAnsi="Arial" w:cs="Arial"/>
          </w:rPr>
          <w:t xml:space="preserve"> </w:t>
        </w:r>
        <w:proofErr w:type="gramStart"/>
        <w:r w:rsidR="00E448CB" w:rsidRPr="00203180">
          <w:rPr>
            <w:rFonts w:ascii="Arial" w:hAnsi="Arial" w:cs="Arial"/>
            <w:rPrChange w:author="Anita Rendulić" w:date="2018-01-04T15:55:00Z" w:id="880">
              <w:rPr/>
            </w:rPrChange>
          </w:rPr>
          <w:t>when</w:t>
        </w:r>
        <w:proofErr w:type="gramEnd"/>
        <w:r w:rsidR="00E448CB" w:rsidRPr="00203180">
          <w:rPr>
            <w:rFonts w:ascii="Arial" w:hAnsi="Arial" w:cs="Arial"/>
            <w:rPrChange w:author="Anita Rendulić" w:date="2018-01-04T15:55:00Z" w:id="881">
              <w:rPr/>
            </w:rPrChange>
          </w:rPr>
          <w:t xml:space="preserve"> the customer has b</w:t>
        </w:r>
        <w:r w:rsidR="006E3734">
          <w:rPr>
            <w:rFonts w:ascii="Arial" w:hAnsi="Arial" w:cs="Arial"/>
          </w:rPr>
          <w:t xml:space="preserve">een entered initially in </w:t>
        </w:r>
        <w:proofErr w:type="spellStart"/>
        <w:r w:rsidR="006E3734">
          <w:rPr>
            <w:rFonts w:ascii="Arial" w:hAnsi="Arial" w:cs="Arial"/>
          </w:rPr>
          <w:t>eX</w:t>
        </w:r>
        <w:r>
          <w:rPr>
            <w:rFonts w:ascii="Arial" w:hAnsi="Arial" w:cs="Arial"/>
          </w:rPr>
          <w:t>act</w:t>
        </w:r>
        <w:proofErr w:type="spellEnd"/>
        <w:r>
          <w:rPr>
            <w:rFonts w:ascii="Arial" w:hAnsi="Arial" w:cs="Arial"/>
          </w:rPr>
          <w:t>:</w:t>
        </w:r>
      </w:ins>
    </w:p>
    <w:p w14:paraId="33C3A4AC" w14:textId="6D51C8B3" w:rsidR="00203180" w:rsidRDefault="00203180">
      <w:pPr>
        <w:pStyle w:val="ListParagraph"/>
        <w:spacing w:before="60"/>
        <w:ind w:left="714"/>
        <w:jc w:val="both"/>
        <w:rPr>
          <w:ins w:id="882" w:author="Anita Rendulić" w:date="2018-01-03T14:59:00Z"/>
          <w:rFonts w:ascii="Arial" w:hAnsi="Arial" w:cs="Arial"/>
        </w:rPr>
        <w:pPrChange w:id="883" w:author="Anita Rendulić" w:date="2018-01-05T15:46:00Z">
          <w:pPr>
            <w:pStyle w:val="ListParagraph"/>
            <w:numPr>
              <w:numId w:val="75"/>
            </w:numPr>
            <w:spacing w:after="160" w:line="259" w:lineRule="auto"/>
            <w:ind w:left="720" w:hanging="360"/>
            <w:contextualSpacing/>
          </w:pPr>
        </w:pPrChange>
      </w:pPr>
      <w:ins w:id="884" w:author="Anita Rendulić" w:date="2018-01-04T15:57:00Z">
        <w:r>
          <w:rPr>
            <w:rFonts w:ascii="Arial" w:hAnsi="Arial" w:cs="Arial"/>
          </w:rPr>
          <w:t xml:space="preserve">    </w:t>
        </w:r>
      </w:ins>
      <w:ins w:id="885" w:author="Anita Rendulić" w:date="2018-01-04T15:55:00Z">
        <w:r>
          <w:rPr>
            <w:rFonts w:ascii="Arial" w:hAnsi="Arial" w:cs="Arial"/>
          </w:rPr>
          <w:t xml:space="preserve">a) </w:t>
        </w:r>
      </w:ins>
      <w:proofErr w:type="gramStart"/>
      <w:ins w:id="886" w:author="Anita Rendulić" w:date="2018-01-03T14:59:00Z">
        <w:r w:rsidR="006E3734">
          <w:rPr>
            <w:rFonts w:ascii="Arial" w:hAnsi="Arial" w:cs="Arial"/>
          </w:rPr>
          <w:t>data</w:t>
        </w:r>
        <w:proofErr w:type="gramEnd"/>
        <w:r w:rsidR="006E3734">
          <w:rPr>
            <w:rFonts w:ascii="Arial" w:hAnsi="Arial" w:cs="Arial"/>
          </w:rPr>
          <w:t xml:space="preserve"> will be initially </w:t>
        </w:r>
        <w:r w:rsidR="00E448CB" w:rsidRPr="00203180">
          <w:rPr>
            <w:rFonts w:ascii="Arial" w:hAnsi="Arial" w:cs="Arial"/>
            <w:rPrChange w:author="Anita Rendulić" w:date="2018-01-04T15:55:00Z" w:id="887">
              <w:rPr/>
            </w:rPrChange>
          </w:rPr>
          <w:t>synchronize</w:t>
        </w:r>
        <w:r>
          <w:rPr>
            <w:rFonts w:ascii="Arial" w:hAnsi="Arial" w:cs="Arial"/>
          </w:rPr>
          <w:t xml:space="preserve">d by sent </w:t>
        </w:r>
        <w:proofErr w:type="spellStart"/>
        <w:r w:rsidRPr="006E3734">
          <w:rPr>
            <w:rFonts w:ascii="Arial" w:hAnsi="Arial" w:cs="Arial"/>
            <w:i/>
            <w:rPrChange w:author="Anita Rendulić" w:date="2018-01-05T15:54:00Z" w:id="888">
              <w:rPr>
                <w:rFonts w:ascii="Arial" w:hAnsi="Arial" w:cs="Arial"/>
              </w:rPr>
            </w:rPrChange>
          </w:rPr>
          <w:t>RAcqCustomer</w:t>
        </w:r>
        <w:proofErr w:type="spellEnd"/>
        <w:r>
          <w:rPr>
            <w:rFonts w:ascii="Arial" w:hAnsi="Arial" w:cs="Arial"/>
          </w:rPr>
          <w:t xml:space="preserve"> file, </w:t>
        </w:r>
      </w:ins>
    </w:p>
    <w:p w14:paraId="52BDFC4D" w14:textId="349643C6" w:rsidR="00E448CB" w:rsidRPr="00203180" w:rsidRDefault="00203180">
      <w:pPr>
        <w:pStyle w:val="ListParagraph"/>
        <w:ind w:left="714"/>
        <w:jc w:val="both"/>
        <w:rPr>
          <w:ins w:id="889" w:author="Anita Rendulić" w:date="2018-01-03T14:59:00Z"/>
          <w:rFonts w:ascii="Arial" w:hAnsi="Arial" w:cs="Arial"/>
          <w:rPrChange w:id="890" w:author="Anita Rendulić" w:date="2018-01-04T15:55:00Z">
            <w:rPr>
              <w:ins w:id="891" w:author="Anita Rendulić" w:date="2018-01-03T14:59:00Z"/>
            </w:rPr>
          </w:rPrChange>
        </w:rPr>
        <w:pPrChange w:id="892" w:author="Anita Rendulić" w:date="2018-01-05T15:59:00Z">
          <w:pPr>
            <w:pStyle w:val="ListParagraph"/>
            <w:numPr>
              <w:numId w:val="75"/>
            </w:numPr>
            <w:spacing w:after="160" w:line="259" w:lineRule="auto"/>
            <w:ind w:left="720" w:hanging="360"/>
            <w:contextualSpacing/>
          </w:pPr>
        </w:pPrChange>
      </w:pPr>
      <w:ins w:id="893" w:author="Anita Rendulić" w:date="2018-01-04T15:57:00Z">
        <w:r>
          <w:rPr>
            <w:rFonts w:ascii="Arial" w:hAnsi="Arial" w:cs="Arial"/>
          </w:rPr>
          <w:t xml:space="preserve">    </w:t>
        </w:r>
      </w:ins>
      <w:ins w:id="894" w:author="Anita Rendulić" w:date="2018-01-04T15:56:00Z">
        <w:r>
          <w:rPr>
            <w:rFonts w:ascii="Arial" w:hAnsi="Arial" w:cs="Arial"/>
          </w:rPr>
          <w:t xml:space="preserve">b) </w:t>
        </w:r>
        <w:proofErr w:type="gramStart"/>
        <w:r>
          <w:rPr>
            <w:rFonts w:ascii="Arial" w:hAnsi="Arial" w:cs="Arial"/>
          </w:rPr>
          <w:t>or</w:t>
        </w:r>
        <w:proofErr w:type="gramEnd"/>
        <w:r>
          <w:rPr>
            <w:rFonts w:ascii="Arial" w:hAnsi="Arial" w:cs="Arial"/>
          </w:rPr>
          <w:t xml:space="preserve"> </w:t>
        </w:r>
      </w:ins>
      <w:ins w:id="895" w:author="Anita Rendulić" w:date="2018-01-03T14:59:00Z">
        <w:r w:rsidR="00E448CB" w:rsidRPr="00203180">
          <w:rPr>
            <w:rFonts w:ascii="Arial" w:hAnsi="Arial" w:cs="Arial"/>
            <w:rPrChange w:author="Anita Rendulić" w:date="2018-01-04T15:55:00Z" w:id="896">
              <w:rPr/>
            </w:rPrChange>
          </w:rPr>
          <w:t>manually entered in VUB customer</w:t>
        </w:r>
      </w:ins>
      <w:ins w:id="897" w:author="Anita Rendulić" w:date="2018-01-05T15:54:00Z">
        <w:r w:rsidR="006E3734">
          <w:rPr>
            <w:rFonts w:ascii="Arial" w:hAnsi="Arial" w:cs="Arial"/>
          </w:rPr>
          <w:t>s</w:t>
        </w:r>
      </w:ins>
      <w:ins w:id="898" w:author="Anita Rendulić" w:date="2018-01-03T14:59:00Z">
        <w:r w:rsidR="00E448CB" w:rsidRPr="00203180">
          <w:rPr>
            <w:rFonts w:ascii="Arial" w:hAnsi="Arial" w:cs="Arial"/>
            <w:rPrChange w:author="Anita Rendulić" w:date="2018-01-04T15:55:00Z" w:id="899">
              <w:rPr/>
            </w:rPrChange>
          </w:rPr>
          <w:t xml:space="preserve"> DB</w:t>
        </w:r>
      </w:ins>
      <w:ins w:id="900" w:author="Anita Rendulić" w:date="2018-01-05T15:54:00Z">
        <w:r w:rsidR="006E3734">
          <w:rPr>
            <w:rFonts w:ascii="Arial" w:hAnsi="Arial" w:cs="Arial"/>
          </w:rPr>
          <w:t>.</w:t>
        </w:r>
      </w:ins>
      <w:ins w:id="901" w:author="Anita Rendulić" w:date="2018-01-03T14:59:00Z">
        <w:r w:rsidR="00E448CB" w:rsidRPr="00203180">
          <w:rPr>
            <w:rFonts w:ascii="Arial" w:hAnsi="Arial" w:cs="Arial"/>
            <w:rPrChange w:author="Anita Rendulić" w:date="2018-01-04T15:55:00Z" w:id="902">
              <w:rPr/>
            </w:rPrChange>
          </w:rPr>
          <w:t xml:space="preserve"> </w:t>
        </w:r>
      </w:ins>
    </w:p>
    <w:p w14:paraId="72274F21" w14:textId="77777777" w:rsidR="006E3734" w:rsidRDefault="00203180">
      <w:pPr>
        <w:pStyle w:val="ListParagraph"/>
        <w:spacing w:before="60"/>
        <w:ind w:left="720"/>
        <w:jc w:val="both"/>
        <w:rPr>
          <w:ins w:id="903" w:author="Anita Rendulić" w:date="2018-01-05T15:59:00Z"/>
          <w:rFonts w:ascii="Arial" w:hAnsi="Arial" w:cs="Arial"/>
        </w:rPr>
        <w:pPrChange w:id="904" w:author="Anita Rendulić" w:date="2018-01-05T15:46:00Z">
          <w:pPr/>
        </w:pPrChange>
      </w:pPr>
      <w:ins w:id="905" w:author="Anita Rendulić" w:date="2018-01-04T15:57:00Z">
        <w:r>
          <w:rPr>
            <w:rFonts w:ascii="Arial" w:hAnsi="Arial" w:cs="Arial"/>
          </w:rPr>
          <w:t xml:space="preserve">2. </w:t>
        </w:r>
      </w:ins>
      <w:proofErr w:type="gramStart"/>
      <w:ins w:id="906" w:author="Anita Rendulić" w:date="2018-01-05T15:55:00Z">
        <w:r w:rsidR="006E3734" w:rsidRPr="00076278">
          <w:rPr>
            <w:rFonts w:ascii="Arial" w:hAnsi="Arial" w:cs="Arial"/>
          </w:rPr>
          <w:t>when</w:t>
        </w:r>
        <w:proofErr w:type="gramEnd"/>
        <w:r w:rsidR="006E3734" w:rsidRPr="00076278">
          <w:rPr>
            <w:rFonts w:ascii="Arial" w:hAnsi="Arial" w:cs="Arial"/>
          </w:rPr>
          <w:t xml:space="preserve"> the customer has b</w:t>
        </w:r>
        <w:r w:rsidR="006E3734">
          <w:rPr>
            <w:rFonts w:ascii="Arial" w:hAnsi="Arial" w:cs="Arial"/>
          </w:rPr>
          <w:t xml:space="preserve">een entered initially in </w:t>
        </w:r>
      </w:ins>
      <w:ins w:id="907" w:author="Anita Rendulić" w:date="2018-01-03T14:59:00Z">
        <w:r w:rsidR="006E3734">
          <w:rPr>
            <w:rFonts w:ascii="Arial" w:hAnsi="Arial" w:cs="Arial"/>
          </w:rPr>
          <w:t>VUB c</w:t>
        </w:r>
        <w:r w:rsidR="00E448CB" w:rsidRPr="0099110F">
          <w:rPr>
            <w:rFonts w:ascii="Arial" w:hAnsi="Arial" w:cs="Arial"/>
            <w:rPrChange w:author="Anita Rendulić" w:date="2018-01-04T15:43:00Z" w:id="908">
              <w:rPr/>
            </w:rPrChange>
          </w:rPr>
          <w:t>usto</w:t>
        </w:r>
        <w:r w:rsidR="006F7B77">
          <w:rPr>
            <w:rFonts w:ascii="Arial" w:hAnsi="Arial" w:cs="Arial"/>
          </w:rPr>
          <w:t>mer</w:t>
        </w:r>
      </w:ins>
      <w:ins w:id="909" w:author="Anita Rendulić" w:date="2018-01-05T15:55:00Z">
        <w:r w:rsidR="006E3734">
          <w:rPr>
            <w:rFonts w:ascii="Arial" w:hAnsi="Arial" w:cs="Arial"/>
          </w:rPr>
          <w:t>s</w:t>
        </w:r>
      </w:ins>
      <w:ins w:id="910" w:author="Anita Rendulić" w:date="2018-01-03T14:59:00Z">
        <w:r w:rsidR="006F7B77">
          <w:rPr>
            <w:rFonts w:ascii="Arial" w:hAnsi="Arial" w:cs="Arial"/>
          </w:rPr>
          <w:t xml:space="preserve"> DB </w:t>
        </w:r>
      </w:ins>
      <w:ins w:id="911" w:author="Anita Rendulić" w:date="2018-01-05T15:56:00Z">
        <w:r w:rsidR="006E3734">
          <w:rPr>
            <w:rFonts w:ascii="Arial" w:hAnsi="Arial" w:cs="Arial"/>
          </w:rPr>
          <w:t>(</w:t>
        </w:r>
      </w:ins>
      <w:ins w:id="912" w:author="Anita Rendulić" w:date="2018-01-03T14:59:00Z">
        <w:r w:rsidR="006F7B77">
          <w:rPr>
            <w:rFonts w:ascii="Arial" w:hAnsi="Arial" w:cs="Arial"/>
          </w:rPr>
          <w:t xml:space="preserve">with </w:t>
        </w:r>
        <w:r w:rsidR="00E448CB" w:rsidRPr="00EC51D9">
          <w:rPr>
            <w:rFonts w:ascii="Arial" w:hAnsi="Arial" w:cs="Arial"/>
          </w:rPr>
          <w:t xml:space="preserve">assigned </w:t>
        </w:r>
      </w:ins>
    </w:p>
    <w:p w14:paraId="1F7274A3" w14:textId="77777777" w:rsidR="006E3734" w:rsidRDefault="006E3734">
      <w:pPr>
        <w:pStyle w:val="ListParagraph"/>
        <w:ind w:left="720"/>
        <w:jc w:val="both"/>
        <w:rPr>
          <w:ins w:id="913" w:author="Anita Rendulić" w:date="2018-01-05T15:59:00Z"/>
          <w:rFonts w:ascii="Arial" w:hAnsi="Arial" w:cs="Arial"/>
        </w:rPr>
        <w:pPrChange w:id="914" w:author="Anita Rendulić" w:date="2018-01-05T15:59:00Z">
          <w:pPr/>
        </w:pPrChange>
      </w:pPr>
      <w:ins w:id="915" w:author="Anita Rendulić" w:date="2018-01-05T15:59:00Z">
        <w:r>
          <w:rPr>
            <w:rFonts w:ascii="Arial" w:hAnsi="Arial" w:cs="Arial"/>
          </w:rPr>
          <w:t xml:space="preserve">    </w:t>
        </w:r>
      </w:ins>
      <w:ins w:id="916" w:author="Anita Rendulić" w:date="2018-01-04T16:06:00Z">
        <w:r w:rsidR="006F7B77" w:rsidRPr="006E3734">
          <w:rPr>
            <w:rFonts w:ascii="Arial" w:hAnsi="Arial" w:cs="Arial"/>
            <w:i/>
            <w:rPrChange w:author="Anita Rendulić" w:date="2018-01-05T15:56:00Z" w:id="917">
              <w:rPr>
                <w:rFonts w:ascii="Arial" w:hAnsi="Arial" w:cs="Arial"/>
              </w:rPr>
            </w:rPrChange>
          </w:rPr>
          <w:t>External ID</w:t>
        </w:r>
        <w:r w:rsidR="006F7B77">
          <w:rPr>
            <w:rFonts w:ascii="Arial" w:hAnsi="Arial" w:cs="Arial"/>
          </w:rPr>
          <w:t xml:space="preserve">) </w:t>
        </w:r>
      </w:ins>
      <w:ins w:id="918" w:author="Anita Rendulić" w:date="2018-01-05T15:57:00Z">
        <w:r>
          <w:rPr>
            <w:rFonts w:ascii="Arial" w:hAnsi="Arial" w:cs="Arial"/>
          </w:rPr>
          <w:t>and a</w:t>
        </w:r>
      </w:ins>
      <w:ins w:id="919" w:author="Anita Rendulić" w:date="2018-01-03T14:59:00Z">
        <w:r w:rsidR="00E448CB" w:rsidRPr="00EC51D9">
          <w:rPr>
            <w:rFonts w:ascii="Arial" w:hAnsi="Arial" w:cs="Arial"/>
          </w:rPr>
          <w:t xml:space="preserve">ssigned </w:t>
        </w:r>
      </w:ins>
      <w:ins w:id="920" w:author="Anita Rendulić" w:date="2018-01-05T15:57:00Z">
        <w:r w:rsidRPr="006E3734">
          <w:rPr>
            <w:rFonts w:ascii="Arial" w:hAnsi="Arial" w:cs="Arial"/>
            <w:i/>
            <w:rPrChange w:author="Anita Rendulić" w:date="2018-01-05T15:57:00Z" w:id="921">
              <w:rPr>
                <w:rFonts w:ascii="Arial" w:hAnsi="Arial" w:cs="Arial"/>
              </w:rPr>
            </w:rPrChange>
          </w:rPr>
          <w:t xml:space="preserve">External </w:t>
        </w:r>
      </w:ins>
      <w:ins w:id="922" w:author="Anita Rendulić" w:date="2018-01-03T14:59:00Z">
        <w:r w:rsidRPr="006E3734">
          <w:rPr>
            <w:rFonts w:ascii="Arial" w:hAnsi="Arial" w:cs="Arial"/>
            <w:i/>
            <w:rPrChange w:author="Anita Rendulić" w:date="2018-01-05T15:57:00Z" w:id="923">
              <w:rPr>
                <w:rFonts w:ascii="Arial" w:hAnsi="Arial" w:cs="Arial"/>
              </w:rPr>
            </w:rPrChange>
          </w:rPr>
          <w:t>ID</w:t>
        </w:r>
        <w:r w:rsidR="00E448CB" w:rsidRPr="00EC51D9">
          <w:rPr>
            <w:rFonts w:ascii="Arial" w:hAnsi="Arial" w:cs="Arial"/>
          </w:rPr>
          <w:t xml:space="preserve"> entered </w:t>
        </w:r>
      </w:ins>
      <w:ins w:id="924" w:author="Anita Rendulić" w:date="2018-01-05T15:57:00Z">
        <w:r>
          <w:rPr>
            <w:rFonts w:ascii="Arial" w:hAnsi="Arial" w:cs="Arial"/>
          </w:rPr>
          <w:t xml:space="preserve">also </w:t>
        </w:r>
      </w:ins>
      <w:ins w:id="925" w:author="Anita Rendulić" w:date="2018-01-03T14:59:00Z">
        <w:r>
          <w:rPr>
            <w:rFonts w:ascii="Arial" w:hAnsi="Arial" w:cs="Arial"/>
          </w:rPr>
          <w:t xml:space="preserve">in </w:t>
        </w:r>
        <w:proofErr w:type="spellStart"/>
        <w:r>
          <w:rPr>
            <w:rFonts w:ascii="Arial" w:hAnsi="Arial" w:cs="Arial"/>
          </w:rPr>
          <w:t>eX</w:t>
        </w:r>
        <w:r w:rsidR="00E448CB" w:rsidRPr="00EC51D9">
          <w:rPr>
            <w:rFonts w:ascii="Arial" w:hAnsi="Arial" w:cs="Arial"/>
          </w:rPr>
          <w:t>act</w:t>
        </w:r>
      </w:ins>
      <w:proofErr w:type="spellEnd"/>
      <w:ins w:id="926" w:author="Anita Rendulić" w:date="2018-01-05T15:58:00Z">
        <w:r>
          <w:rPr>
            <w:rFonts w:ascii="Arial" w:hAnsi="Arial" w:cs="Arial"/>
          </w:rPr>
          <w:t xml:space="preserve">, then </w:t>
        </w:r>
      </w:ins>
      <w:ins w:id="927" w:author="Anita Rendulić" w:date="2018-01-03T14:59:00Z">
        <w:r w:rsidR="00E448CB" w:rsidRPr="00EC51D9">
          <w:rPr>
            <w:rFonts w:ascii="Arial" w:hAnsi="Arial" w:cs="Arial"/>
          </w:rPr>
          <w:t xml:space="preserve">customer is </w:t>
        </w:r>
      </w:ins>
    </w:p>
    <w:p w14:paraId="3CFB96F5" w14:textId="25366284" w:rsidR="006E3734" w:rsidRDefault="006E3734" w:rsidP="006E3734">
      <w:pPr>
        <w:pStyle w:val="ListParagraph"/>
        <w:ind w:left="720"/>
        <w:jc w:val="both"/>
        <w:rPr>
          <w:ins w:id="928" w:author="Anita Rendulić" w:date="2018-01-05T15:59:00Z"/>
          <w:rFonts w:ascii="Arial" w:hAnsi="Arial" w:cs="Arial"/>
        </w:rPr>
      </w:pPr>
      <w:ins w:id="929" w:author="Anita Rendulić" w:date="2018-01-05T15:59:00Z">
        <w:r>
          <w:rPr>
            <w:rFonts w:ascii="Arial" w:hAnsi="Arial" w:cs="Arial"/>
            <w:i/>
          </w:rPr>
          <w:t xml:space="preserve">    </w:t>
        </w:r>
      </w:ins>
      <w:proofErr w:type="gramStart"/>
      <w:ins w:id="930" w:author="Anita Rendulić" w:date="2018-01-03T14:59:00Z">
        <w:r w:rsidR="00E448CB" w:rsidRPr="00EC51D9">
          <w:rPr>
            <w:rFonts w:ascii="Arial" w:hAnsi="Arial" w:cs="Arial"/>
          </w:rPr>
          <w:t>consequently</w:t>
        </w:r>
        <w:proofErr w:type="gramEnd"/>
        <w:r w:rsidR="00E448CB" w:rsidRPr="00EC51D9">
          <w:rPr>
            <w:rFonts w:ascii="Arial" w:hAnsi="Arial" w:cs="Arial"/>
          </w:rPr>
          <w:t xml:space="preserve"> received in </w:t>
        </w:r>
        <w:proofErr w:type="spellStart"/>
        <w:r w:rsidR="00E448CB" w:rsidRPr="00EC51D9">
          <w:rPr>
            <w:rFonts w:ascii="Arial" w:hAnsi="Arial" w:cs="Arial"/>
          </w:rPr>
          <w:t>RAcqCustomer</w:t>
        </w:r>
        <w:proofErr w:type="spellEnd"/>
        <w:r w:rsidR="00E448CB" w:rsidRPr="00EC51D9">
          <w:rPr>
            <w:rFonts w:ascii="Arial" w:hAnsi="Arial" w:cs="Arial"/>
          </w:rPr>
          <w:t xml:space="preserve"> with both IDs</w:t>
        </w:r>
      </w:ins>
      <w:ins w:id="931" w:author="Anita Rendulić" w:date="2018-01-05T15:58:00Z">
        <w:r>
          <w:rPr>
            <w:rFonts w:ascii="Arial" w:hAnsi="Arial" w:cs="Arial"/>
          </w:rPr>
          <w:t xml:space="preserve"> (Customer ID, External ID)</w:t>
        </w:r>
      </w:ins>
      <w:ins w:id="932" w:author="Anita Rendulić" w:date="2018-01-03T14:59:00Z">
        <w:r w:rsidR="00E448CB" w:rsidRPr="00EC51D9">
          <w:rPr>
            <w:rFonts w:ascii="Arial" w:hAnsi="Arial" w:cs="Arial"/>
          </w:rPr>
          <w:t xml:space="preserve">. </w:t>
        </w:r>
      </w:ins>
    </w:p>
    <w:p w14:paraId="326E2F81" w14:textId="53E3F2AB" w:rsidR="006E3734" w:rsidRPr="007F3170" w:rsidRDefault="006E3734">
      <w:pPr>
        <w:tabs>
          <w:tab w:val="left" w:pos="2360"/>
        </w:tabs>
        <w:rPr>
          <w:ins w:id="933" w:author="Anita Rendulić" w:date="2018-01-05T15:59:00Z"/>
          <w:sz w:val="4"/>
          <w:szCs w:val="4"/>
          <w:rPrChange w:id="934" w:author="Anita Rendulić" w:date="2018-01-08T08:27:00Z">
            <w:rPr>
              <w:ins w:id="935" w:author="Anita Rendulić" w:date="2018-01-05T15:59:00Z"/>
              <w:rFonts w:ascii="Arial" w:hAnsi="Arial" w:cs="Arial"/>
            </w:rPr>
          </w:rPrChange>
        </w:rPr>
        <w:pPrChange w:id="936" w:author="Anita Rendulić" w:date="2018-01-05T15:59:00Z">
          <w:pPr/>
        </w:pPrChange>
      </w:pPr>
      <w:ins w:id="937" w:author="Anita Rendulić" w:date="2018-01-05T15:59:00Z">
        <w:r>
          <w:tab/>
        </w:r>
      </w:ins>
    </w:p>
    <w:p w14:paraId="25AAA481" w14:textId="76DB2543" w:rsidR="00B27885" w:rsidDel="00C645DA" w:rsidRDefault="006E3734">
      <w:pPr>
        <w:pStyle w:val="ListParagraph"/>
        <w:spacing w:before="60"/>
        <w:ind w:left="720"/>
        <w:jc w:val="both"/>
        <w:rPr>
          <w:ins w:id="938" w:author="Anita Rendulić" w:date="2018-01-05T16:02:00Z"/>
          <w:del w:id="939" w:author="Martin Ćosić" w:date="2018-01-19T11:28:00Z"/>
          <w:rFonts w:ascii="Arial" w:hAnsi="Arial" w:cs="Arial"/>
        </w:rPr>
        <w:pPrChange w:id="940" w:author="Martin Ćosić" w:date="2018-01-19T11:28:00Z">
          <w:pPr/>
        </w:pPrChange>
      </w:pPr>
      <w:ins w:id="941" w:author="Anita Rendulić" w:date="2018-01-05T15:59:00Z">
        <w:r>
          <w:rPr>
            <w:rFonts w:ascii="Arial" w:hAnsi="Arial" w:cs="Arial"/>
          </w:rPr>
          <w:t xml:space="preserve">3. </w:t>
        </w:r>
      </w:ins>
      <w:ins w:id="942" w:author="Anita Rendulić" w:date="2018-01-03T14:59:00Z">
        <w:del w:id="943" w:author="Martin Ćosić" w:date="2018-01-19T11:28:00Z">
          <w:r w:rsidR="00B27885" w:rsidDel="00C645DA">
            <w:rPr>
              <w:rFonts w:ascii="Arial" w:hAnsi="Arial" w:cs="Arial"/>
            </w:rPr>
            <w:delText xml:space="preserve">if </w:delText>
          </w:r>
          <w:r w:rsidR="00E448CB" w:rsidRPr="00EC51D9" w:rsidDel="00C645DA">
            <w:rPr>
              <w:rFonts w:ascii="Arial" w:hAnsi="Arial" w:cs="Arial"/>
            </w:rPr>
            <w:delText xml:space="preserve">customer </w:delText>
          </w:r>
        </w:del>
      </w:ins>
      <w:ins w:id="944" w:author="Anita Rendulić" w:date="2018-01-05T16:01:00Z">
        <w:del w:id="945" w:author="Martin Ćosić" w:date="2018-01-19T11:28:00Z">
          <w:r w:rsidR="00B27885" w:rsidDel="00C645DA">
            <w:rPr>
              <w:rFonts w:ascii="Arial" w:hAnsi="Arial" w:cs="Arial"/>
            </w:rPr>
            <w:delText xml:space="preserve">exist in VUB customers DB but </w:delText>
          </w:r>
        </w:del>
      </w:ins>
      <w:ins w:id="946" w:author="Anita Rendulić" w:date="2018-01-03T14:59:00Z">
        <w:del w:id="947" w:author="Martin Ćosić" w:date="2018-01-19T11:28:00Z">
          <w:r w:rsidR="00E448CB" w:rsidRPr="00EC51D9" w:rsidDel="00C645DA">
            <w:rPr>
              <w:rFonts w:ascii="Arial" w:hAnsi="Arial" w:cs="Arial"/>
            </w:rPr>
            <w:delText xml:space="preserve">hasn’t been yet marked as having </w:delText>
          </w:r>
        </w:del>
      </w:ins>
    </w:p>
    <w:p w14:paraId="7E90D090" w14:textId="3A79C1B2" w:rsidR="00B27885" w:rsidDel="00C645DA" w:rsidRDefault="00B27885">
      <w:pPr>
        <w:pStyle w:val="ListParagraph"/>
        <w:spacing w:before="60"/>
        <w:ind w:left="720"/>
        <w:jc w:val="both"/>
        <w:rPr>
          <w:ins w:id="948" w:author="Anita Rendulić" w:date="2018-01-05T16:02:00Z"/>
          <w:del w:id="949" w:author="Martin Ćosić" w:date="2018-01-19T11:28:00Z"/>
          <w:rFonts w:ascii="Arial" w:hAnsi="Arial" w:cs="Arial"/>
        </w:rPr>
        <w:pPrChange w:id="950" w:author="Martin Ćosić" w:date="2018-01-19T11:28:00Z">
          <w:pPr/>
        </w:pPrChange>
      </w:pPr>
      <w:ins w:id="951" w:author="Anita Rendulić" w:date="2018-01-05T16:02:00Z">
        <w:del w:id="952" w:author="Martin Ćosić" w:date="2018-01-19T11:28:00Z">
          <w:r w:rsidDel="00C645DA">
            <w:rPr>
              <w:rFonts w:ascii="Arial" w:hAnsi="Arial" w:cs="Arial"/>
            </w:rPr>
            <w:delText xml:space="preserve">    </w:delText>
          </w:r>
        </w:del>
      </w:ins>
      <w:ins w:id="953" w:author="Anita Rendulić" w:date="2018-01-03T14:59:00Z">
        <w:del w:id="954" w:author="Martin Ćosić" w:date="2018-01-19T11:28:00Z">
          <w:r w:rsidR="00E448CB" w:rsidRPr="00EC51D9" w:rsidDel="00C645DA">
            <w:rPr>
              <w:rFonts w:ascii="Arial" w:hAnsi="Arial" w:cs="Arial"/>
            </w:rPr>
            <w:delText>“acquiring service”</w:delText>
          </w:r>
        </w:del>
      </w:ins>
      <w:ins w:id="955" w:author="Anita Rendulić" w:date="2018-01-05T16:00:00Z">
        <w:del w:id="956" w:author="Martin Ćosić" w:date="2018-01-19T11:28:00Z">
          <w:r w:rsidDel="00C645DA">
            <w:rPr>
              <w:rFonts w:ascii="Arial" w:hAnsi="Arial" w:cs="Arial"/>
            </w:rPr>
            <w:delText xml:space="preserve">, </w:delText>
          </w:r>
        </w:del>
      </w:ins>
      <w:ins w:id="957" w:author="Anita Rendulić" w:date="2018-01-03T14:59:00Z">
        <w:del w:id="958" w:author="Martin Ćosić" w:date="2018-01-19T11:28:00Z">
          <w:r w:rsidR="00E448CB" w:rsidRPr="00EC51D9" w:rsidDel="00C645DA">
            <w:rPr>
              <w:rFonts w:ascii="Arial" w:hAnsi="Arial" w:cs="Arial"/>
            </w:rPr>
            <w:delText xml:space="preserve">trigger the process of initial data </w:delText>
          </w:r>
        </w:del>
      </w:ins>
    </w:p>
    <w:p w14:paraId="4EF8CE40" w14:textId="68E93B17" w:rsidR="00E448CB" w:rsidRPr="00EC51D9" w:rsidRDefault="00B27885">
      <w:pPr>
        <w:pStyle w:val="ListParagraph"/>
        <w:spacing w:before="60"/>
        <w:ind w:left="720"/>
        <w:jc w:val="both"/>
        <w:rPr>
          <w:ins w:id="959" w:author="Anita Rendulić" w:date="2018-01-03T14:59:00Z"/>
          <w:rFonts w:ascii="Arial" w:hAnsi="Arial" w:cs="Arial"/>
        </w:rPr>
        <w:pPrChange w:id="960" w:author="Martin Ćosić" w:date="2018-01-19T11:28:00Z">
          <w:pPr/>
        </w:pPrChange>
      </w:pPr>
      <w:ins w:id="961" w:author="Anita Rendulić" w:date="2018-01-05T16:02:00Z">
        <w:del w:id="962" w:author="Martin Ćosić" w:date="2018-01-19T11:28:00Z">
          <w:r w:rsidDel="00C645DA">
            <w:rPr>
              <w:rFonts w:ascii="Arial" w:hAnsi="Arial" w:cs="Arial"/>
            </w:rPr>
            <w:delText xml:space="preserve">    </w:delText>
          </w:r>
        </w:del>
      </w:ins>
      <w:ins w:id="963" w:author="Anita Rendulić" w:date="2018-01-03T14:59:00Z">
        <w:del w:id="964" w:author="Martin Ćosić" w:date="2018-01-19T11:28:00Z">
          <w:r w:rsidDel="00C645DA">
            <w:rPr>
              <w:rFonts w:ascii="Arial" w:hAnsi="Arial" w:cs="Arial"/>
            </w:rPr>
            <w:delText>synchronization for the customer towards eX</w:delText>
          </w:r>
          <w:r w:rsidR="00E448CB" w:rsidRPr="00EC51D9" w:rsidDel="00C645DA">
            <w:rPr>
              <w:rFonts w:ascii="Arial" w:hAnsi="Arial" w:cs="Arial"/>
            </w:rPr>
            <w:delText>act.</w:delText>
          </w:r>
        </w:del>
      </w:ins>
      <w:proofErr w:type="gramStart"/>
      <w:ins w:id="965" w:author="Martin Ćosić" w:date="2018-01-19T11:28:00Z">
        <w:r w:rsidR="00C645DA">
          <w:rPr>
            <w:rFonts w:ascii="Arial" w:hAnsi="Arial" w:cs="Arial"/>
          </w:rPr>
          <w:t>if</w:t>
        </w:r>
        <w:proofErr w:type="gramEnd"/>
        <w:r w:rsidR="00C645DA">
          <w:rPr>
            <w:rFonts w:ascii="Arial" w:hAnsi="Arial" w:cs="Arial"/>
          </w:rPr>
          <w:t xml:space="preserve"> </w:t>
        </w:r>
        <w:r w:rsidR="00C645DA" w:rsidRPr="00EC51D9">
          <w:rPr>
            <w:rFonts w:ascii="Arial" w:hAnsi="Arial" w:cs="Arial"/>
          </w:rPr>
          <w:t xml:space="preserve">customer </w:t>
        </w:r>
        <w:r w:rsidR="00C645DA">
          <w:rPr>
            <w:rFonts w:ascii="Arial" w:hAnsi="Arial" w:cs="Arial"/>
          </w:rPr>
          <w:t xml:space="preserve">exist in VUB customers DB and </w:t>
        </w:r>
        <w:r w:rsidR="00C645DA" w:rsidRPr="00EC51D9">
          <w:rPr>
            <w:rFonts w:ascii="Arial" w:hAnsi="Arial" w:cs="Arial"/>
          </w:rPr>
          <w:t>marked as having “acquiring service”</w:t>
        </w:r>
        <w:r w:rsidR="00C645DA">
          <w:rPr>
            <w:rFonts w:ascii="Arial" w:hAnsi="Arial" w:cs="Arial"/>
          </w:rPr>
          <w:t xml:space="preserve">, </w:t>
        </w:r>
        <w:r w:rsidR="00C645DA" w:rsidRPr="00EC51D9">
          <w:rPr>
            <w:rFonts w:ascii="Arial" w:hAnsi="Arial" w:cs="Arial"/>
          </w:rPr>
          <w:t xml:space="preserve">trigger the process of initial data </w:t>
        </w:r>
        <w:r w:rsidR="00C645DA">
          <w:rPr>
            <w:rFonts w:ascii="Arial" w:hAnsi="Arial" w:cs="Arial"/>
          </w:rPr>
          <w:t xml:space="preserve">synchronization for the customer towards </w:t>
        </w:r>
        <w:proofErr w:type="spellStart"/>
        <w:r w:rsidR="00C645DA">
          <w:rPr>
            <w:rFonts w:ascii="Arial" w:hAnsi="Arial" w:cs="Arial"/>
          </w:rPr>
          <w:t>eX</w:t>
        </w:r>
        <w:r w:rsidR="00C645DA" w:rsidRPr="00EC51D9">
          <w:rPr>
            <w:rFonts w:ascii="Arial" w:hAnsi="Arial" w:cs="Arial"/>
          </w:rPr>
          <w:t>act</w:t>
        </w:r>
        <w:proofErr w:type="spellEnd"/>
        <w:r w:rsidR="00C645DA" w:rsidRPr="00EC51D9">
          <w:rPr>
            <w:rFonts w:ascii="Arial" w:hAnsi="Arial" w:cs="Arial"/>
          </w:rPr>
          <w:t>.</w:t>
        </w:r>
        <w:r w:rsidR="00C645DA">
          <w:rPr>
            <w:rStyle w:val="CommentReference"/>
          </w:rPr>
          <w:annotationRef/>
        </w:r>
        <w:r w:rsidR="00C645DA" w:rsidDel="00C645DA">
          <w:rPr>
            <w:rStyle w:val="CommentReference"/>
          </w:rPr>
          <w:t xml:space="preserve"> </w:t>
        </w:r>
      </w:ins>
    </w:p>
    <w:p w14:paraId="3A0D5BD8" w14:textId="77777777" w:rsidR="00E448CB" w:rsidRPr="007F3170" w:rsidRDefault="00E448CB" w:rsidP="00C645DA">
      <w:pPr>
        <w:pStyle w:val="ListParagraph"/>
        <w:ind w:left="1440"/>
        <w:rPr>
          <w:ins w:id="966" w:author="Anita Rendulić" w:date="2018-01-03T14:59:00Z"/>
          <w:rFonts w:ascii="Arial" w:hAnsi="Arial" w:cs="Arial"/>
          <w:sz w:val="4"/>
          <w:szCs w:val="4"/>
          <w:rPrChange w:id="967" w:author="Anita Rendulić" w:date="2018-01-08T08:27:00Z">
            <w:rPr>
              <w:ins w:id="968" w:author="Anita Rendulić" w:date="2018-01-03T14:59:00Z"/>
              <w:rFonts w:ascii="Arial" w:hAnsi="Arial" w:cs="Arial"/>
            </w:rPr>
          </w:rPrChange>
        </w:rPr>
      </w:pPr>
    </w:p>
    <w:p w14:paraId="2624F78D" w14:textId="1B115753" w:rsidR="00DC3A93" w:rsidRDefault="00DC3A93">
      <w:pPr>
        <w:ind w:firstLine="720"/>
        <w:rPr>
          <w:ins w:id="969" w:author="Anita Rendulić" w:date="2018-01-05T16:05:00Z"/>
          <w:rFonts w:ascii="Arial" w:hAnsi="Arial" w:cs="Arial"/>
        </w:rPr>
        <w:pPrChange w:id="970" w:author="Anita Rendulić" w:date="2018-01-05T16:04:00Z">
          <w:pPr/>
        </w:pPrChange>
      </w:pPr>
      <w:ins w:id="971" w:author="Anita Rendulić" w:date="2018-01-05T16:04:00Z">
        <w:r>
          <w:rPr>
            <w:rFonts w:ascii="Arial" w:hAnsi="Arial" w:cs="Arial"/>
          </w:rPr>
          <w:t xml:space="preserve">4. </w:t>
        </w:r>
      </w:ins>
      <w:proofErr w:type="gramStart"/>
      <w:ins w:id="972" w:author="Anita Rendulić" w:date="2018-01-03T14:59:00Z">
        <w:r w:rsidR="00943E94">
          <w:rPr>
            <w:rFonts w:ascii="Arial" w:hAnsi="Arial" w:cs="Arial"/>
          </w:rPr>
          <w:t>when</w:t>
        </w:r>
        <w:proofErr w:type="gramEnd"/>
        <w:r w:rsidR="00943E94">
          <w:rPr>
            <w:rFonts w:ascii="Arial" w:hAnsi="Arial" w:cs="Arial"/>
          </w:rPr>
          <w:t xml:space="preserve"> data changed</w:t>
        </w:r>
        <w:r>
          <w:rPr>
            <w:rFonts w:ascii="Arial" w:hAnsi="Arial" w:cs="Arial"/>
          </w:rPr>
          <w:t xml:space="preserve"> in VUB c</w:t>
        </w:r>
        <w:r w:rsidR="00E448CB" w:rsidRPr="00EC51D9">
          <w:rPr>
            <w:rFonts w:ascii="Arial" w:hAnsi="Arial" w:cs="Arial"/>
          </w:rPr>
          <w:t>ustomer</w:t>
        </w:r>
      </w:ins>
      <w:ins w:id="973" w:author="Anita Rendulić" w:date="2018-01-05T16:04:00Z">
        <w:r>
          <w:rPr>
            <w:rFonts w:ascii="Arial" w:hAnsi="Arial" w:cs="Arial"/>
          </w:rPr>
          <w:t>s</w:t>
        </w:r>
      </w:ins>
      <w:ins w:id="974" w:author="Anita Rendulić" w:date="2018-01-03T14:59:00Z">
        <w:r>
          <w:rPr>
            <w:rFonts w:ascii="Arial" w:hAnsi="Arial" w:cs="Arial"/>
          </w:rPr>
          <w:t xml:space="preserve"> DB and the customer </w:t>
        </w:r>
        <w:r w:rsidR="00E448CB" w:rsidRPr="00EC51D9">
          <w:rPr>
            <w:rFonts w:ascii="Arial" w:hAnsi="Arial" w:cs="Arial"/>
          </w:rPr>
          <w:t xml:space="preserve">marked as having </w:t>
        </w:r>
      </w:ins>
    </w:p>
    <w:p w14:paraId="5F17098C" w14:textId="5C31B897" w:rsidR="00943E94" w:rsidRDefault="00DC3A93">
      <w:pPr>
        <w:ind w:firstLine="720"/>
        <w:rPr>
          <w:ins w:id="975" w:author="Anita Rendulić" w:date="2018-01-07T16:07:00Z"/>
          <w:rFonts w:ascii="Arial" w:hAnsi="Arial" w:cs="Arial"/>
        </w:rPr>
        <w:pPrChange w:id="976" w:author="Anita Rendulić" w:date="2018-01-05T16:04:00Z">
          <w:pPr/>
        </w:pPrChange>
      </w:pPr>
      <w:ins w:id="977" w:author="Anita Rendulić" w:date="2018-01-05T16:05:00Z">
        <w:r>
          <w:rPr>
            <w:rFonts w:ascii="Arial" w:hAnsi="Arial" w:cs="Arial"/>
          </w:rPr>
          <w:lastRenderedPageBreak/>
          <w:t xml:space="preserve">    </w:t>
        </w:r>
      </w:ins>
      <w:ins w:id="978" w:author="Anita Rendulić" w:date="2018-01-03T14:59:00Z">
        <w:r w:rsidR="00E448CB" w:rsidRPr="00EC51D9">
          <w:rPr>
            <w:rFonts w:ascii="Arial" w:hAnsi="Arial" w:cs="Arial"/>
          </w:rPr>
          <w:t xml:space="preserve">“Acquiring service” </w:t>
        </w:r>
        <w:r w:rsidR="00E448CB" w:rsidRPr="007F3170">
          <w:rPr>
            <w:rFonts w:ascii="Arial" w:hAnsi="Arial" w:cs="Arial"/>
          </w:rPr>
          <w:t xml:space="preserve">enabled, the </w:t>
        </w:r>
        <w:r w:rsidR="00E448CB" w:rsidRPr="00EC51D9">
          <w:rPr>
            <w:rFonts w:ascii="Arial" w:hAnsi="Arial" w:cs="Arial"/>
          </w:rPr>
          <w:t>cus</w:t>
        </w:r>
        <w:r>
          <w:rPr>
            <w:rFonts w:ascii="Arial" w:hAnsi="Arial" w:cs="Arial"/>
          </w:rPr>
          <w:t xml:space="preserve">tomer is synchronized </w:t>
        </w:r>
      </w:ins>
    </w:p>
    <w:p w14:paraId="15815F38" w14:textId="5FFD6C55" w:rsidR="00E448CB" w:rsidRPr="00DE2975" w:rsidRDefault="00943E94">
      <w:pPr>
        <w:ind w:firstLine="720"/>
        <w:rPr>
          <w:ins w:id="979" w:author="Anita Rendulić" w:date="2018-01-03T14:59:00Z"/>
          <w:rFonts w:ascii="Arial" w:hAnsi="Arial" w:cs="Arial"/>
          <w:rPrChange w:id="980" w:author="Anita Rendulić" w:date="2018-01-08T08:27:00Z">
            <w:rPr>
              <w:ins w:id="981" w:author="Anita Rendulić" w:date="2018-01-03T14:59:00Z"/>
              <w:rFonts w:ascii="Arial" w:hAnsi="Arial" w:cs="Arial"/>
              <w:b/>
            </w:rPr>
          </w:rPrChange>
        </w:rPr>
        <w:pPrChange w:id="982" w:author="Anita Rendulić" w:date="2018-01-08T08:27:00Z">
          <w:pPr/>
        </w:pPrChange>
      </w:pPr>
      <w:ins w:id="983" w:author="Anita Rendulić" w:date="2018-01-07T16:07:00Z">
        <w:r>
          <w:rPr>
            <w:rFonts w:ascii="Arial" w:hAnsi="Arial" w:cs="Arial"/>
          </w:rPr>
          <w:t xml:space="preserve">    </w:t>
        </w:r>
      </w:ins>
      <w:proofErr w:type="gramStart"/>
      <w:ins w:id="984" w:author="Anita Rendulić" w:date="2018-01-03T14:59:00Z">
        <w:r w:rsidR="00DC3A93">
          <w:rPr>
            <w:rFonts w:ascii="Arial" w:hAnsi="Arial" w:cs="Arial"/>
          </w:rPr>
          <w:t>towards</w:t>
        </w:r>
        <w:proofErr w:type="gramEnd"/>
        <w:r w:rsidR="00DC3A93">
          <w:rPr>
            <w:rFonts w:ascii="Arial" w:hAnsi="Arial" w:cs="Arial"/>
          </w:rPr>
          <w:t xml:space="preserve"> </w:t>
        </w:r>
        <w:proofErr w:type="spellStart"/>
        <w:r w:rsidR="00DC3A93">
          <w:rPr>
            <w:rFonts w:ascii="Arial" w:hAnsi="Arial" w:cs="Arial"/>
          </w:rPr>
          <w:t>eX</w:t>
        </w:r>
        <w:r w:rsidR="00E448CB" w:rsidRPr="00EC51D9">
          <w:rPr>
            <w:rFonts w:ascii="Arial" w:hAnsi="Arial" w:cs="Arial"/>
          </w:rPr>
          <w:t>act</w:t>
        </w:r>
        <w:proofErr w:type="spellEnd"/>
        <w:r w:rsidR="00E448CB" w:rsidRPr="00EC51D9">
          <w:rPr>
            <w:rFonts w:ascii="Arial" w:hAnsi="Arial" w:cs="Arial"/>
          </w:rPr>
          <w:t>.</w:t>
        </w:r>
      </w:ins>
    </w:p>
    <w:p w14:paraId="00E387E4" w14:textId="1FF19988" w:rsidR="00E448CB" w:rsidRDefault="000C0413">
      <w:pPr>
        <w:pStyle w:val="ListParagraph"/>
        <w:numPr>
          <w:ilvl w:val="0"/>
          <w:numId w:val="89"/>
        </w:numPr>
        <w:jc w:val="both"/>
        <w:rPr>
          <w:ins w:id="985" w:author="Anita Rendulić" w:date="2018-01-03T14:59:00Z"/>
          <w:rFonts w:ascii="Arial" w:hAnsi="Arial" w:cs="Arial"/>
        </w:rPr>
        <w:pPrChange w:id="986" w:author="Anita Rendulić" w:date="2018-01-05T16:09:00Z">
          <w:pPr/>
        </w:pPrChange>
      </w:pPr>
      <w:ins w:id="987" w:author="Anita Rendulić" w:date="2018-01-05T16:06:00Z">
        <w:r>
          <w:rPr>
            <w:rFonts w:ascii="Arial" w:hAnsi="Arial" w:cs="Arial"/>
          </w:rPr>
          <w:t>w</w:t>
        </w:r>
      </w:ins>
      <w:ins w:id="988" w:author="Anita Rendulić" w:date="2018-01-03T14:59:00Z">
        <w:r w:rsidR="00943E94">
          <w:rPr>
            <w:rFonts w:ascii="Arial" w:hAnsi="Arial" w:cs="Arial"/>
          </w:rPr>
          <w:t xml:space="preserve">hen </w:t>
        </w:r>
      </w:ins>
      <w:ins w:id="989" w:author="Anita Rendulić" w:date="2018-01-05T16:09:00Z">
        <w:r w:rsidR="002678F4">
          <w:rPr>
            <w:rFonts w:ascii="Arial" w:hAnsi="Arial" w:cs="Arial"/>
          </w:rPr>
          <w:t xml:space="preserve">WS </w:t>
        </w:r>
      </w:ins>
      <w:ins w:id="990" w:author="Anita Rendulić" w:date="2018-01-03T14:59:00Z">
        <w:r w:rsidR="00E448CB" w:rsidRPr="000C0413">
          <w:rPr>
            <w:rFonts w:ascii="Arial" w:hAnsi="Arial" w:cs="Arial"/>
            <w:rPrChange w:author="Anita Rendulić" w:date="2018-01-05T16:06:00Z" w:id="991">
              <w:rPr/>
            </w:rPrChange>
          </w:rPr>
          <w:t xml:space="preserve">call for customer </w:t>
        </w:r>
      </w:ins>
      <w:ins w:id="992" w:author="Anita Rendulić" w:date="2018-01-05T16:09:00Z">
        <w:r w:rsidR="002678F4">
          <w:rPr>
            <w:rFonts w:ascii="Arial" w:hAnsi="Arial" w:cs="Arial"/>
          </w:rPr>
          <w:t xml:space="preserve">update </w:t>
        </w:r>
      </w:ins>
      <w:ins w:id="993" w:author="Anita Rendulić" w:date="2018-01-03T14:59:00Z">
        <w:r w:rsidR="00E448CB" w:rsidRPr="000C0413">
          <w:rPr>
            <w:rFonts w:ascii="Arial" w:hAnsi="Arial" w:cs="Arial"/>
            <w:rPrChange w:author="Anita Rendulić" w:date="2018-01-05T16:06:00Z" w:id="994">
              <w:rPr/>
            </w:rPrChange>
          </w:rPr>
          <w:t>fails, error handling and repeati</w:t>
        </w:r>
        <w:r w:rsidR="002678F4">
          <w:rPr>
            <w:rFonts w:ascii="Arial" w:hAnsi="Arial" w:cs="Arial"/>
          </w:rPr>
          <w:t xml:space="preserve">ng of failed messages sent to </w:t>
        </w:r>
        <w:proofErr w:type="spellStart"/>
        <w:r w:rsidR="002678F4">
          <w:rPr>
            <w:rFonts w:ascii="Arial" w:hAnsi="Arial" w:cs="Arial"/>
          </w:rPr>
          <w:t>eX</w:t>
        </w:r>
        <w:r w:rsidR="00E448CB" w:rsidRPr="000C0413">
          <w:rPr>
            <w:rFonts w:ascii="Arial" w:hAnsi="Arial" w:cs="Arial"/>
            <w:rPrChange w:author="Anita Rendulić" w:date="2018-01-05T16:06:00Z" w:id="995">
              <w:rPr/>
            </w:rPrChange>
          </w:rPr>
          <w:t>act</w:t>
        </w:r>
        <w:proofErr w:type="spellEnd"/>
        <w:r w:rsidR="00E448CB" w:rsidRPr="000C0413">
          <w:rPr>
            <w:rFonts w:ascii="Arial" w:hAnsi="Arial" w:cs="Arial"/>
            <w:rPrChange w:author="Anita Rendulić" w:date="2018-01-05T16:06:00Z" w:id="996">
              <w:rPr/>
            </w:rPrChange>
          </w:rPr>
          <w:t xml:space="preserve"> </w:t>
        </w:r>
      </w:ins>
      <w:ins w:id="997" w:author="Anita Rendulić" w:date="2018-01-05T16:09:00Z">
        <w:r w:rsidR="002678F4">
          <w:rPr>
            <w:rFonts w:ascii="Arial" w:hAnsi="Arial" w:cs="Arial"/>
          </w:rPr>
          <w:t xml:space="preserve">will </w:t>
        </w:r>
      </w:ins>
      <w:ins w:id="998" w:author="Anita Rendulić" w:date="2018-01-03T14:59:00Z">
        <w:r w:rsidR="00E448CB" w:rsidRPr="000C0413">
          <w:rPr>
            <w:rFonts w:ascii="Arial" w:hAnsi="Arial" w:cs="Arial"/>
            <w:rPrChange w:author="Anita Rendulić" w:date="2018-01-05T16:06:00Z" w:id="999">
              <w:rPr/>
            </w:rPrChange>
          </w:rPr>
          <w:t>be</w:t>
        </w:r>
        <w:r w:rsidR="002678F4">
          <w:rPr>
            <w:rFonts w:ascii="Arial" w:hAnsi="Arial" w:cs="Arial"/>
          </w:rPr>
          <w:t xml:space="preserve"> implemented on VUB side</w:t>
        </w:r>
      </w:ins>
    </w:p>
    <w:p w14:paraId="33E0F299" w14:textId="426780D0" w:rsidR="00E448CB" w:rsidRPr="002678F4" w:rsidRDefault="002678F4">
      <w:pPr>
        <w:pStyle w:val="ListParagraph"/>
        <w:numPr>
          <w:ilvl w:val="0"/>
          <w:numId w:val="89"/>
        </w:numPr>
        <w:spacing w:before="60"/>
        <w:ind w:left="714" w:hanging="357"/>
        <w:jc w:val="both"/>
        <w:rPr>
          <w:ins w:id="1000" w:author="Anita Rendulić" w:date="2018-01-03T14:59:00Z"/>
          <w:rFonts w:ascii="Arial" w:hAnsi="Arial" w:cs="Arial"/>
          <w:rPrChange w:id="1001" w:author="Anita Rendulić" w:date="2018-01-05T16:10:00Z">
            <w:rPr>
              <w:ins w:id="1002" w:author="Anita Rendulić" w:date="2018-01-03T14:59:00Z"/>
            </w:rPr>
          </w:rPrChange>
        </w:rPr>
        <w:pPrChange w:id="1003" w:author="Anita Rendulić" w:date="2018-01-07T16:08:00Z">
          <w:pPr/>
        </w:pPrChange>
      </w:pPr>
      <w:ins w:id="1004" w:author="Anita Rendulić" w:date="2018-01-05T16:10:00Z">
        <w:r>
          <w:rPr>
            <w:rFonts w:ascii="Arial" w:hAnsi="Arial" w:cs="Arial"/>
          </w:rPr>
          <w:t xml:space="preserve">if WS </w:t>
        </w:r>
      </w:ins>
      <w:ins w:id="1005" w:author="Anita Rendulić" w:date="2018-01-03T14:59:00Z">
        <w:r>
          <w:rPr>
            <w:rFonts w:ascii="Arial" w:hAnsi="Arial" w:cs="Arial"/>
          </w:rPr>
          <w:t xml:space="preserve">request sent to </w:t>
        </w:r>
      </w:ins>
      <w:proofErr w:type="spellStart"/>
      <w:ins w:id="1006" w:author="Anita Rendulić" w:date="2018-01-05T16:10:00Z">
        <w:r>
          <w:rPr>
            <w:rFonts w:ascii="Arial" w:hAnsi="Arial" w:cs="Arial"/>
          </w:rPr>
          <w:t>eX</w:t>
        </w:r>
      </w:ins>
      <w:ins w:id="1007" w:author="Anita Rendulić" w:date="2018-01-03T14:59:00Z">
        <w:r w:rsidR="00E448CB" w:rsidRPr="002678F4">
          <w:rPr>
            <w:rFonts w:ascii="Arial" w:hAnsi="Arial" w:cs="Arial"/>
            <w:rPrChange w:author="Anita Rendulić" w:date="2018-01-05T16:10:00Z" w:id="1008">
              <w:rPr/>
            </w:rPrChange>
          </w:rPr>
          <w:t>act</w:t>
        </w:r>
        <w:proofErr w:type="spellEnd"/>
        <w:r w:rsidR="00E448CB" w:rsidRPr="002678F4">
          <w:rPr>
            <w:rFonts w:ascii="Arial" w:hAnsi="Arial" w:cs="Arial"/>
            <w:rPrChange w:author="Anita Rendulić" w:date="2018-01-05T16:10:00Z" w:id="1009">
              <w:rPr/>
            </w:rPrChange>
          </w:rPr>
          <w:t xml:space="preserve"> fails because:</w:t>
        </w:r>
      </w:ins>
    </w:p>
    <w:p w14:paraId="696B9F0C" w14:textId="77777777" w:rsidR="002678F4" w:rsidRDefault="002678F4">
      <w:pPr>
        <w:pStyle w:val="ListParagraph"/>
        <w:spacing w:after="160" w:line="259" w:lineRule="auto"/>
        <w:ind w:left="720"/>
        <w:contextualSpacing/>
        <w:jc w:val="both"/>
        <w:rPr>
          <w:ins w:id="1010" w:author="Anita Rendulić" w:date="2018-01-05T16:14:00Z"/>
          <w:rFonts w:ascii="Arial" w:hAnsi="Arial" w:cs="Arial"/>
        </w:rPr>
        <w:pPrChange w:id="1011" w:author="Anita Rendulić" w:date="2018-01-05T16:43:00Z">
          <w:pPr>
            <w:pStyle w:val="ListParagraph"/>
            <w:numPr>
              <w:numId w:val="75"/>
            </w:numPr>
            <w:spacing w:after="160" w:line="259" w:lineRule="auto"/>
            <w:ind w:left="720" w:hanging="360"/>
            <w:contextualSpacing/>
          </w:pPr>
        </w:pPrChange>
      </w:pPr>
      <w:ins w:id="1012" w:author="Anita Rendulić" w:date="2018-01-05T16:10:00Z">
        <w:r>
          <w:rPr>
            <w:rFonts w:ascii="Arial" w:hAnsi="Arial" w:cs="Arial"/>
          </w:rPr>
          <w:t xml:space="preserve">a) </w:t>
        </w:r>
      </w:ins>
      <w:proofErr w:type="gramStart"/>
      <w:ins w:id="1013" w:author="Anita Rendulić" w:date="2018-01-03T14:59:00Z">
        <w:r>
          <w:rPr>
            <w:rFonts w:ascii="Arial" w:hAnsi="Arial" w:cs="Arial"/>
          </w:rPr>
          <w:t>of</w:t>
        </w:r>
        <w:proofErr w:type="gramEnd"/>
        <w:r w:rsidR="00E448CB" w:rsidRPr="00EC51D9">
          <w:rPr>
            <w:rFonts w:ascii="Arial" w:hAnsi="Arial" w:cs="Arial"/>
          </w:rPr>
          <w:t xml:space="preserve"> business rules</w:t>
        </w:r>
      </w:ins>
      <w:ins w:id="1014" w:author="Anita Rendulić" w:date="2018-01-05T16:11:00Z">
        <w:r>
          <w:rPr>
            <w:rFonts w:ascii="Arial" w:hAnsi="Arial" w:cs="Arial"/>
          </w:rPr>
          <w:t xml:space="preserve"> (e.g. </w:t>
        </w:r>
      </w:ins>
      <w:ins w:id="1015" w:author="Anita Rendulić" w:date="2018-01-03T14:59:00Z">
        <w:r w:rsidR="00E448CB" w:rsidRPr="00EC51D9">
          <w:rPr>
            <w:rFonts w:ascii="Arial" w:hAnsi="Arial" w:cs="Arial"/>
          </w:rPr>
          <w:t>uniqueness o</w:t>
        </w:r>
        <w:r>
          <w:rPr>
            <w:rFonts w:ascii="Arial" w:hAnsi="Arial" w:cs="Arial"/>
          </w:rPr>
          <w:t xml:space="preserve">f the Customer ID, External ID) - </w:t>
        </w:r>
        <w:r w:rsidR="00E448CB" w:rsidRPr="00EC51D9">
          <w:rPr>
            <w:rFonts w:ascii="Arial" w:hAnsi="Arial" w:cs="Arial"/>
          </w:rPr>
          <w:t xml:space="preserve">VUB should </w:t>
        </w:r>
      </w:ins>
    </w:p>
    <w:p w14:paraId="4D64885B" w14:textId="77777777" w:rsidR="002678F4" w:rsidRDefault="002678F4">
      <w:pPr>
        <w:pStyle w:val="ListParagraph"/>
        <w:spacing w:after="160" w:line="259" w:lineRule="auto"/>
        <w:ind w:left="720"/>
        <w:contextualSpacing/>
        <w:jc w:val="both"/>
        <w:rPr>
          <w:ins w:id="1016" w:author="Anita Rendulić" w:date="2018-01-05T16:15:00Z"/>
          <w:rFonts w:ascii="Arial" w:hAnsi="Arial" w:cs="Arial"/>
        </w:rPr>
        <w:pPrChange w:id="1017" w:author="Anita Rendulić" w:date="2018-01-05T16:43:00Z">
          <w:pPr>
            <w:pStyle w:val="ListParagraph"/>
            <w:numPr>
              <w:numId w:val="75"/>
            </w:numPr>
            <w:spacing w:after="160" w:line="259" w:lineRule="auto"/>
            <w:ind w:left="720" w:hanging="360"/>
            <w:contextualSpacing/>
          </w:pPr>
        </w:pPrChange>
      </w:pPr>
      <w:ins w:id="1018" w:author="Anita Rendulić" w:date="2018-01-05T16:14:00Z">
        <w:r>
          <w:rPr>
            <w:rFonts w:ascii="Arial" w:hAnsi="Arial" w:cs="Arial"/>
          </w:rPr>
          <w:t xml:space="preserve">    </w:t>
        </w:r>
      </w:ins>
      <w:proofErr w:type="gramStart"/>
      <w:ins w:id="1019" w:author="Anita Rendulić" w:date="2018-01-03T14:59:00Z">
        <w:r w:rsidR="00E448CB" w:rsidRPr="00EC51D9">
          <w:rPr>
            <w:rFonts w:ascii="Arial" w:hAnsi="Arial" w:cs="Arial"/>
          </w:rPr>
          <w:t>correct</w:t>
        </w:r>
        <w:proofErr w:type="gramEnd"/>
        <w:r w:rsidR="00E448CB" w:rsidRPr="00EC51D9">
          <w:rPr>
            <w:rFonts w:ascii="Arial" w:hAnsi="Arial" w:cs="Arial"/>
          </w:rPr>
          <w:t xml:space="preserve"> the input message (and perform according underlying data changes in internal </w:t>
        </w:r>
      </w:ins>
    </w:p>
    <w:p w14:paraId="57C796F9" w14:textId="58027E62" w:rsidR="00E448CB" w:rsidRPr="00EC51D9" w:rsidRDefault="002678F4">
      <w:pPr>
        <w:pStyle w:val="ListParagraph"/>
        <w:spacing w:after="160" w:line="259" w:lineRule="auto"/>
        <w:ind w:left="720"/>
        <w:contextualSpacing/>
        <w:jc w:val="both"/>
        <w:rPr>
          <w:ins w:id="1020" w:author="Anita Rendulić" w:date="2018-01-03T14:59:00Z"/>
          <w:rFonts w:ascii="Arial" w:hAnsi="Arial" w:cs="Arial"/>
        </w:rPr>
        <w:pPrChange w:id="1021" w:author="Anita Rendulić" w:date="2018-01-05T16:43:00Z">
          <w:pPr>
            <w:pStyle w:val="ListParagraph"/>
            <w:numPr>
              <w:numId w:val="75"/>
            </w:numPr>
            <w:spacing w:after="160" w:line="259" w:lineRule="auto"/>
            <w:ind w:left="720" w:hanging="360"/>
            <w:contextualSpacing/>
          </w:pPr>
        </w:pPrChange>
      </w:pPr>
      <w:ins w:id="1022" w:author="Anita Rendulić" w:date="2018-01-05T16:15:00Z">
        <w:r>
          <w:rPr>
            <w:rFonts w:ascii="Arial" w:hAnsi="Arial" w:cs="Arial"/>
          </w:rPr>
          <w:t xml:space="preserve">    </w:t>
        </w:r>
      </w:ins>
      <w:proofErr w:type="gramStart"/>
      <w:ins w:id="1023" w:author="Anita Rendulić" w:date="2018-01-03T14:59:00Z">
        <w:r w:rsidR="00E448CB" w:rsidRPr="00EC51D9">
          <w:rPr>
            <w:rFonts w:ascii="Arial" w:hAnsi="Arial" w:cs="Arial"/>
          </w:rPr>
          <w:t>systems</w:t>
        </w:r>
        <w:proofErr w:type="gramEnd"/>
        <w:r w:rsidR="00E448CB" w:rsidRPr="00EC51D9">
          <w:rPr>
            <w:rFonts w:ascii="Arial" w:hAnsi="Arial" w:cs="Arial"/>
          </w:rPr>
          <w:t>) and forward it as corrected message</w:t>
        </w:r>
      </w:ins>
    </w:p>
    <w:p w14:paraId="424592F1" w14:textId="77777777" w:rsidR="007F3170" w:rsidRDefault="002678F4">
      <w:pPr>
        <w:pStyle w:val="ListParagraph"/>
        <w:spacing w:after="160" w:line="259" w:lineRule="auto"/>
        <w:ind w:left="720"/>
        <w:contextualSpacing/>
        <w:jc w:val="both"/>
        <w:rPr>
          <w:ins w:id="1024" w:author="Anita Rendulić" w:date="2018-01-08T08:27:00Z"/>
          <w:rFonts w:ascii="Arial" w:hAnsi="Arial" w:cs="Arial"/>
        </w:rPr>
        <w:pPrChange w:id="1025" w:author="Anita Rendulić" w:date="2018-01-07T16:09:00Z">
          <w:pPr>
            <w:pStyle w:val="ListParagraph"/>
            <w:numPr>
              <w:numId w:val="75"/>
            </w:numPr>
            <w:spacing w:after="160" w:line="259" w:lineRule="auto"/>
            <w:ind w:left="720" w:hanging="360"/>
            <w:contextualSpacing/>
          </w:pPr>
        </w:pPrChange>
      </w:pPr>
      <w:ins w:id="1026" w:author="Anita Rendulić" w:date="2018-01-05T16:10:00Z">
        <w:r>
          <w:rPr>
            <w:rFonts w:ascii="Arial" w:hAnsi="Arial" w:cs="Arial"/>
          </w:rPr>
          <w:t xml:space="preserve">b) </w:t>
        </w:r>
      </w:ins>
      <w:proofErr w:type="gramStart"/>
      <w:ins w:id="1027" w:author="Anita Rendulić" w:date="2018-01-03T14:59:00Z">
        <w:r w:rsidR="00943E94">
          <w:rPr>
            <w:rFonts w:ascii="Arial" w:hAnsi="Arial" w:cs="Arial"/>
          </w:rPr>
          <w:t>s</w:t>
        </w:r>
        <w:r w:rsidR="00E448CB" w:rsidRPr="00EC51D9">
          <w:rPr>
            <w:rFonts w:ascii="Arial" w:hAnsi="Arial" w:cs="Arial"/>
          </w:rPr>
          <w:t>ystem</w:t>
        </w:r>
        <w:proofErr w:type="gramEnd"/>
        <w:r w:rsidR="00E448CB" w:rsidRPr="00EC51D9">
          <w:rPr>
            <w:rFonts w:ascii="Arial" w:hAnsi="Arial" w:cs="Arial"/>
          </w:rPr>
          <w:t xml:space="preserve"> error/</w:t>
        </w:r>
        <w:r w:rsidR="00943E94">
          <w:rPr>
            <w:rFonts w:ascii="Arial" w:hAnsi="Arial" w:cs="Arial"/>
          </w:rPr>
          <w:t>s</w:t>
        </w:r>
        <w:r w:rsidR="00E448CB" w:rsidRPr="00EC51D9">
          <w:rPr>
            <w:rFonts w:ascii="Arial" w:hAnsi="Arial" w:cs="Arial"/>
          </w:rPr>
          <w:t>ervic</w:t>
        </w:r>
        <w:r w:rsidR="00943E94">
          <w:rPr>
            <w:rFonts w:ascii="Arial" w:hAnsi="Arial" w:cs="Arial"/>
          </w:rPr>
          <w:t xml:space="preserve">e unavailability on </w:t>
        </w:r>
        <w:proofErr w:type="spellStart"/>
        <w:r w:rsidR="00943E94">
          <w:rPr>
            <w:rFonts w:ascii="Arial" w:hAnsi="Arial" w:cs="Arial"/>
          </w:rPr>
          <w:t>eX</w:t>
        </w:r>
        <w:r>
          <w:rPr>
            <w:rFonts w:ascii="Arial" w:hAnsi="Arial" w:cs="Arial"/>
          </w:rPr>
          <w:t>act</w:t>
        </w:r>
        <w:proofErr w:type="spellEnd"/>
        <w:r>
          <w:rPr>
            <w:rFonts w:ascii="Arial" w:hAnsi="Arial" w:cs="Arial"/>
          </w:rPr>
          <w:t xml:space="preserve"> side </w:t>
        </w:r>
      </w:ins>
      <w:ins w:id="1028" w:author="Anita Rendulić" w:date="2018-01-07T16:09:00Z">
        <w:r w:rsidR="00943E94">
          <w:rPr>
            <w:rFonts w:ascii="Arial" w:hAnsi="Arial" w:cs="Arial"/>
          </w:rPr>
          <w:t>–</w:t>
        </w:r>
      </w:ins>
      <w:ins w:id="1029" w:author="Anita Rendulić" w:date="2018-01-03T14:59:00Z">
        <w:r>
          <w:rPr>
            <w:rFonts w:ascii="Arial" w:hAnsi="Arial" w:cs="Arial"/>
          </w:rPr>
          <w:t xml:space="preserve"> </w:t>
        </w:r>
      </w:ins>
      <w:ins w:id="1030" w:author="Anita Rendulić" w:date="2018-01-07T16:09:00Z">
        <w:r w:rsidR="00943E94">
          <w:rPr>
            <w:rFonts w:ascii="Arial" w:hAnsi="Arial" w:cs="Arial"/>
          </w:rPr>
          <w:t xml:space="preserve">VUB should contact </w:t>
        </w:r>
      </w:ins>
      <w:ins w:id="1031" w:author="Anita Rendulić" w:date="2018-01-03T14:59:00Z">
        <w:r w:rsidR="00E448CB" w:rsidRPr="00EC51D9">
          <w:rPr>
            <w:rFonts w:ascii="Arial" w:hAnsi="Arial" w:cs="Arial"/>
          </w:rPr>
          <w:t xml:space="preserve">MPSI </w:t>
        </w:r>
      </w:ins>
    </w:p>
    <w:p w14:paraId="1C534A3F" w14:textId="10BAA026" w:rsidR="002678F4" w:rsidRPr="00943E94" w:rsidRDefault="007F3170">
      <w:pPr>
        <w:pStyle w:val="ListParagraph"/>
        <w:spacing w:after="160" w:line="259" w:lineRule="auto"/>
        <w:ind w:left="720"/>
        <w:contextualSpacing/>
        <w:jc w:val="both"/>
        <w:rPr>
          <w:ins w:id="1032" w:author="Anita Rendulić" w:date="2018-01-05T16:16:00Z"/>
          <w:rFonts w:ascii="Arial" w:hAnsi="Arial" w:cs="Arial"/>
          <w:rPrChange w:id="1033" w:author="Anita Rendulić" w:date="2018-01-07T16:09:00Z">
            <w:rPr>
              <w:ins w:id="1034" w:author="Anita Rendulić" w:date="2018-01-05T16:16:00Z"/>
            </w:rPr>
          </w:rPrChange>
        </w:rPr>
        <w:pPrChange w:id="1035" w:author="Anita Rendulić" w:date="2018-01-07T16:09:00Z">
          <w:pPr>
            <w:pStyle w:val="ListParagraph"/>
            <w:numPr>
              <w:numId w:val="75"/>
            </w:numPr>
            <w:spacing w:after="160" w:line="259" w:lineRule="auto"/>
            <w:ind w:left="720" w:hanging="360"/>
            <w:contextualSpacing/>
          </w:pPr>
        </w:pPrChange>
      </w:pPr>
      <w:ins w:id="1036" w:author="Anita Rendulić" w:date="2018-01-08T08:27:00Z">
        <w:r>
          <w:rPr>
            <w:rFonts w:ascii="Arial" w:hAnsi="Arial" w:cs="Arial"/>
          </w:rPr>
          <w:t xml:space="preserve">    </w:t>
        </w:r>
      </w:ins>
      <w:proofErr w:type="gramStart"/>
      <w:ins w:id="1037" w:author="Anita Rendulić" w:date="2018-01-03T14:59:00Z">
        <w:r w:rsidR="00E448CB" w:rsidRPr="00EC51D9">
          <w:rPr>
            <w:rFonts w:ascii="Arial" w:hAnsi="Arial" w:cs="Arial"/>
          </w:rPr>
          <w:t>operations</w:t>
        </w:r>
        <w:proofErr w:type="gramEnd"/>
        <w:r w:rsidR="00E448CB" w:rsidRPr="00EC51D9">
          <w:rPr>
            <w:rFonts w:ascii="Arial" w:hAnsi="Arial" w:cs="Arial"/>
          </w:rPr>
          <w:t xml:space="preserve"> </w:t>
        </w:r>
        <w:r w:rsidR="00E448CB" w:rsidRPr="00943E94">
          <w:rPr>
            <w:rFonts w:ascii="Arial" w:hAnsi="Arial" w:cs="Arial"/>
            <w:rPrChange w:author="Anita Rendulić" w:date="2018-01-07T16:09:00Z" w:id="1038">
              <w:rPr/>
            </w:rPrChange>
          </w:rPr>
          <w:t xml:space="preserve">and </w:t>
        </w:r>
      </w:ins>
      <w:ins w:id="1039" w:author="Anita Rendulić" w:date="2018-01-07T16:09:00Z">
        <w:r w:rsidR="00943E94">
          <w:rPr>
            <w:rFonts w:ascii="Arial" w:hAnsi="Arial" w:cs="Arial"/>
          </w:rPr>
          <w:t xml:space="preserve">submit </w:t>
        </w:r>
      </w:ins>
      <w:ins w:id="1040" w:author="Anita Rendulić" w:date="2018-01-03T14:59:00Z">
        <w:r w:rsidR="00E448CB" w:rsidRPr="00943E94">
          <w:rPr>
            <w:rFonts w:ascii="Arial" w:hAnsi="Arial" w:cs="Arial"/>
            <w:rPrChange w:author="Anita Rendulić" w:date="2018-01-07T16:09:00Z" w:id="1041">
              <w:rPr/>
            </w:rPrChange>
          </w:rPr>
          <w:t xml:space="preserve">maintenance request for solving the underlying cause on </w:t>
        </w:r>
      </w:ins>
    </w:p>
    <w:p w14:paraId="7449F447" w14:textId="77777777" w:rsidR="007F3170" w:rsidRDefault="002678F4">
      <w:pPr>
        <w:pStyle w:val="ListParagraph"/>
        <w:spacing w:after="160" w:line="259" w:lineRule="auto"/>
        <w:ind w:left="720"/>
        <w:contextualSpacing/>
        <w:jc w:val="both"/>
        <w:rPr>
          <w:ins w:id="1042" w:author="Anita Rendulić" w:date="2018-01-08T08:27:00Z"/>
          <w:rFonts w:ascii="Arial" w:hAnsi="Arial" w:cs="Arial"/>
        </w:rPr>
        <w:pPrChange w:id="1043" w:author="Anita Rendulić" w:date="2018-01-05T16:43:00Z">
          <w:pPr>
            <w:pStyle w:val="ListParagraph"/>
            <w:numPr>
              <w:numId w:val="75"/>
            </w:numPr>
            <w:spacing w:after="160" w:line="259" w:lineRule="auto"/>
            <w:ind w:left="720" w:hanging="360"/>
            <w:contextualSpacing/>
          </w:pPr>
        </w:pPrChange>
      </w:pPr>
      <w:ins w:id="1044" w:author="Anita Rendulić" w:date="2018-01-05T16:16:00Z">
        <w:r>
          <w:rPr>
            <w:rFonts w:ascii="Arial" w:hAnsi="Arial" w:cs="Arial"/>
          </w:rPr>
          <w:t xml:space="preserve">    </w:t>
        </w:r>
        <w:proofErr w:type="spellStart"/>
        <w:proofErr w:type="gramStart"/>
        <w:r>
          <w:rPr>
            <w:rFonts w:ascii="Arial" w:hAnsi="Arial" w:cs="Arial"/>
          </w:rPr>
          <w:t>eX</w:t>
        </w:r>
      </w:ins>
      <w:ins w:id="1045" w:author="Anita Rendulić" w:date="2018-01-03T14:59:00Z">
        <w:r w:rsidR="00943E94">
          <w:rPr>
            <w:rFonts w:ascii="Arial" w:hAnsi="Arial" w:cs="Arial"/>
          </w:rPr>
          <w:t>act</w:t>
        </w:r>
        <w:proofErr w:type="spellEnd"/>
        <w:proofErr w:type="gramEnd"/>
        <w:r w:rsidR="00943E94">
          <w:rPr>
            <w:rFonts w:ascii="Arial" w:hAnsi="Arial" w:cs="Arial"/>
          </w:rPr>
          <w:t xml:space="preserve"> (a</w:t>
        </w:r>
        <w:r w:rsidR="00E448CB" w:rsidRPr="00EC51D9">
          <w:rPr>
            <w:rFonts w:ascii="Arial" w:hAnsi="Arial" w:cs="Arial"/>
          </w:rPr>
          <w:t>ll f</w:t>
        </w:r>
        <w:r w:rsidR="00943E94">
          <w:rPr>
            <w:rFonts w:ascii="Arial" w:hAnsi="Arial" w:cs="Arial"/>
          </w:rPr>
          <w:t>urther calls of WSs</w:t>
        </w:r>
        <w:r w:rsidR="00E448CB" w:rsidRPr="00EC51D9">
          <w:rPr>
            <w:rFonts w:ascii="Arial" w:hAnsi="Arial" w:cs="Arial"/>
          </w:rPr>
          <w:t xml:space="preserve"> during the period of service </w:t>
        </w:r>
        <w:r w:rsidR="00943E94">
          <w:rPr>
            <w:rFonts w:ascii="Arial" w:hAnsi="Arial" w:cs="Arial"/>
          </w:rPr>
          <w:t xml:space="preserve">unavailability should be </w:t>
        </w:r>
      </w:ins>
    </w:p>
    <w:p w14:paraId="26DEB578" w14:textId="77777777" w:rsidR="007F3170" w:rsidRDefault="007F3170">
      <w:pPr>
        <w:pStyle w:val="ListParagraph"/>
        <w:spacing w:after="160" w:line="259" w:lineRule="auto"/>
        <w:ind w:left="720"/>
        <w:contextualSpacing/>
        <w:jc w:val="both"/>
        <w:rPr>
          <w:ins w:id="1046" w:author="Anita Rendulić" w:date="2018-01-08T08:27:00Z"/>
          <w:rFonts w:ascii="Arial" w:hAnsi="Arial" w:cs="Arial"/>
        </w:rPr>
        <w:pPrChange w:id="1047" w:author="Anita Rendulić" w:date="2018-01-05T16:43:00Z">
          <w:pPr>
            <w:pStyle w:val="ListParagraph"/>
            <w:numPr>
              <w:numId w:val="75"/>
            </w:numPr>
            <w:spacing w:after="160" w:line="259" w:lineRule="auto"/>
            <w:ind w:left="720" w:hanging="360"/>
            <w:contextualSpacing/>
          </w:pPr>
        </w:pPrChange>
      </w:pPr>
      <w:ins w:id="1048" w:author="Anita Rendulić" w:date="2018-01-08T08:27:00Z">
        <w:r>
          <w:rPr>
            <w:rFonts w:ascii="Arial" w:hAnsi="Arial" w:cs="Arial"/>
          </w:rPr>
          <w:t xml:space="preserve">    </w:t>
        </w:r>
      </w:ins>
      <w:proofErr w:type="gramStart"/>
      <w:ins w:id="1049" w:author="Anita Rendulić" w:date="2018-01-03T14:59:00Z">
        <w:r w:rsidR="00943E94">
          <w:rPr>
            <w:rFonts w:ascii="Arial" w:hAnsi="Arial" w:cs="Arial"/>
          </w:rPr>
          <w:t>paused</w:t>
        </w:r>
        <w:proofErr w:type="gramEnd"/>
        <w:r w:rsidR="00943E94">
          <w:rPr>
            <w:rFonts w:ascii="Arial" w:hAnsi="Arial" w:cs="Arial"/>
          </w:rPr>
          <w:t>, a</w:t>
        </w:r>
        <w:r w:rsidR="00E448CB" w:rsidRPr="00EC51D9">
          <w:rPr>
            <w:rFonts w:ascii="Arial" w:hAnsi="Arial" w:cs="Arial"/>
          </w:rPr>
          <w:t xml:space="preserve">fter </w:t>
        </w:r>
      </w:ins>
      <w:ins w:id="1050" w:author="Anita Rendulić" w:date="2018-01-07T16:10:00Z">
        <w:r w:rsidR="00943E94">
          <w:rPr>
            <w:rFonts w:ascii="Arial" w:hAnsi="Arial" w:cs="Arial"/>
          </w:rPr>
          <w:t>correction</w:t>
        </w:r>
      </w:ins>
      <w:ins w:id="1051" w:author="Anita Rendulić" w:date="2018-01-03T14:59:00Z">
        <w:r w:rsidR="00E448CB" w:rsidRPr="00EC51D9">
          <w:rPr>
            <w:rFonts w:ascii="Arial" w:hAnsi="Arial" w:cs="Arial"/>
          </w:rPr>
          <w:t xml:space="preserve"> all </w:t>
        </w:r>
      </w:ins>
      <w:ins w:id="1052" w:author="Anita Rendulić" w:date="2018-01-07T16:11:00Z">
        <w:r w:rsidR="00943E94">
          <w:rPr>
            <w:rFonts w:ascii="Arial" w:hAnsi="Arial" w:cs="Arial"/>
          </w:rPr>
          <w:t xml:space="preserve">sent </w:t>
        </w:r>
      </w:ins>
      <w:ins w:id="1053" w:author="Anita Rendulić" w:date="2018-01-03T14:59:00Z">
        <w:r w:rsidR="00E448CB" w:rsidRPr="00EC51D9">
          <w:rPr>
            <w:rFonts w:ascii="Arial" w:hAnsi="Arial" w:cs="Arial"/>
          </w:rPr>
          <w:t>messages that failed</w:t>
        </w:r>
      </w:ins>
      <w:ins w:id="1054" w:author="Anita Rendulić" w:date="2018-01-07T16:11:00Z">
        <w:r w:rsidR="00943E94">
          <w:rPr>
            <w:rFonts w:ascii="Arial" w:hAnsi="Arial" w:cs="Arial"/>
          </w:rPr>
          <w:t xml:space="preserve">, </w:t>
        </w:r>
      </w:ins>
      <w:ins w:id="1055" w:author="Anita Rendulić" w:date="2018-01-03T14:59:00Z">
        <w:r w:rsidR="00E448CB" w:rsidRPr="00EC51D9">
          <w:rPr>
            <w:rFonts w:ascii="Arial" w:hAnsi="Arial" w:cs="Arial"/>
          </w:rPr>
          <w:t xml:space="preserve">should be re-sent in sequential </w:t>
        </w:r>
      </w:ins>
    </w:p>
    <w:p w14:paraId="0E36914F" w14:textId="77777777" w:rsidR="007F3170" w:rsidRDefault="007F3170">
      <w:pPr>
        <w:pStyle w:val="ListParagraph"/>
        <w:spacing w:after="160" w:line="259" w:lineRule="auto"/>
        <w:ind w:left="720"/>
        <w:contextualSpacing/>
        <w:jc w:val="both"/>
        <w:rPr>
          <w:ins w:id="1056" w:author="Anita Rendulić" w:date="2018-01-08T08:27:00Z"/>
          <w:rFonts w:ascii="Arial" w:hAnsi="Arial" w:cs="Arial"/>
        </w:rPr>
        <w:pPrChange w:id="1057" w:author="Anita Rendulić" w:date="2018-01-05T16:43:00Z">
          <w:pPr>
            <w:pStyle w:val="ListParagraph"/>
            <w:numPr>
              <w:numId w:val="75"/>
            </w:numPr>
            <w:spacing w:after="160" w:line="259" w:lineRule="auto"/>
            <w:ind w:left="720" w:hanging="360"/>
            <w:contextualSpacing/>
          </w:pPr>
        </w:pPrChange>
      </w:pPr>
      <w:ins w:id="1058" w:author="Anita Rendulić" w:date="2018-01-08T08:27:00Z">
        <w:r>
          <w:rPr>
            <w:rFonts w:ascii="Arial" w:hAnsi="Arial" w:cs="Arial"/>
          </w:rPr>
          <w:t xml:space="preserve">    </w:t>
        </w:r>
      </w:ins>
      <w:proofErr w:type="gramStart"/>
      <w:ins w:id="1059" w:author="Anita Rendulić" w:date="2018-01-03T14:59:00Z">
        <w:r w:rsidR="00E448CB" w:rsidRPr="00EC51D9">
          <w:rPr>
            <w:rFonts w:ascii="Arial" w:hAnsi="Arial" w:cs="Arial"/>
          </w:rPr>
          <w:t>order</w:t>
        </w:r>
        <w:proofErr w:type="gramEnd"/>
        <w:r w:rsidR="00E448CB" w:rsidRPr="00EC51D9">
          <w:rPr>
            <w:rFonts w:ascii="Arial" w:hAnsi="Arial" w:cs="Arial"/>
          </w:rPr>
          <w:t xml:space="preserve"> and all further calls, paused for sending during the service disruption, should be </w:t>
        </w:r>
      </w:ins>
    </w:p>
    <w:p w14:paraId="1DD0CF74" w14:textId="5CCD038A" w:rsidR="00E448CB" w:rsidRPr="00C02E70" w:rsidRDefault="007F3170">
      <w:pPr>
        <w:pStyle w:val="ListParagraph"/>
        <w:spacing w:after="160" w:line="259" w:lineRule="auto"/>
        <w:ind w:left="720"/>
        <w:contextualSpacing/>
        <w:jc w:val="both"/>
        <w:rPr>
          <w:ins w:id="1060" w:author="Anita Rendulić" w:date="2018-01-03T14:59:00Z"/>
          <w:rFonts w:ascii="Arial" w:hAnsi="Arial" w:cs="Arial"/>
          <w:rPrChange w:id="1061" w:author="Anita Rendulić" w:date="2018-01-05T16:42:00Z">
            <w:rPr>
              <w:ins w:id="1062" w:author="Anita Rendulić" w:date="2018-01-03T14:59:00Z"/>
            </w:rPr>
          </w:rPrChange>
        </w:rPr>
        <w:pPrChange w:id="1063" w:author="Anita Rendulić" w:date="2018-01-05T16:43:00Z">
          <w:pPr>
            <w:pStyle w:val="ListParagraph"/>
            <w:numPr>
              <w:numId w:val="75"/>
            </w:numPr>
            <w:spacing w:after="160" w:line="259" w:lineRule="auto"/>
            <w:ind w:left="720" w:hanging="360"/>
            <w:contextualSpacing/>
          </w:pPr>
        </w:pPrChange>
      </w:pPr>
      <w:ins w:id="1064" w:author="Anita Rendulić" w:date="2018-01-08T08:27:00Z">
        <w:r>
          <w:rPr>
            <w:rFonts w:ascii="Arial" w:hAnsi="Arial" w:cs="Arial"/>
          </w:rPr>
          <w:t xml:space="preserve">    </w:t>
        </w:r>
      </w:ins>
      <w:proofErr w:type="gramStart"/>
      <w:ins w:id="1065" w:author="Anita Rendulić" w:date="2018-01-03T14:59:00Z">
        <w:r w:rsidR="00E448CB" w:rsidRPr="00EC51D9">
          <w:rPr>
            <w:rFonts w:ascii="Arial" w:hAnsi="Arial" w:cs="Arial"/>
          </w:rPr>
          <w:t>resumed</w:t>
        </w:r>
      </w:ins>
      <w:proofErr w:type="gramEnd"/>
      <w:ins w:id="1066" w:author="Anita Rendulić" w:date="2018-01-07T16:11:00Z">
        <w:r w:rsidR="00943E94">
          <w:rPr>
            <w:rFonts w:ascii="Arial" w:hAnsi="Arial" w:cs="Arial"/>
          </w:rPr>
          <w:t>)</w:t>
        </w:r>
      </w:ins>
      <w:ins w:id="1067" w:author="Anita Rendulić" w:date="2018-01-03T14:59:00Z">
        <w:r w:rsidR="00E448CB" w:rsidRPr="00EC51D9">
          <w:rPr>
            <w:rFonts w:ascii="Arial" w:hAnsi="Arial" w:cs="Arial"/>
          </w:rPr>
          <w:t>.</w:t>
        </w:r>
      </w:ins>
    </w:p>
    <w:p w14:paraId="73DAEEAE" w14:textId="56414E7F" w:rsidR="00E448CB" w:rsidRPr="00C02E70" w:rsidRDefault="00C02E70">
      <w:pPr>
        <w:pStyle w:val="ListParagraph"/>
        <w:numPr>
          <w:ilvl w:val="0"/>
          <w:numId w:val="75"/>
        </w:numPr>
        <w:jc w:val="both"/>
        <w:rPr>
          <w:ins w:id="1068" w:author="Anita Rendulić" w:date="2018-01-03T14:59:00Z"/>
          <w:rFonts w:ascii="Arial" w:hAnsi="Arial" w:cs="Arial"/>
          <w:rPrChange w:id="1069" w:author="Anita Rendulić" w:date="2018-01-05T16:36:00Z">
            <w:rPr>
              <w:ins w:id="1070" w:author="Anita Rendulić" w:date="2018-01-03T14:59:00Z"/>
            </w:rPr>
          </w:rPrChange>
        </w:rPr>
        <w:pPrChange w:id="1071" w:author="Anita Rendulić" w:date="2018-01-05T16:43:00Z">
          <w:pPr/>
        </w:pPrChange>
      </w:pPr>
      <w:commentRangeStart w:id="1072"/>
      <w:commentRangeStart w:id="1073"/>
      <w:proofErr w:type="spellStart"/>
      <w:proofErr w:type="gramStart"/>
      <w:ins w:id="1074" w:author="Anita Rendulić" w:date="2018-01-05T16:36:00Z">
        <w:r>
          <w:rPr>
            <w:rFonts w:ascii="Arial" w:hAnsi="Arial" w:cs="Arial"/>
          </w:rPr>
          <w:t>eX</w:t>
        </w:r>
      </w:ins>
      <w:ins w:id="1075" w:author="Anita Rendulić" w:date="2018-01-03T14:59:00Z">
        <w:r w:rsidR="00E448CB" w:rsidRPr="00C02E70">
          <w:rPr>
            <w:rFonts w:ascii="Arial" w:hAnsi="Arial" w:cs="Arial"/>
            <w:rPrChange w:author="Anita Rendulić" w:date="2018-01-05T16:36:00Z" w:id="1076">
              <w:rPr/>
            </w:rPrChange>
          </w:rPr>
          <w:t>act</w:t>
        </w:r>
        <w:proofErr w:type="spellEnd"/>
        <w:proofErr w:type="gramEnd"/>
        <w:r w:rsidR="00E448CB" w:rsidRPr="00C02E70">
          <w:rPr>
            <w:rFonts w:ascii="Arial" w:hAnsi="Arial" w:cs="Arial"/>
            <w:rPrChange w:author="Anita Rendulić" w:date="2018-01-05T16:36:00Z" w:id="1077">
              <w:rPr/>
            </w:rPrChange>
          </w:rPr>
          <w:t xml:space="preserve"> web services should be called for </w:t>
        </w:r>
      </w:ins>
      <w:ins w:id="1078" w:author="Anita Rendulić" w:date="2018-01-05T16:36:00Z">
        <w:r>
          <w:rPr>
            <w:rFonts w:ascii="Arial" w:hAnsi="Arial" w:cs="Arial"/>
          </w:rPr>
          <w:t xml:space="preserve">max. </w:t>
        </w:r>
      </w:ins>
      <w:ins w:id="1079" w:author="Anita Rendulić" w:date="2018-01-03T14:59:00Z">
        <w:r>
          <w:rPr>
            <w:rFonts w:ascii="Arial" w:hAnsi="Arial" w:cs="Arial"/>
          </w:rPr>
          <w:t>1 call per 5 seconds,</w:t>
        </w:r>
      </w:ins>
      <w:ins w:id="1080" w:author="Anita Rendulić" w:date="2018-01-05T16:40:00Z">
        <w:r>
          <w:rPr>
            <w:rFonts w:ascii="Arial" w:hAnsi="Arial" w:cs="Arial"/>
          </w:rPr>
          <w:t xml:space="preserve"> </w:t>
        </w:r>
      </w:ins>
      <w:ins w:id="1081" w:author="Anita Rendulić" w:date="2018-01-03T14:59:00Z">
        <w:r w:rsidR="00E448CB" w:rsidRPr="00C02E70">
          <w:rPr>
            <w:rFonts w:ascii="Arial" w:hAnsi="Arial" w:cs="Arial"/>
            <w:rPrChange w:author="Anita Rendulić" w:date="2018-01-05T16:36:00Z" w:id="1082">
              <w:rPr/>
            </w:rPrChange>
          </w:rPr>
          <w:t xml:space="preserve">  </w:t>
        </w:r>
      </w:ins>
      <w:commentRangeEnd w:id="1072"/>
      <w:r w:rsidR="00320C24">
        <w:rPr>
          <w:rStyle w:val="CommentReference"/>
        </w:rPr>
        <w:commentReference w:id="1072"/>
      </w:r>
      <w:commentRangeEnd w:id="1073"/>
      <w:r w:rsidR="007C37E5">
        <w:rPr>
          <w:rStyle w:val="CommentReference"/>
        </w:rPr>
        <w:commentReference w:id="1073"/>
      </w:r>
    </w:p>
    <w:p w14:paraId="4E56E5C2" w14:textId="689BB1E2" w:rsidR="00E448CB" w:rsidRPr="00DE2975" w:rsidRDefault="008F751C">
      <w:pPr>
        <w:pStyle w:val="ListParagraph"/>
        <w:numPr>
          <w:ilvl w:val="0"/>
          <w:numId w:val="75"/>
        </w:numPr>
        <w:jc w:val="both"/>
        <w:rPr>
          <w:ins w:id="1083" w:author="Anita Rendulić" w:date="2018-01-03T14:59:00Z"/>
          <w:rFonts w:ascii="Arial" w:hAnsi="Arial" w:cs="Arial"/>
          <w:rPrChange w:id="1084" w:author="Anita Rendulić" w:date="2018-01-08T08:29:00Z">
            <w:rPr>
              <w:ins w:id="1085" w:author="Anita Rendulić" w:date="2018-01-03T14:59:00Z"/>
            </w:rPr>
          </w:rPrChange>
        </w:rPr>
        <w:pPrChange w:id="1086" w:author="Anita Rendulić" w:date="2018-01-08T08:29:00Z">
          <w:pPr>
            <w:pStyle w:val="ListParagraph"/>
            <w:numPr>
              <w:numId w:val="75"/>
            </w:numPr>
            <w:spacing w:after="160" w:line="259" w:lineRule="auto"/>
            <w:ind w:left="720" w:hanging="360"/>
            <w:contextualSpacing/>
          </w:pPr>
        </w:pPrChange>
      </w:pPr>
      <w:ins w:id="1087" w:author="Anita Rendulić" w:date="2018-01-05T16:42:00Z">
        <w:r w:rsidRPr="008F751C">
          <w:rPr>
            <w:rFonts w:ascii="Arial" w:hAnsi="Arial" w:cs="Arial"/>
          </w:rPr>
          <w:t>i</w:t>
        </w:r>
      </w:ins>
      <w:ins w:id="1088" w:author="Anita Rendulić" w:date="2018-01-03T14:59:00Z">
        <w:r w:rsidR="00E448CB" w:rsidRPr="008F751C">
          <w:rPr>
            <w:rFonts w:ascii="Arial" w:hAnsi="Arial" w:cs="Arial"/>
            <w:rPrChange w:author="Anita Rendulić" w:date="2018-01-05T16:42:00Z" w:id="1089">
              <w:rPr/>
            </w:rPrChange>
          </w:rPr>
          <w:t xml:space="preserve">nitial migration </w:t>
        </w:r>
        <w:r w:rsidR="00E448CB" w:rsidRPr="008F751C">
          <w:rPr>
            <w:rFonts w:ascii="Arial" w:hAnsi="Arial" w:cs="Arial"/>
          </w:rPr>
          <w:t>of VUB Internal IDs as External IDs</w:t>
        </w:r>
      </w:ins>
      <w:ins w:id="1090" w:author="Anita Rendulić" w:date="2018-01-07T16:12:00Z">
        <w:r w:rsidR="00943E94">
          <w:rPr>
            <w:rFonts w:ascii="Arial" w:hAnsi="Arial" w:cs="Arial"/>
          </w:rPr>
          <w:t xml:space="preserve"> in </w:t>
        </w:r>
        <w:proofErr w:type="spellStart"/>
        <w:r w:rsidR="00943E94">
          <w:rPr>
            <w:rFonts w:ascii="Arial" w:hAnsi="Arial" w:cs="Arial"/>
          </w:rPr>
          <w:t>eXact</w:t>
        </w:r>
      </w:ins>
      <w:proofErr w:type="spellEnd"/>
      <w:ins w:id="1091" w:author="Anita Rendulić" w:date="2018-01-03T14:59:00Z">
        <w:r w:rsidR="00E448CB" w:rsidRPr="008F751C">
          <w:rPr>
            <w:rFonts w:ascii="Arial" w:hAnsi="Arial" w:cs="Arial"/>
          </w:rPr>
          <w:t xml:space="preserve"> should be performed as part of the o</w:t>
        </w:r>
        <w:r w:rsidR="00943E94">
          <w:rPr>
            <w:rFonts w:ascii="Arial" w:hAnsi="Arial" w:cs="Arial"/>
          </w:rPr>
          <w:t xml:space="preserve">verall migration procedure in </w:t>
        </w:r>
        <w:proofErr w:type="spellStart"/>
        <w:r w:rsidR="00943E94">
          <w:rPr>
            <w:rFonts w:ascii="Arial" w:hAnsi="Arial" w:cs="Arial"/>
          </w:rPr>
          <w:t>eX</w:t>
        </w:r>
        <w:r w:rsidR="00E448CB" w:rsidRPr="008F751C">
          <w:rPr>
            <w:rFonts w:ascii="Arial" w:hAnsi="Arial" w:cs="Arial"/>
          </w:rPr>
          <w:t>act</w:t>
        </w:r>
        <w:proofErr w:type="spellEnd"/>
        <w:r w:rsidR="00E448CB" w:rsidRPr="008F751C">
          <w:rPr>
            <w:rFonts w:ascii="Arial" w:hAnsi="Arial" w:cs="Arial"/>
          </w:rPr>
          <w:t xml:space="preserve"> where VUB</w:t>
        </w:r>
      </w:ins>
      <w:ins w:id="1092" w:author="Anita Rendulić" w:date="2018-01-07T16:12:00Z">
        <w:r w:rsidR="00943E94">
          <w:rPr>
            <w:rFonts w:ascii="Arial" w:hAnsi="Arial" w:cs="Arial"/>
          </w:rPr>
          <w:t xml:space="preserve"> will provide mapping table </w:t>
        </w:r>
      </w:ins>
      <w:ins w:id="1093" w:author="Anita Rendulić" w:date="2018-01-03T14:59:00Z">
        <w:r w:rsidR="00E448CB" w:rsidRPr="008F751C">
          <w:rPr>
            <w:rFonts w:ascii="Arial" w:hAnsi="Arial" w:cs="Arial"/>
          </w:rPr>
          <w:t xml:space="preserve">as one of </w:t>
        </w:r>
        <w:r w:rsidR="00943E94">
          <w:rPr>
            <w:rFonts w:ascii="Arial" w:hAnsi="Arial" w:cs="Arial"/>
          </w:rPr>
          <w:t xml:space="preserve">migration step, </w:t>
        </w:r>
        <w:r w:rsidR="00DE2975">
          <w:rPr>
            <w:rFonts w:ascii="Arial" w:hAnsi="Arial" w:cs="Arial"/>
          </w:rPr>
          <w:t xml:space="preserve">for </w:t>
        </w:r>
        <w:r w:rsidR="00E448CB" w:rsidRPr="00DE2975">
          <w:rPr>
            <w:rFonts w:ascii="Arial" w:hAnsi="Arial" w:cs="Arial"/>
            <w:i/>
            <w:rPrChange w:author="Anita Rendulić" w:date="2018-01-08T08:29:00Z" w:id="1094">
              <w:rPr/>
            </w:rPrChange>
          </w:rPr>
          <w:t>Custo</w:t>
        </w:r>
        <w:r w:rsidR="00DE2975" w:rsidRPr="00DE2975">
          <w:rPr>
            <w:rFonts w:ascii="Arial" w:hAnsi="Arial" w:cs="Arial"/>
            <w:i/>
            <w:rPrChange w:author="Anita Rendulić" w:date="2018-01-08T08:29:00Z" w:id="1095">
              <w:rPr>
                <w:rFonts w:ascii="Arial" w:hAnsi="Arial" w:cs="Arial"/>
              </w:rPr>
            </w:rPrChange>
          </w:rPr>
          <w:t>mer ID</w:t>
        </w:r>
        <w:r w:rsidR="00DE2975">
          <w:rPr>
            <w:rFonts w:ascii="Arial" w:hAnsi="Arial" w:cs="Arial"/>
          </w:rPr>
          <w:t xml:space="preserve"> and </w:t>
        </w:r>
        <w:r w:rsidR="00DE2975" w:rsidRPr="00DE2975">
          <w:rPr>
            <w:rFonts w:ascii="Arial" w:hAnsi="Arial" w:cs="Arial"/>
            <w:i/>
            <w:rPrChange w:author="Anita Rendulić" w:date="2018-01-08T08:29:00Z" w:id="1096">
              <w:rPr>
                <w:rFonts w:ascii="Arial" w:hAnsi="Arial" w:cs="Arial"/>
              </w:rPr>
            </w:rPrChange>
          </w:rPr>
          <w:t>External ID</w:t>
        </w:r>
        <w:r w:rsidR="00DE2975">
          <w:rPr>
            <w:rFonts w:ascii="Arial" w:hAnsi="Arial" w:cs="Arial"/>
          </w:rPr>
          <w:t>,</w:t>
        </w:r>
      </w:ins>
    </w:p>
    <w:p w14:paraId="58E6ED1D" w14:textId="36721B6A" w:rsidR="00445E70" w:rsidRDefault="00445E70">
      <w:pPr>
        <w:pStyle w:val="ListParagraph"/>
        <w:numPr>
          <w:ilvl w:val="0"/>
          <w:numId w:val="75"/>
        </w:numPr>
        <w:spacing w:before="60"/>
        <w:ind w:left="714" w:hanging="357"/>
        <w:jc w:val="both"/>
        <w:rPr>
          <w:ins w:id="1097" w:author="Anita Rendulić" w:date="2018-01-05T17:24:00Z"/>
        </w:rPr>
        <w:pPrChange w:id="1098" w:author="Anita Rendulić" w:date="2018-01-07T16:13:00Z">
          <w:pPr/>
        </w:pPrChange>
      </w:pPr>
      <w:ins w:id="1099" w:author="Anita Rendulić" w:date="2018-01-05T17:24:00Z">
        <w:r>
          <w:t>any change in customer</w:t>
        </w:r>
      </w:ins>
      <w:ins w:id="1100" w:author="Anita Rendulić" w:date="2018-01-07T16:13:00Z">
        <w:r w:rsidR="00943E94">
          <w:t>’s</w:t>
        </w:r>
      </w:ins>
      <w:ins w:id="1101" w:author="Anita Rendulić" w:date="2018-01-05T17:24:00Z">
        <w:r>
          <w:t xml:space="preserve"> data will be reflected to all related interfaces (e.g.</w:t>
        </w:r>
      </w:ins>
      <w:ins w:id="1102" w:author="Anita Rendulić" w:date="2018-01-05T17:25:00Z">
        <w:r>
          <w:t xml:space="preserve"> </w:t>
        </w:r>
        <w:proofErr w:type="spellStart"/>
        <w:r w:rsidRPr="00943E94">
          <w:rPr>
            <w:i/>
            <w:rPrChange w:author="Anita Rendulić" w:date="2018-01-07T16:14:00Z" w:id="1103">
              <w:rPr/>
            </w:rPrChange>
          </w:rPr>
          <w:t>R</w:t>
        </w:r>
      </w:ins>
      <w:ins w:id="1104" w:author="Anita Rendulić" w:date="2018-01-05T17:24:00Z">
        <w:r w:rsidRPr="00943E94">
          <w:rPr>
            <w:i/>
            <w:rPrChange w:author="Anita Rendulić" w:date="2018-01-07T16:14:00Z" w:id="1105">
              <w:rPr/>
            </w:rPrChange>
          </w:rPr>
          <w:t>AcqCustomer</w:t>
        </w:r>
        <w:proofErr w:type="spellEnd"/>
        <w:r w:rsidR="00943E94">
          <w:t xml:space="preserve"> </w:t>
        </w:r>
      </w:ins>
      <w:ins w:id="1106" w:author="Anita Rendulić" w:date="2018-01-07T16:14:00Z">
        <w:r w:rsidR="00943E94">
          <w:t>file)</w:t>
        </w:r>
      </w:ins>
      <w:ins w:id="1107" w:author="Anita Rendulić" w:date="2018-01-05T17:24:00Z">
        <w:r>
          <w:t xml:space="preserve">,   </w:t>
        </w:r>
      </w:ins>
    </w:p>
    <w:p w14:paraId="45FD7776" w14:textId="77777777" w:rsidR="00DE2975" w:rsidRDefault="00445E70">
      <w:pPr>
        <w:pStyle w:val="ListParagraph"/>
        <w:numPr>
          <w:ilvl w:val="0"/>
          <w:numId w:val="75"/>
        </w:numPr>
        <w:jc w:val="both"/>
        <w:rPr>
          <w:ins w:id="1108" w:author="Anita Rendulić" w:date="2018-01-08T08:28:00Z"/>
        </w:rPr>
        <w:pPrChange w:id="1109" w:author="Anita Rendulić" w:date="2018-01-05T17:25:00Z">
          <w:pPr>
            <w:ind w:left="360"/>
          </w:pPr>
        </w:pPrChange>
      </w:pPr>
      <w:ins w:id="1110" w:author="Anita Rendulić" w:date="2018-01-05T17:24:00Z">
        <w:r w:rsidRPr="00DE2975">
          <w:rPr>
            <w:i/>
            <w:rPrChange w:author="Anita Rendulić" w:date="2018-01-08T08:28:00Z" w:id="1111">
              <w:rPr/>
            </w:rPrChange>
          </w:rPr>
          <w:t xml:space="preserve">Inactive </w:t>
        </w:r>
        <w:r>
          <w:t>customers cannot be updated,</w:t>
        </w:r>
      </w:ins>
    </w:p>
    <w:p w14:paraId="76B92B19" w14:textId="53826226" w:rsidR="00E448CB" w:rsidRPr="0010349B" w:rsidRDefault="00445E70">
      <w:pPr>
        <w:pStyle w:val="ListParagraph"/>
        <w:numPr>
          <w:ilvl w:val="0"/>
          <w:numId w:val="75"/>
        </w:numPr>
        <w:jc w:val="both"/>
        <w:rPr>
          <w:ins w:id="1112" w:author="Anita Rendulić" w:date="2018-01-03T14:59:00Z"/>
        </w:rPr>
        <w:pPrChange w:id="1113" w:author="Anita Rendulić" w:date="2018-01-05T17:25:00Z">
          <w:pPr>
            <w:ind w:left="360"/>
          </w:pPr>
        </w:pPrChange>
      </w:pPr>
      <w:commentRangeStart w:id="1114"/>
      <w:commentRangeStart w:id="1115"/>
      <w:proofErr w:type="gramStart"/>
      <w:ins w:id="1116" w:author="Anita Rendulić" w:date="2018-01-05T17:24:00Z">
        <w:r>
          <w:t>customer</w:t>
        </w:r>
        <w:proofErr w:type="gramEnd"/>
        <w:r>
          <w:t xml:space="preserve"> changes will be logged</w:t>
        </w:r>
        <w:del w:id="1117" w:author="Martin Ćosić" w:date="2018-01-19T13:01:00Z">
          <w:r w:rsidDel="00EA2C3E">
            <w:delText>.</w:delText>
          </w:r>
        </w:del>
      </w:ins>
      <w:commentRangeEnd w:id="1114"/>
      <w:del w:id="1118" w:author="Martin Ćosić" w:date="2018-01-19T13:01:00Z">
        <w:r w:rsidR="00320C24" w:rsidDel="00EA2C3E">
          <w:rPr>
            <w:rStyle w:val="CommentReference"/>
          </w:rPr>
          <w:commentReference w:id="1114"/>
        </w:r>
        <w:commentRangeEnd w:id="1115"/>
        <w:r w:rsidR="00C265DD" w:rsidDel="00EA2C3E">
          <w:rPr>
            <w:rStyle w:val="CommentReference"/>
          </w:rPr>
          <w:commentReference w:id="1115"/>
        </w:r>
      </w:del>
      <w:ins w:id="1119" w:author="Martin Ćosić" w:date="2018-01-19T13:01:00Z">
        <w:r w:rsidR="00EA2C3E">
          <w:t xml:space="preserve"> for both users. </w:t>
        </w:r>
        <w:proofErr w:type="spellStart"/>
        <w:r w:rsidR="00EA2C3E">
          <w:t>Tehnical</w:t>
        </w:r>
        <w:proofErr w:type="spellEnd"/>
        <w:r w:rsidR="00EA2C3E">
          <w:t xml:space="preserve"> and business user who </w:t>
        </w:r>
        <w:proofErr w:type="spellStart"/>
        <w:r w:rsidR="00EA2C3E">
          <w:t>trigerred</w:t>
        </w:r>
        <w:proofErr w:type="spellEnd"/>
        <w:r w:rsidR="00EA2C3E">
          <w:t xml:space="preserve"> </w:t>
        </w:r>
        <w:proofErr w:type="spellStart"/>
        <w:r w:rsidR="00EA2C3E">
          <w:t>eRequest</w:t>
        </w:r>
        <w:proofErr w:type="spellEnd"/>
        <w:r w:rsidR="00EA2C3E">
          <w:t>.</w:t>
        </w:r>
      </w:ins>
    </w:p>
    <w:p w14:paraId="56C2AD41" w14:textId="49F2D792" w:rsidR="00E448CB" w:rsidDel="0004124B" w:rsidRDefault="00E448CB">
      <w:pPr>
        <w:rPr>
          <w:del w:id="1120" w:author="Anita Rendulić" w:date="2018-01-08T08:30:00Z"/>
        </w:rPr>
      </w:pPr>
      <w:ins w:id="1121" w:author="Anita Rendulić" w:date="2018-01-03T14:59:00Z">
        <w:r>
          <w:tab/>
        </w:r>
      </w:ins>
    </w:p>
    <w:p w14:paraId="48139DC1" w14:textId="5C3AEA64" w:rsidR="007D01EA" w:rsidDel="0004124B" w:rsidRDefault="007D01EA" w:rsidP="00BF500C">
      <w:pPr>
        <w:pStyle w:val="Heading1"/>
        <w:rPr>
          <w:del w:id="1122" w:author="Anita Rendulić" w:date="2018-01-08T08:30:00Z"/>
          <w:rFonts w:cs="Arial"/>
        </w:rPr>
      </w:pPr>
    </w:p>
    <w:p w14:paraId="5C48740D" w14:textId="77777777" w:rsidR="0004124B" w:rsidRPr="000D25B7" w:rsidRDefault="0004124B">
      <w:pPr>
        <w:rPr>
          <w:ins w:id="1123" w:author="Anita Rendulić" w:date="2018-01-08T08:32:00Z"/>
        </w:rPr>
        <w:pPrChange w:id="1124" w:author="Anita Rendulić" w:date="2018-01-08T08:32:00Z">
          <w:pPr>
            <w:pStyle w:val="Heading1"/>
          </w:pPr>
        </w:pPrChange>
      </w:pPr>
    </w:p>
    <w:p w14:paraId="6DF4EE3D" w14:textId="77777777" w:rsidR="00BF500C" w:rsidDel="00785B32" w:rsidRDefault="00BF500C" w:rsidP="00B47F24">
      <w:pPr>
        <w:rPr>
          <w:del w:id="1125" w:author="Anita Rendulić" w:date="2018-01-02T10:24:00Z"/>
          <w:rFonts w:ascii="Arial" w:hAnsi="Arial" w:cs="Arial"/>
        </w:rPr>
      </w:pPr>
    </w:p>
    <w:p w14:paraId="7CDE055A" w14:textId="77777777" w:rsidR="00BF500C" w:rsidDel="00785B32" w:rsidRDefault="00BF500C" w:rsidP="00B47F24">
      <w:pPr>
        <w:rPr>
          <w:del w:id="1126" w:author="Anita Rendulić" w:date="2018-01-02T10:24:00Z"/>
          <w:rFonts w:ascii="Arial" w:hAnsi="Arial" w:cs="Arial"/>
        </w:rPr>
      </w:pPr>
    </w:p>
    <w:p w14:paraId="61A222EC" w14:textId="77777777" w:rsidR="00BF500C" w:rsidDel="00785B32" w:rsidRDefault="00BF500C" w:rsidP="00B47F24">
      <w:pPr>
        <w:rPr>
          <w:del w:id="1127" w:author="Anita Rendulić" w:date="2018-01-02T10:24:00Z"/>
          <w:rFonts w:ascii="Arial" w:hAnsi="Arial" w:cs="Arial"/>
        </w:rPr>
      </w:pPr>
    </w:p>
    <w:p w14:paraId="3AEBBAED" w14:textId="77777777" w:rsidR="00BF500C" w:rsidDel="00785B32" w:rsidRDefault="00BF500C" w:rsidP="00B47F24">
      <w:pPr>
        <w:rPr>
          <w:del w:id="1128" w:author="Anita Rendulić" w:date="2018-01-02T10:24:00Z"/>
          <w:rFonts w:ascii="Arial" w:hAnsi="Arial" w:cs="Arial"/>
        </w:rPr>
      </w:pPr>
    </w:p>
    <w:p w14:paraId="6159C359" w14:textId="77777777" w:rsidR="00BF500C" w:rsidDel="00785B32" w:rsidRDefault="00BF500C" w:rsidP="00B47F24">
      <w:pPr>
        <w:rPr>
          <w:del w:id="1129" w:author="Anita Rendulić" w:date="2018-01-02T10:24:00Z"/>
          <w:rFonts w:ascii="Arial" w:hAnsi="Arial" w:cs="Arial"/>
        </w:rPr>
      </w:pPr>
    </w:p>
    <w:p w14:paraId="20DE09B1" w14:textId="77777777" w:rsidR="00BF500C" w:rsidDel="00785B32" w:rsidRDefault="00BF500C" w:rsidP="00B47F24">
      <w:pPr>
        <w:rPr>
          <w:del w:id="1130" w:author="Anita Rendulić" w:date="2018-01-02T10:24:00Z"/>
          <w:rFonts w:ascii="Arial" w:hAnsi="Arial" w:cs="Arial"/>
        </w:rPr>
      </w:pPr>
    </w:p>
    <w:p w14:paraId="6BA532BB" w14:textId="77777777" w:rsidR="00BF500C" w:rsidDel="00785B32" w:rsidRDefault="00BF500C" w:rsidP="00B47F24">
      <w:pPr>
        <w:rPr>
          <w:del w:id="1131" w:author="Anita Rendulić" w:date="2018-01-02T10:24:00Z"/>
          <w:rFonts w:ascii="Arial" w:hAnsi="Arial" w:cs="Arial"/>
        </w:rPr>
      </w:pPr>
    </w:p>
    <w:p w14:paraId="0BD0BC5E" w14:textId="71BA8938" w:rsidR="00BF500C" w:rsidRPr="00BF500C" w:rsidRDefault="00BF500C" w:rsidP="00BF500C">
      <w:pPr>
        <w:pStyle w:val="Heading1"/>
        <w:rPr>
          <w:rFonts w:cs="Arial"/>
          <w:color w:val="auto"/>
          <w:sz w:val="24"/>
          <w:szCs w:val="24"/>
        </w:rPr>
      </w:pPr>
      <w:bookmarkStart w:id="1132" w:name="_5.2._UC_POS_8"/>
      <w:bookmarkStart w:id="1133" w:name="_Toc506563191"/>
      <w:bookmarkEnd w:id="1132"/>
      <w:r>
        <w:rPr>
          <w:rFonts w:cs="Arial"/>
          <w:color w:val="auto"/>
          <w:sz w:val="24"/>
          <w:szCs w:val="24"/>
        </w:rPr>
        <w:t>5.2. UC POS 00</w:t>
      </w:r>
      <w:r w:rsidR="00E448CB">
        <w:rPr>
          <w:rFonts w:cs="Arial"/>
          <w:color w:val="auto"/>
          <w:sz w:val="24"/>
          <w:szCs w:val="24"/>
        </w:rPr>
        <w:t>5</w:t>
      </w:r>
      <w:r>
        <w:rPr>
          <w:rFonts w:cs="Arial"/>
          <w:color w:val="auto"/>
          <w:sz w:val="24"/>
          <w:szCs w:val="24"/>
        </w:rPr>
        <w:t>: Update c</w:t>
      </w:r>
      <w:r w:rsidRPr="00DF0747">
        <w:rPr>
          <w:rFonts w:cs="Arial"/>
          <w:color w:val="auto"/>
          <w:sz w:val="24"/>
          <w:szCs w:val="24"/>
        </w:rPr>
        <w:t>ustomer</w:t>
      </w:r>
      <w:r w:rsidR="0087404E">
        <w:rPr>
          <w:rFonts w:cs="Arial"/>
          <w:color w:val="auto"/>
          <w:sz w:val="24"/>
          <w:szCs w:val="24"/>
        </w:rPr>
        <w:t xml:space="preserve"> through web application</w:t>
      </w:r>
      <w:bookmarkEnd w:id="1133"/>
      <w:r w:rsidRPr="00DF0747">
        <w:rPr>
          <w:rFonts w:cs="Arial"/>
          <w:color w:val="auto"/>
          <w:sz w:val="24"/>
          <w:szCs w:val="24"/>
        </w:rPr>
        <w:t xml:space="preserve"> </w:t>
      </w:r>
    </w:p>
    <w:p w14:paraId="11F951FE" w14:textId="77777777" w:rsidR="00BF500C" w:rsidRDefault="00BF500C" w:rsidP="00B47F24">
      <w:pPr>
        <w:rPr>
          <w:rFonts w:ascii="Arial" w:hAnsi="Arial" w:cs="Arial"/>
        </w:rPr>
      </w:pPr>
    </w:p>
    <w:p w14:paraId="6C93674C" w14:textId="430F9329" w:rsidR="00AA5DD5" w:rsidRDefault="003525BC" w:rsidP="00123ADD">
      <w:pPr>
        <w:jc w:val="both"/>
        <w:rPr>
          <w:rFonts w:ascii="Arial" w:hAnsi="Arial" w:cs="Arial"/>
          <w:b/>
        </w:rPr>
      </w:pPr>
      <w:r>
        <w:rPr>
          <w:rFonts w:ascii="Arial" w:hAnsi="Arial" w:cs="Arial"/>
        </w:rPr>
        <w:t>This case will be used when you have to update some customer</w:t>
      </w:r>
      <w:r w:rsidR="007D01EA">
        <w:rPr>
          <w:rFonts w:ascii="Arial" w:hAnsi="Arial" w:cs="Arial"/>
        </w:rPr>
        <w:t>’s</w:t>
      </w:r>
      <w:r>
        <w:rPr>
          <w:rFonts w:ascii="Arial" w:hAnsi="Arial" w:cs="Arial"/>
        </w:rPr>
        <w:t xml:space="preserve"> data through the web application option.</w:t>
      </w:r>
    </w:p>
    <w:p w14:paraId="7EA1D559" w14:textId="77777777" w:rsidR="00CF0278" w:rsidRPr="00123ADD" w:rsidRDefault="00CF0278" w:rsidP="00B47F24">
      <w:pPr>
        <w:spacing w:after="120"/>
        <w:rPr>
          <w:rFonts w:ascii="Arial" w:hAnsi="Arial" w:cs="Arial"/>
          <w:b/>
          <w:sz w:val="6"/>
          <w:szCs w:val="6"/>
        </w:rPr>
      </w:pPr>
    </w:p>
    <w:p w14:paraId="221AFD24" w14:textId="4DE347E3" w:rsidR="00B47F24" w:rsidRPr="00FB52CE" w:rsidRDefault="00B47F24" w:rsidP="00B47F24">
      <w:pPr>
        <w:spacing w:after="120"/>
        <w:rPr>
          <w:rFonts w:ascii="Arial" w:hAnsi="Arial" w:cs="Arial"/>
        </w:rPr>
      </w:pPr>
      <w:r w:rsidRPr="00FB52CE">
        <w:rPr>
          <w:rFonts w:ascii="Arial" w:hAnsi="Arial" w:cs="Arial"/>
          <w:b/>
        </w:rPr>
        <w:t>Preconditions</w:t>
      </w:r>
    </w:p>
    <w:p w14:paraId="006E2573" w14:textId="57A01944" w:rsidR="00B47F24" w:rsidRPr="00B578F8" w:rsidRDefault="00B578F8" w:rsidP="006348AF">
      <w:pPr>
        <w:pStyle w:val="ListParagraph"/>
        <w:numPr>
          <w:ilvl w:val="0"/>
          <w:numId w:val="9"/>
        </w:numPr>
        <w:rPr>
          <w:rFonts w:ascii="Arial" w:hAnsi="Arial" w:cs="Arial"/>
        </w:rPr>
      </w:pPr>
      <w:proofErr w:type="gramStart"/>
      <w:r>
        <w:rPr>
          <w:rFonts w:ascii="Arial" w:hAnsi="Arial" w:cs="Arial"/>
        </w:rPr>
        <w:t>c</w:t>
      </w:r>
      <w:r w:rsidR="00B47F24" w:rsidRPr="00B578F8">
        <w:rPr>
          <w:rFonts w:ascii="Arial" w:hAnsi="Arial" w:cs="Arial"/>
        </w:rPr>
        <w:t>ustomer</w:t>
      </w:r>
      <w:proofErr w:type="gramEnd"/>
      <w:r w:rsidR="00B47F24" w:rsidRPr="00B578F8">
        <w:rPr>
          <w:rFonts w:ascii="Arial" w:hAnsi="Arial" w:cs="Arial"/>
        </w:rPr>
        <w:t xml:space="preserve"> should exist in </w:t>
      </w:r>
      <w:proofErr w:type="spellStart"/>
      <w:r w:rsidR="003525BC">
        <w:rPr>
          <w:rFonts w:ascii="Arial" w:hAnsi="Arial" w:cs="Arial"/>
        </w:rPr>
        <w:t>eXact</w:t>
      </w:r>
      <w:proofErr w:type="spellEnd"/>
      <w:r w:rsidR="00B47F24" w:rsidRPr="00B578F8">
        <w:rPr>
          <w:rFonts w:ascii="Arial" w:hAnsi="Arial" w:cs="Arial"/>
        </w:rPr>
        <w:t xml:space="preserve"> system</w:t>
      </w:r>
      <w:r w:rsidR="001E0643">
        <w:rPr>
          <w:rFonts w:ascii="Arial" w:hAnsi="Arial" w:cs="Arial"/>
        </w:rPr>
        <w:t xml:space="preserve"> and be </w:t>
      </w:r>
      <w:r w:rsidR="001E0643" w:rsidRPr="001E0643">
        <w:rPr>
          <w:rFonts w:ascii="Arial" w:hAnsi="Arial" w:cs="Arial"/>
          <w:i/>
        </w:rPr>
        <w:t>Active</w:t>
      </w:r>
      <w:r w:rsidR="00B47F24" w:rsidRPr="00B578F8">
        <w:rPr>
          <w:rFonts w:ascii="Arial" w:hAnsi="Arial" w:cs="Arial"/>
        </w:rPr>
        <w:t>.</w:t>
      </w:r>
    </w:p>
    <w:p w14:paraId="15B50B41" w14:textId="77777777" w:rsidR="00913184" w:rsidRPr="00232FD9" w:rsidRDefault="00913184" w:rsidP="008D6C50"/>
    <w:p w14:paraId="351A7CB5" w14:textId="77777777" w:rsidR="008D6C50" w:rsidRPr="008D6C50" w:rsidRDefault="008D6C50" w:rsidP="00B47F24">
      <w:pPr>
        <w:rPr>
          <w:b/>
        </w:rPr>
      </w:pPr>
      <w:r w:rsidRPr="008D6C50">
        <w:rPr>
          <w:b/>
        </w:rPr>
        <w:lastRenderedPageBreak/>
        <w:t xml:space="preserve">Trigger </w:t>
      </w:r>
    </w:p>
    <w:p w14:paraId="322E5F7F" w14:textId="77777777" w:rsidR="002E4026" w:rsidRDefault="002E4026" w:rsidP="00E87D4C">
      <w:pPr>
        <w:ind w:firstLine="720"/>
      </w:pPr>
    </w:p>
    <w:p w14:paraId="619FC4EA" w14:textId="5805620B" w:rsidR="00B47F24" w:rsidRPr="00FB52CE" w:rsidRDefault="00B47F24" w:rsidP="00B47F24">
      <w:pPr>
        <w:spacing w:after="120"/>
        <w:rPr>
          <w:rFonts w:ascii="Arial" w:hAnsi="Arial" w:cs="Arial"/>
        </w:rPr>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sidRPr="00FB52CE">
        <w:rPr>
          <w:rFonts w:ascii="Arial" w:hAnsi="Arial" w:cs="Arial"/>
          <w:i/>
        </w:rPr>
        <w:t>Customers</w:t>
      </w:r>
      <w:r w:rsidRPr="00FB52CE">
        <w:rPr>
          <w:rFonts w:ascii="Arial" w:hAnsi="Arial" w:cs="Arial"/>
        </w:rPr>
        <w:t xml:space="preserve"> level</w:t>
      </w:r>
    </w:p>
    <w:p w14:paraId="3A070A69" w14:textId="3CA63B27" w:rsidR="00B47F24" w:rsidRDefault="00806A0D" w:rsidP="00B47F24">
      <w:pPr>
        <w:jc w:val="both"/>
        <w:rPr>
          <w:rFonts w:ascii="Arial" w:hAnsi="Arial" w:cs="Arial"/>
        </w:rPr>
      </w:pPr>
      <w:r>
        <w:rPr>
          <w:rFonts w:ascii="Arial" w:hAnsi="Arial" w:cs="Arial"/>
        </w:rPr>
        <w:t>Search f</w:t>
      </w:r>
      <w:r w:rsidR="00B47F24" w:rsidRPr="00FB52CE">
        <w:rPr>
          <w:rFonts w:ascii="Arial" w:hAnsi="Arial" w:cs="Arial"/>
        </w:rPr>
        <w:t xml:space="preserve">irst </w:t>
      </w:r>
      <w:r>
        <w:rPr>
          <w:rFonts w:ascii="Arial" w:hAnsi="Arial" w:cs="Arial"/>
        </w:rPr>
        <w:t>by filter</w:t>
      </w:r>
      <w:r w:rsidR="00C66AEC">
        <w:rPr>
          <w:rFonts w:ascii="Arial" w:hAnsi="Arial" w:cs="Arial"/>
        </w:rPr>
        <w:t>(s)</w:t>
      </w:r>
      <w:r>
        <w:rPr>
          <w:rFonts w:ascii="Arial" w:hAnsi="Arial" w:cs="Arial"/>
        </w:rPr>
        <w:t xml:space="preserve"> for</w:t>
      </w:r>
      <w:r w:rsidR="00B47F24">
        <w:rPr>
          <w:rFonts w:ascii="Arial" w:hAnsi="Arial" w:cs="Arial"/>
        </w:rPr>
        <w:t xml:space="preserve"> </w:t>
      </w:r>
      <w:r w:rsidR="00B47F24" w:rsidRPr="00FB52CE">
        <w:rPr>
          <w:rFonts w:ascii="Arial" w:hAnsi="Arial" w:cs="Arial"/>
        </w:rPr>
        <w:t xml:space="preserve">existing customer </w:t>
      </w:r>
      <w:r w:rsidR="00C66AEC">
        <w:rPr>
          <w:rFonts w:ascii="Arial" w:hAnsi="Arial" w:cs="Arial"/>
        </w:rPr>
        <w:t>which you want to modify</w:t>
      </w:r>
      <w:r w:rsidR="00B47F24">
        <w:rPr>
          <w:rFonts w:ascii="Arial" w:hAnsi="Arial" w:cs="Arial"/>
        </w:rPr>
        <w:t xml:space="preserve">, then click on </w:t>
      </w:r>
      <w:r w:rsidR="00C66AEC">
        <w:rPr>
          <w:rFonts w:ascii="Arial" w:hAnsi="Arial" w:cs="Arial"/>
        </w:rPr>
        <w:t>it</w:t>
      </w:r>
      <w:r w:rsidR="00B47F24" w:rsidRPr="00FB52CE">
        <w:rPr>
          <w:rFonts w:ascii="Arial" w:hAnsi="Arial" w:cs="Arial"/>
        </w:rPr>
        <w:t xml:space="preserve"> </w:t>
      </w:r>
      <w:r w:rsidR="00B47F24">
        <w:rPr>
          <w:rFonts w:ascii="Arial" w:hAnsi="Arial" w:cs="Arial"/>
        </w:rPr>
        <w:t xml:space="preserve">so that </w:t>
      </w:r>
      <w:r w:rsidR="00B47F24" w:rsidRPr="00794455">
        <w:rPr>
          <w:rFonts w:ascii="Arial" w:hAnsi="Arial" w:cs="Arial"/>
          <w:color w:val="FFFFFF" w:themeColor="background1"/>
          <w:highlight w:val="blue"/>
        </w:rPr>
        <w:t>Customer update</w:t>
      </w:r>
      <w:r w:rsidR="00B47F24" w:rsidRPr="00794455">
        <w:rPr>
          <w:rFonts w:ascii="Arial" w:hAnsi="Arial" w:cs="Arial"/>
          <w:color w:val="FFFFFF" w:themeColor="background1"/>
        </w:rPr>
        <w:t xml:space="preserve"> </w:t>
      </w:r>
      <w:r w:rsidR="00B47F24">
        <w:rPr>
          <w:rFonts w:ascii="Arial" w:hAnsi="Arial" w:cs="Arial"/>
        </w:rPr>
        <w:t>button appears:</w:t>
      </w:r>
    </w:p>
    <w:p w14:paraId="7504C986" w14:textId="50381744" w:rsidR="00B47F24" w:rsidRPr="00FB52CE" w:rsidRDefault="0004124B" w:rsidP="00B47F24">
      <w:pPr>
        <w:jc w:val="both"/>
        <w:rPr>
          <w:rFonts w:ascii="Arial" w:hAnsi="Arial" w:cs="Arial"/>
        </w:rPr>
      </w:pPr>
      <w:r>
        <w:rPr>
          <w:rFonts w:ascii="Arial" w:hAnsi="Arial" w:cs="Arial"/>
        </w:rPr>
        <w:t xml:space="preserve">       </w:t>
      </w:r>
      <w:r w:rsidR="004915C6">
        <w:rPr>
          <w:rFonts w:ascii="Arial" w:hAnsi="Arial" w:cs="Arial"/>
          <w:noProof/>
          <w:lang w:val="sk-SK" w:eastAsia="sk-SK"/>
        </w:rPr>
        <w:drawing>
          <wp:inline distT="0" distB="0" distL="0" distR="0" wp14:anchorId="28C5E369" wp14:editId="57317CA5">
            <wp:extent cx="6400800" cy="2011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2011680"/>
                    </a:xfrm>
                    <a:prstGeom prst="rect">
                      <a:avLst/>
                    </a:prstGeom>
                    <a:noFill/>
                    <a:ln>
                      <a:noFill/>
                    </a:ln>
                  </pic:spPr>
                </pic:pic>
              </a:graphicData>
            </a:graphic>
          </wp:inline>
        </w:drawing>
      </w:r>
    </w:p>
    <w:p w14:paraId="6EF77E8D" w14:textId="77777777" w:rsidR="00B47F24" w:rsidRDefault="005F501C" w:rsidP="00B47F24">
      <w:r>
        <w:t xml:space="preserve"> </w:t>
      </w:r>
    </w:p>
    <w:p w14:paraId="7EFDC0DD" w14:textId="2046E80A" w:rsidR="00B47F24" w:rsidRDefault="00B47F24" w:rsidP="00B47F24">
      <w:pPr>
        <w:jc w:val="both"/>
      </w:pPr>
      <w:r>
        <w:t xml:space="preserve">Customer update wizard will open </w:t>
      </w:r>
      <w:r w:rsidR="00011F70">
        <w:t xml:space="preserve">with </w:t>
      </w:r>
      <w:r w:rsidR="00B77EC6">
        <w:t xml:space="preserve">the following </w:t>
      </w:r>
      <w:r w:rsidR="00011F70">
        <w:t>two</w:t>
      </w:r>
      <w:r w:rsidR="00621198">
        <w:t xml:space="preserve"> steps</w:t>
      </w:r>
      <w:r w:rsidR="00011F70">
        <w:t xml:space="preserve">, you can change undimmed fields and </w:t>
      </w:r>
      <w:r>
        <w:t xml:space="preserve">then confirm changes </w:t>
      </w:r>
      <w:r w:rsidR="00B77EC6">
        <w:t>with</w:t>
      </w:r>
      <w:r>
        <w:t xml:space="preserve"> </w:t>
      </w:r>
      <w:r w:rsidRPr="00357477">
        <w:rPr>
          <w:i/>
        </w:rPr>
        <w:t>OK</w:t>
      </w:r>
      <w:r>
        <w:t xml:space="preserve"> button.</w:t>
      </w:r>
    </w:p>
    <w:p w14:paraId="6FC45242" w14:textId="70BA6B0E" w:rsidR="00C61543" w:rsidRDefault="00C61543" w:rsidP="00B47F24">
      <w:pPr>
        <w:jc w:val="both"/>
      </w:pPr>
    </w:p>
    <w:p w14:paraId="3AA9FD9C" w14:textId="73117824" w:rsidR="00C61543" w:rsidRDefault="00C61543" w:rsidP="00B47F24">
      <w:pPr>
        <w:jc w:val="both"/>
      </w:pPr>
    </w:p>
    <w:p w14:paraId="003AF9C3" w14:textId="12C7ACD6" w:rsidR="00C61543" w:rsidRDefault="00C61543" w:rsidP="00B47F24">
      <w:pPr>
        <w:jc w:val="both"/>
      </w:pPr>
    </w:p>
    <w:p w14:paraId="113E4A83" w14:textId="77777777" w:rsidR="00C61543" w:rsidRDefault="00C61543" w:rsidP="00B47F24">
      <w:pPr>
        <w:jc w:val="both"/>
      </w:pPr>
    </w:p>
    <w:p w14:paraId="735B4953" w14:textId="1CD6EE85" w:rsidR="003837B2" w:rsidRDefault="003837B2" w:rsidP="00B47F24">
      <w:pPr>
        <w:jc w:val="both"/>
      </w:pPr>
    </w:p>
    <w:p w14:paraId="243399C0" w14:textId="5B409721" w:rsidR="00754EDE" w:rsidRDefault="00CE32C7" w:rsidP="00B47F24">
      <w:pPr>
        <w:jc w:val="both"/>
      </w:pPr>
      <w:r>
        <w:t>a</w:t>
      </w:r>
      <w:r w:rsidR="009C7645">
        <w:t>) Basic customer info:</w:t>
      </w:r>
    </w:p>
    <w:p w14:paraId="243A7B6B" w14:textId="23FF4E6D" w:rsidR="00754EDE" w:rsidRDefault="00754EDE" w:rsidP="00B47F24">
      <w:pPr>
        <w:jc w:val="both"/>
      </w:pPr>
      <w:commentRangeStart w:id="1134"/>
      <w:commentRangeStart w:id="1135"/>
      <w:r>
        <w:rPr>
          <w:noProof/>
          <w:lang w:val="sk-SK" w:eastAsia="sk-SK"/>
        </w:rPr>
        <w:drawing>
          <wp:inline distT="0" distB="0" distL="0" distR="0" wp14:anchorId="3543CC4D" wp14:editId="7F9220BF">
            <wp:extent cx="6363970" cy="14630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3970" cy="1463040"/>
                    </a:xfrm>
                    <a:prstGeom prst="rect">
                      <a:avLst/>
                    </a:prstGeom>
                    <a:noFill/>
                    <a:ln>
                      <a:noFill/>
                    </a:ln>
                  </pic:spPr>
                </pic:pic>
              </a:graphicData>
            </a:graphic>
          </wp:inline>
        </w:drawing>
      </w:r>
      <w:commentRangeEnd w:id="1134"/>
      <w:r>
        <w:rPr>
          <w:rStyle w:val="CommentReference"/>
        </w:rPr>
        <w:commentReference w:id="1134"/>
      </w:r>
      <w:commentRangeEnd w:id="1135"/>
      <w:r w:rsidR="00F50458">
        <w:rPr>
          <w:rStyle w:val="CommentReference"/>
        </w:rPr>
        <w:commentReference w:id="1135"/>
      </w:r>
    </w:p>
    <w:p w14:paraId="4910D09E" w14:textId="77777777" w:rsidR="0004124B" w:rsidRDefault="0004124B" w:rsidP="00B47F24">
      <w:pPr>
        <w:jc w:val="both"/>
      </w:pPr>
    </w:p>
    <w:p w14:paraId="377BB637" w14:textId="77777777" w:rsidR="009C7645" w:rsidRDefault="009C7645" w:rsidP="00B47F24">
      <w:pPr>
        <w:jc w:val="both"/>
      </w:pPr>
    </w:p>
    <w:p w14:paraId="1AE903EF" w14:textId="3977F066" w:rsidR="003837B2" w:rsidRPr="00357477" w:rsidRDefault="0004124B" w:rsidP="00B47F24">
      <w:pPr>
        <w:jc w:val="both"/>
      </w:pPr>
      <w:r>
        <w:rPr>
          <w:noProof/>
          <w:lang w:val="hr-HR" w:eastAsia="hr-HR"/>
        </w:rPr>
        <w:t xml:space="preserve">    </w:t>
      </w:r>
      <w:r w:rsidR="00190036" w:rsidRPr="00190036">
        <w:rPr>
          <w:noProof/>
          <w:lang w:val="hr-HR" w:eastAsia="hr-HR"/>
        </w:rPr>
        <w:t xml:space="preserve"> </w:t>
      </w:r>
    </w:p>
    <w:p w14:paraId="72B269F2" w14:textId="77777777" w:rsidR="00BF500C" w:rsidDel="0004124B" w:rsidRDefault="00BF500C" w:rsidP="00B47F24">
      <w:pPr>
        <w:rPr>
          <w:del w:id="1136" w:author="Anita Rendulić" w:date="2018-01-08T08:30:00Z"/>
        </w:rPr>
      </w:pPr>
    </w:p>
    <w:p w14:paraId="5495D2E4" w14:textId="7B0EC937" w:rsidR="00485DB5" w:rsidRDefault="00CE32C7" w:rsidP="00B47F24">
      <w:r>
        <w:t>b</w:t>
      </w:r>
      <w:r w:rsidR="009C7645">
        <w:t>) Addresses:</w:t>
      </w:r>
    </w:p>
    <w:p w14:paraId="4DCDB88B" w14:textId="77777777" w:rsidR="00BF500C" w:rsidRDefault="00BF500C" w:rsidP="00B47F24"/>
    <w:p w14:paraId="324BC76D" w14:textId="45EE1DF9" w:rsidR="009C7645" w:rsidRDefault="0004124B" w:rsidP="00B47F24">
      <w:r>
        <w:t xml:space="preserve">     </w:t>
      </w:r>
      <w:r w:rsidR="00CE32C7">
        <w:rPr>
          <w:noProof/>
          <w:lang w:val="sk-SK" w:eastAsia="sk-SK"/>
        </w:rPr>
        <w:drawing>
          <wp:inline distT="0" distB="0" distL="0" distR="0" wp14:anchorId="4BB57ADF" wp14:editId="0A851A2E">
            <wp:extent cx="5423010" cy="1486623"/>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9397" cy="1491115"/>
                    </a:xfrm>
                    <a:prstGeom prst="rect">
                      <a:avLst/>
                    </a:prstGeom>
                  </pic:spPr>
                </pic:pic>
              </a:graphicData>
            </a:graphic>
          </wp:inline>
        </w:drawing>
      </w:r>
    </w:p>
    <w:p w14:paraId="217188FE" w14:textId="77777777" w:rsidR="009C7645" w:rsidRDefault="009C7645" w:rsidP="00B47F24"/>
    <w:p w14:paraId="3777691C" w14:textId="5D11C8C6" w:rsidR="00693235" w:rsidRPr="00F417AB" w:rsidRDefault="008D6C50" w:rsidP="00693235">
      <w:pPr>
        <w:rPr>
          <w:rFonts w:ascii="Arial" w:hAnsi="Arial" w:cs="Arial"/>
          <w:b/>
        </w:rPr>
      </w:pPr>
      <w:r w:rsidRPr="00F417AB">
        <w:rPr>
          <w:rFonts w:ascii="Arial" w:hAnsi="Arial" w:cs="Arial"/>
          <w:b/>
        </w:rPr>
        <w:lastRenderedPageBreak/>
        <w:t xml:space="preserve">Business </w:t>
      </w:r>
      <w:r w:rsidR="00445E70">
        <w:rPr>
          <w:rFonts w:ascii="Arial" w:hAnsi="Arial" w:cs="Arial"/>
          <w:b/>
        </w:rPr>
        <w:t xml:space="preserve">&amp; system </w:t>
      </w:r>
      <w:r w:rsidRPr="00F417AB">
        <w:rPr>
          <w:rFonts w:ascii="Arial" w:hAnsi="Arial" w:cs="Arial"/>
          <w:b/>
        </w:rPr>
        <w:t xml:space="preserve">rules </w:t>
      </w:r>
    </w:p>
    <w:p w14:paraId="6E42CB41" w14:textId="7197DD0E" w:rsidR="008D6C50" w:rsidRPr="00232FD9" w:rsidRDefault="00445E70" w:rsidP="00F50458">
      <w:pPr>
        <w:pStyle w:val="ListParagraph"/>
        <w:numPr>
          <w:ilvl w:val="0"/>
          <w:numId w:val="1"/>
        </w:numPr>
        <w:spacing w:before="120"/>
        <w:ind w:left="1077" w:hanging="357"/>
      </w:pPr>
      <w:proofErr w:type="gramStart"/>
      <w:r>
        <w:t>explained</w:t>
      </w:r>
      <w:proofErr w:type="gramEnd"/>
      <w:r>
        <w:t xml:space="preserve"> in </w:t>
      </w:r>
      <w:hyperlink w:anchor="_5.2._UC_POS_1" w:history="1">
        <w:commentRangeStart w:id="1137"/>
        <w:commentRangeStart w:id="1138"/>
        <w:commentRangeStart w:id="1139"/>
        <w:r w:rsidR="001344FF" w:rsidRPr="00F50458">
          <w:rPr>
            <w:rStyle w:val="Hyperlink"/>
          </w:rPr>
          <w:t>UC POS 00</w:t>
        </w:r>
        <w:r w:rsidR="001344FF" w:rsidRPr="001344FF">
          <w:rPr>
            <w:rStyle w:val="Hyperlink"/>
          </w:rPr>
          <w:t>2</w:t>
        </w:r>
      </w:hyperlink>
      <w:r>
        <w:t>.</w:t>
      </w:r>
      <w:commentRangeEnd w:id="1137"/>
      <w:r w:rsidR="00782B62">
        <w:rPr>
          <w:rStyle w:val="CommentReference"/>
        </w:rPr>
        <w:commentReference w:id="1137"/>
      </w:r>
      <w:commentRangeEnd w:id="1138"/>
      <w:r w:rsidR="001344FF">
        <w:rPr>
          <w:rStyle w:val="CommentReference"/>
        </w:rPr>
        <w:commentReference w:id="1138"/>
      </w:r>
      <w:commentRangeEnd w:id="1139"/>
      <w:r w:rsidR="00201CD0">
        <w:rPr>
          <w:rStyle w:val="CommentReference"/>
        </w:rPr>
        <w:commentReference w:id="1139"/>
      </w:r>
    </w:p>
    <w:p w14:paraId="2DE53C9A" w14:textId="731681E5" w:rsidR="00711A21" w:rsidRDefault="00711A21" w:rsidP="00D76839"/>
    <w:p w14:paraId="41822268" w14:textId="529F7CDC" w:rsidR="00F24C4F" w:rsidRDefault="00F24C4F" w:rsidP="00D76839"/>
    <w:p w14:paraId="4B85D358" w14:textId="77777777" w:rsidR="00F24C4F" w:rsidRDefault="00F24C4F" w:rsidP="00D76839"/>
    <w:p w14:paraId="3662CB81" w14:textId="6A08673B" w:rsidR="00913184" w:rsidRPr="00DF0747" w:rsidRDefault="00DF0747" w:rsidP="00DF0747">
      <w:pPr>
        <w:pStyle w:val="Heading1"/>
        <w:rPr>
          <w:color w:val="auto"/>
          <w:sz w:val="24"/>
          <w:szCs w:val="24"/>
        </w:rPr>
      </w:pPr>
      <w:bookmarkStart w:id="1140" w:name="_Toc506563192"/>
      <w:r w:rsidRPr="00DF0747">
        <w:rPr>
          <w:color w:val="auto"/>
          <w:sz w:val="24"/>
          <w:szCs w:val="24"/>
        </w:rPr>
        <w:t xml:space="preserve">5.2. </w:t>
      </w:r>
      <w:r w:rsidR="00913184" w:rsidRPr="00DF0747">
        <w:rPr>
          <w:color w:val="auto"/>
          <w:sz w:val="24"/>
          <w:szCs w:val="24"/>
        </w:rPr>
        <w:t>UC POS</w:t>
      </w:r>
      <w:r w:rsidRPr="00DF0747">
        <w:rPr>
          <w:color w:val="auto"/>
          <w:sz w:val="24"/>
          <w:szCs w:val="24"/>
        </w:rPr>
        <w:t xml:space="preserve"> </w:t>
      </w:r>
      <w:r w:rsidR="00913184" w:rsidRPr="00DF0747">
        <w:rPr>
          <w:color w:val="auto"/>
          <w:sz w:val="24"/>
          <w:szCs w:val="24"/>
        </w:rPr>
        <w:t>00</w:t>
      </w:r>
      <w:r w:rsidR="0093292E">
        <w:rPr>
          <w:color w:val="auto"/>
          <w:sz w:val="24"/>
          <w:szCs w:val="24"/>
        </w:rPr>
        <w:t>6</w:t>
      </w:r>
      <w:r w:rsidR="00913184" w:rsidRPr="00DF0747">
        <w:rPr>
          <w:color w:val="auto"/>
          <w:sz w:val="24"/>
          <w:szCs w:val="24"/>
        </w:rPr>
        <w:t xml:space="preserve">: </w:t>
      </w:r>
      <w:r w:rsidR="008500F2">
        <w:rPr>
          <w:color w:val="auto"/>
          <w:sz w:val="24"/>
          <w:szCs w:val="24"/>
        </w:rPr>
        <w:t>Cancel c</w:t>
      </w:r>
      <w:r w:rsidR="00A53C54" w:rsidRPr="00DF0747">
        <w:rPr>
          <w:color w:val="auto"/>
          <w:sz w:val="24"/>
          <w:szCs w:val="24"/>
        </w:rPr>
        <w:t>ustomer</w:t>
      </w:r>
      <w:bookmarkEnd w:id="1140"/>
      <w:r w:rsidR="00BF0D20" w:rsidRPr="00DF0747">
        <w:rPr>
          <w:color w:val="auto"/>
          <w:sz w:val="24"/>
          <w:szCs w:val="24"/>
        </w:rPr>
        <w:t xml:space="preserve"> </w:t>
      </w:r>
    </w:p>
    <w:p w14:paraId="0725DAD3" w14:textId="77777777" w:rsidR="00913184" w:rsidRDefault="00913184" w:rsidP="00913184"/>
    <w:p w14:paraId="4B43E1F9" w14:textId="77777777" w:rsidR="00BE06AE" w:rsidRDefault="00834541" w:rsidP="00F50458">
      <w:pPr>
        <w:ind w:left="709" w:hanging="709"/>
        <w:rPr>
          <w:rFonts w:ascii="Arial" w:hAnsi="Arial" w:cs="Arial"/>
        </w:rPr>
      </w:pPr>
      <w:r>
        <w:rPr>
          <w:rFonts w:ascii="Arial" w:hAnsi="Arial" w:cs="Arial"/>
        </w:rPr>
        <w:t>Customer c</w:t>
      </w:r>
      <w:r w:rsidR="00386F5E" w:rsidRPr="003C0825">
        <w:rPr>
          <w:rFonts w:ascii="Arial" w:hAnsi="Arial" w:cs="Arial"/>
        </w:rPr>
        <w:t>ancellation</w:t>
      </w:r>
      <w:r w:rsidR="00085D91" w:rsidRPr="003C0825">
        <w:rPr>
          <w:rFonts w:ascii="Arial" w:hAnsi="Arial" w:cs="Arial"/>
        </w:rPr>
        <w:t xml:space="preserve"> </w:t>
      </w:r>
      <w:r>
        <w:rPr>
          <w:rFonts w:ascii="Arial" w:hAnsi="Arial" w:cs="Arial"/>
        </w:rPr>
        <w:t xml:space="preserve">will cause </w:t>
      </w:r>
      <w:r w:rsidR="00944590">
        <w:rPr>
          <w:rFonts w:ascii="Arial" w:hAnsi="Arial" w:cs="Arial"/>
        </w:rPr>
        <w:t>deactivation/</w:t>
      </w:r>
      <w:r>
        <w:rPr>
          <w:rFonts w:ascii="Arial" w:hAnsi="Arial" w:cs="Arial"/>
        </w:rPr>
        <w:t xml:space="preserve">cancellation of </w:t>
      </w:r>
      <w:r w:rsidR="00BE06AE">
        <w:rPr>
          <w:rFonts w:ascii="Arial" w:hAnsi="Arial" w:cs="Arial"/>
        </w:rPr>
        <w:t xml:space="preserve">the </w:t>
      </w:r>
      <w:r w:rsidR="00E634F4">
        <w:rPr>
          <w:rFonts w:ascii="Arial" w:hAnsi="Arial" w:cs="Arial"/>
        </w:rPr>
        <w:t xml:space="preserve">following </w:t>
      </w:r>
      <w:r>
        <w:rPr>
          <w:rFonts w:ascii="Arial" w:hAnsi="Arial" w:cs="Arial"/>
        </w:rPr>
        <w:t>customer</w:t>
      </w:r>
      <w:r w:rsidR="00DE1524">
        <w:rPr>
          <w:rFonts w:ascii="Arial" w:hAnsi="Arial" w:cs="Arial"/>
        </w:rPr>
        <w:t>’s</w:t>
      </w:r>
    </w:p>
    <w:p w14:paraId="0D559D9B" w14:textId="6B9FA7C8" w:rsidR="00640E85" w:rsidRDefault="003C0825" w:rsidP="00F50458">
      <w:pPr>
        <w:ind w:left="709" w:hanging="709"/>
        <w:rPr>
          <w:rFonts w:ascii="Arial" w:hAnsi="Arial" w:cs="Arial"/>
        </w:rPr>
      </w:pPr>
      <w:proofErr w:type="gramStart"/>
      <w:r>
        <w:rPr>
          <w:rFonts w:ascii="Arial" w:hAnsi="Arial" w:cs="Arial"/>
        </w:rPr>
        <w:t>associated</w:t>
      </w:r>
      <w:proofErr w:type="gramEnd"/>
      <w:r w:rsidR="00834541">
        <w:rPr>
          <w:rFonts w:ascii="Arial" w:hAnsi="Arial" w:cs="Arial"/>
        </w:rPr>
        <w:t xml:space="preserve"> </w:t>
      </w:r>
      <w:proofErr w:type="spellStart"/>
      <w:r w:rsidR="00BE06AE">
        <w:rPr>
          <w:rFonts w:ascii="Arial" w:hAnsi="Arial" w:cs="Arial"/>
        </w:rPr>
        <w:t>sub</w:t>
      </w:r>
      <w:r w:rsidR="00DE1524">
        <w:rPr>
          <w:rFonts w:ascii="Arial" w:hAnsi="Arial" w:cs="Arial"/>
        </w:rPr>
        <w:t>entities</w:t>
      </w:r>
      <w:r w:rsidR="00E634F4">
        <w:rPr>
          <w:rFonts w:ascii="Arial" w:hAnsi="Arial" w:cs="Arial"/>
        </w:rPr>
        <w:t>:</w:t>
      </w:r>
      <w:r w:rsidR="00085D91" w:rsidRPr="003C0825">
        <w:rPr>
          <w:rFonts w:ascii="Arial" w:hAnsi="Arial" w:cs="Arial"/>
        </w:rPr>
        <w:t>contract</w:t>
      </w:r>
      <w:proofErr w:type="spellEnd"/>
      <w:r w:rsidR="00BE06AE">
        <w:rPr>
          <w:rFonts w:ascii="Arial" w:hAnsi="Arial" w:cs="Arial"/>
        </w:rPr>
        <w:t>(</w:t>
      </w:r>
      <w:r w:rsidR="00085D91" w:rsidRPr="003C0825">
        <w:rPr>
          <w:rFonts w:ascii="Arial" w:hAnsi="Arial" w:cs="Arial"/>
        </w:rPr>
        <w:t>s</w:t>
      </w:r>
      <w:r w:rsidR="00BE06AE">
        <w:rPr>
          <w:rFonts w:ascii="Arial" w:hAnsi="Arial" w:cs="Arial"/>
        </w:rPr>
        <w:t>)</w:t>
      </w:r>
      <w:r w:rsidR="00085D91" w:rsidRPr="003C0825">
        <w:rPr>
          <w:rFonts w:ascii="Arial" w:hAnsi="Arial" w:cs="Arial"/>
        </w:rPr>
        <w:t xml:space="preserve">, </w:t>
      </w:r>
      <w:r w:rsidR="00834541">
        <w:rPr>
          <w:rFonts w:ascii="Arial" w:hAnsi="Arial" w:cs="Arial"/>
        </w:rPr>
        <w:t>retailer</w:t>
      </w:r>
      <w:r w:rsidR="00BE06AE">
        <w:rPr>
          <w:rFonts w:ascii="Arial" w:hAnsi="Arial" w:cs="Arial"/>
        </w:rPr>
        <w:t>(</w:t>
      </w:r>
      <w:r w:rsidR="00834541">
        <w:rPr>
          <w:rFonts w:ascii="Arial" w:hAnsi="Arial" w:cs="Arial"/>
        </w:rPr>
        <w:t>s</w:t>
      </w:r>
      <w:r w:rsidR="00BE06AE">
        <w:rPr>
          <w:rFonts w:ascii="Arial" w:hAnsi="Arial" w:cs="Arial"/>
        </w:rPr>
        <w:t>)</w:t>
      </w:r>
      <w:r w:rsidR="00834541">
        <w:rPr>
          <w:rFonts w:ascii="Arial" w:hAnsi="Arial" w:cs="Arial"/>
        </w:rPr>
        <w:t>,</w:t>
      </w:r>
      <w:r w:rsidR="00DE1524">
        <w:rPr>
          <w:rFonts w:ascii="Arial" w:hAnsi="Arial" w:cs="Arial"/>
        </w:rPr>
        <w:t xml:space="preserve"> </w:t>
      </w:r>
      <w:r w:rsidR="00085D91" w:rsidRPr="003C0825">
        <w:rPr>
          <w:rFonts w:ascii="Arial" w:hAnsi="Arial" w:cs="Arial"/>
        </w:rPr>
        <w:t>terminal</w:t>
      </w:r>
      <w:r w:rsidR="00BE06AE">
        <w:rPr>
          <w:rFonts w:ascii="Arial" w:hAnsi="Arial" w:cs="Arial"/>
        </w:rPr>
        <w:t>(</w:t>
      </w:r>
      <w:r w:rsidR="00085D91" w:rsidRPr="003C0825">
        <w:rPr>
          <w:rFonts w:ascii="Arial" w:hAnsi="Arial" w:cs="Arial"/>
        </w:rPr>
        <w:t>s</w:t>
      </w:r>
      <w:r w:rsidR="00BE06AE">
        <w:rPr>
          <w:rFonts w:ascii="Arial" w:hAnsi="Arial" w:cs="Arial"/>
        </w:rPr>
        <w:t>)</w:t>
      </w:r>
      <w:r w:rsidR="00DE1524">
        <w:rPr>
          <w:rFonts w:ascii="Arial" w:hAnsi="Arial" w:cs="Arial"/>
        </w:rPr>
        <w:t xml:space="preserve">, </w:t>
      </w:r>
      <w:r w:rsidR="00E634F4">
        <w:rPr>
          <w:rFonts w:ascii="Arial" w:hAnsi="Arial" w:cs="Arial"/>
        </w:rPr>
        <w:t>product</w:t>
      </w:r>
      <w:r w:rsidR="00BE06AE">
        <w:rPr>
          <w:rFonts w:ascii="Arial" w:hAnsi="Arial" w:cs="Arial"/>
        </w:rPr>
        <w:t>(</w:t>
      </w:r>
      <w:r w:rsidR="00E634F4">
        <w:rPr>
          <w:rFonts w:ascii="Arial" w:hAnsi="Arial" w:cs="Arial"/>
        </w:rPr>
        <w:t>s</w:t>
      </w:r>
      <w:r w:rsidR="00BE06AE">
        <w:rPr>
          <w:rFonts w:ascii="Arial" w:hAnsi="Arial" w:cs="Arial"/>
        </w:rPr>
        <w:t>)</w:t>
      </w:r>
      <w:r w:rsidR="00135845">
        <w:rPr>
          <w:rFonts w:ascii="Arial" w:hAnsi="Arial" w:cs="Arial"/>
        </w:rPr>
        <w:t>.</w:t>
      </w:r>
      <w:r w:rsidR="001344FF">
        <w:rPr>
          <w:rFonts w:ascii="Arial" w:hAnsi="Arial" w:cs="Arial"/>
        </w:rPr>
        <w:t xml:space="preserve"> </w:t>
      </w:r>
      <w:r w:rsidR="00135845">
        <w:t>On statement definition</w:t>
      </w:r>
      <w:r w:rsidR="00D027F1">
        <w:t xml:space="preserve"> </w:t>
      </w:r>
      <w:r w:rsidR="00135845">
        <w:t xml:space="preserve">and payment definitions value for Valid to will be set to current date. Fees/discounts will remain </w:t>
      </w:r>
      <w:proofErr w:type="spellStart"/>
      <w:r w:rsidR="00135845">
        <w:t>acitive</w:t>
      </w:r>
      <w:proofErr w:type="spellEnd"/>
      <w:r w:rsidR="00135845">
        <w:rPr>
          <w:rStyle w:val="CommentReference"/>
        </w:rPr>
        <w:commentReference w:id="1141"/>
      </w:r>
      <w:r w:rsidR="00D027F1">
        <w:rPr>
          <w:rStyle w:val="CommentReference"/>
        </w:rPr>
        <w:commentReference w:id="1142"/>
      </w:r>
      <w:r w:rsidR="00201CD0">
        <w:rPr>
          <w:rStyle w:val="CommentReference"/>
        </w:rPr>
        <w:commentReference w:id="1143"/>
      </w:r>
      <w:r w:rsidR="00135845">
        <w:t xml:space="preserve"> till end of month of cancelation, at that date Valid to will be changed.</w:t>
      </w:r>
    </w:p>
    <w:p w14:paraId="37DC8D05" w14:textId="0F9F7B75" w:rsidR="00913184" w:rsidRDefault="00640E85" w:rsidP="00F50458">
      <w:pPr>
        <w:spacing w:before="60"/>
        <w:ind w:left="709" w:hanging="709"/>
        <w:jc w:val="both"/>
        <w:rPr>
          <w:rFonts w:ascii="Arial" w:hAnsi="Arial" w:cs="Arial"/>
        </w:rPr>
      </w:pPr>
      <w:r>
        <w:rPr>
          <w:rFonts w:ascii="Arial" w:hAnsi="Arial" w:cs="Arial"/>
        </w:rPr>
        <w:t>C</w:t>
      </w:r>
      <w:r w:rsidR="00E634F4">
        <w:rPr>
          <w:rFonts w:ascii="Arial" w:hAnsi="Arial" w:cs="Arial"/>
        </w:rPr>
        <w:t xml:space="preserve">ustomer </w:t>
      </w:r>
      <w:r>
        <w:rPr>
          <w:rFonts w:ascii="Arial" w:hAnsi="Arial" w:cs="Arial"/>
        </w:rPr>
        <w:t xml:space="preserve">can be </w:t>
      </w:r>
      <w:r w:rsidR="006426E6">
        <w:rPr>
          <w:rFonts w:ascii="Arial" w:hAnsi="Arial" w:cs="Arial"/>
        </w:rPr>
        <w:t>cancelled temporary o</w:t>
      </w:r>
      <w:r w:rsidR="00D935ED">
        <w:rPr>
          <w:rFonts w:ascii="Arial" w:hAnsi="Arial" w:cs="Arial"/>
        </w:rPr>
        <w:t>r permanent</w:t>
      </w:r>
      <w:r w:rsidR="00BE06AE">
        <w:rPr>
          <w:rFonts w:ascii="Arial" w:hAnsi="Arial" w:cs="Arial"/>
        </w:rPr>
        <w:t>, through the web application</w:t>
      </w:r>
      <w:r w:rsidR="00D935ED">
        <w:rPr>
          <w:rFonts w:ascii="Arial" w:hAnsi="Arial" w:cs="Arial"/>
        </w:rPr>
        <w:t>.</w:t>
      </w:r>
    </w:p>
    <w:p w14:paraId="4FF89FF7" w14:textId="104150AE" w:rsidR="003C0825" w:rsidRDefault="003C0825" w:rsidP="003C0825">
      <w:pPr>
        <w:rPr>
          <w:rFonts w:ascii="Arial" w:hAnsi="Arial" w:cs="Arial"/>
        </w:rPr>
      </w:pPr>
    </w:p>
    <w:p w14:paraId="6196ED93" w14:textId="116D785C" w:rsidR="00913184" w:rsidRPr="003C0825" w:rsidRDefault="00913184" w:rsidP="00913184">
      <w:pPr>
        <w:rPr>
          <w:rFonts w:ascii="Arial" w:hAnsi="Arial" w:cs="Arial"/>
          <w:b/>
        </w:rPr>
      </w:pPr>
      <w:r w:rsidRPr="003C0825">
        <w:rPr>
          <w:rFonts w:ascii="Arial" w:hAnsi="Arial" w:cs="Arial"/>
          <w:b/>
        </w:rPr>
        <w:t>Preconditions</w:t>
      </w:r>
    </w:p>
    <w:p w14:paraId="7624FDD6" w14:textId="66F48CC7" w:rsidR="00913184" w:rsidRPr="00DE1524" w:rsidRDefault="00DE1524" w:rsidP="006348AF">
      <w:pPr>
        <w:pStyle w:val="ListParagraph"/>
        <w:numPr>
          <w:ilvl w:val="0"/>
          <w:numId w:val="10"/>
        </w:numPr>
        <w:spacing w:before="120"/>
        <w:rPr>
          <w:rFonts w:ascii="Arial" w:hAnsi="Arial" w:cs="Arial"/>
        </w:rPr>
      </w:pPr>
      <w:proofErr w:type="gramStart"/>
      <w:r>
        <w:rPr>
          <w:rFonts w:ascii="Arial" w:hAnsi="Arial" w:cs="Arial"/>
        </w:rPr>
        <w:t>c</w:t>
      </w:r>
      <w:r w:rsidR="00085D91" w:rsidRPr="00DE1524">
        <w:rPr>
          <w:rFonts w:ascii="Arial" w:hAnsi="Arial" w:cs="Arial"/>
        </w:rPr>
        <w:t>ustomer</w:t>
      </w:r>
      <w:proofErr w:type="gramEnd"/>
      <w:r w:rsidR="00085D91" w:rsidRPr="00DE1524">
        <w:rPr>
          <w:rFonts w:ascii="Arial" w:hAnsi="Arial" w:cs="Arial"/>
        </w:rPr>
        <w:t xml:space="preserve"> must</w:t>
      </w:r>
      <w:r w:rsidR="00867906" w:rsidRPr="00DE1524">
        <w:rPr>
          <w:rFonts w:ascii="Arial" w:hAnsi="Arial" w:cs="Arial"/>
        </w:rPr>
        <w:t xml:space="preserve"> exist</w:t>
      </w:r>
      <w:r w:rsidR="003C0825" w:rsidRPr="00DE1524">
        <w:rPr>
          <w:rFonts w:ascii="Arial" w:hAnsi="Arial" w:cs="Arial"/>
        </w:rPr>
        <w:t xml:space="preserve"> in </w:t>
      </w:r>
      <w:proofErr w:type="spellStart"/>
      <w:r w:rsidR="00BE06AE">
        <w:rPr>
          <w:rFonts w:ascii="Arial" w:hAnsi="Arial" w:cs="Arial"/>
        </w:rPr>
        <w:t>eXact</w:t>
      </w:r>
      <w:proofErr w:type="spellEnd"/>
      <w:r w:rsidR="003C0825" w:rsidRPr="00DE1524">
        <w:rPr>
          <w:rFonts w:ascii="Arial" w:hAnsi="Arial" w:cs="Arial"/>
        </w:rPr>
        <w:t xml:space="preserve"> system and be in </w:t>
      </w:r>
      <w:r w:rsidR="00DA2483" w:rsidRPr="00DE1524">
        <w:rPr>
          <w:rFonts w:ascii="Arial" w:hAnsi="Arial" w:cs="Arial"/>
          <w:i/>
        </w:rPr>
        <w:t>Active</w:t>
      </w:r>
      <w:r w:rsidR="003C0825" w:rsidRPr="00DE1524">
        <w:rPr>
          <w:rFonts w:ascii="Arial" w:hAnsi="Arial" w:cs="Arial"/>
        </w:rPr>
        <w:t xml:space="preserve"> status.</w:t>
      </w:r>
      <w:r w:rsidR="00085D91" w:rsidRPr="00DE1524">
        <w:rPr>
          <w:rFonts w:ascii="Arial" w:hAnsi="Arial" w:cs="Arial"/>
        </w:rPr>
        <w:t xml:space="preserve"> </w:t>
      </w:r>
    </w:p>
    <w:p w14:paraId="60EAD9CA" w14:textId="77777777" w:rsidR="00BF500C" w:rsidRPr="00232FD9" w:rsidRDefault="00BF500C" w:rsidP="00913184"/>
    <w:p w14:paraId="46A8C2F5" w14:textId="77777777" w:rsidR="00913184" w:rsidRPr="008D6C50" w:rsidRDefault="00913184" w:rsidP="003C0825">
      <w:pPr>
        <w:rPr>
          <w:b/>
        </w:rPr>
      </w:pPr>
      <w:r w:rsidRPr="008D6C50">
        <w:rPr>
          <w:b/>
        </w:rPr>
        <w:t xml:space="preserve">Trigger </w:t>
      </w:r>
    </w:p>
    <w:p w14:paraId="534C140F" w14:textId="77777777" w:rsidR="00913184" w:rsidRPr="00232FD9" w:rsidRDefault="00913184" w:rsidP="00913184"/>
    <w:p w14:paraId="585F60EE" w14:textId="29521A28" w:rsidR="00B575A5" w:rsidRDefault="00B575A5" w:rsidP="00B575A5">
      <w:r w:rsidRPr="003C0825">
        <w:rPr>
          <w:i/>
        </w:rPr>
        <w:t>Acquiring</w:t>
      </w:r>
      <w:r>
        <w:t xml:space="preserve"> module &gt; </w:t>
      </w:r>
      <w:r w:rsidRPr="003C0825">
        <w:rPr>
          <w:i/>
        </w:rPr>
        <w:t>Review 2</w:t>
      </w:r>
      <w:r>
        <w:t xml:space="preserve"> form &gt; </w:t>
      </w:r>
      <w:r w:rsidRPr="003C0825">
        <w:rPr>
          <w:i/>
        </w:rPr>
        <w:t>Customers</w:t>
      </w:r>
      <w:r w:rsidR="003C0825">
        <w:t xml:space="preserve"> level</w:t>
      </w:r>
    </w:p>
    <w:p w14:paraId="765BEF55" w14:textId="77777777" w:rsidR="000F4EF5" w:rsidRDefault="000F4EF5" w:rsidP="003C0825">
      <w:pPr>
        <w:spacing w:before="120"/>
      </w:pPr>
      <w:r>
        <w:t>S</w:t>
      </w:r>
      <w:r w:rsidR="003C0825">
        <w:t>earch first for the</w:t>
      </w:r>
      <w:r w:rsidR="00B575A5">
        <w:t xml:space="preserve"> </w:t>
      </w:r>
      <w:r w:rsidR="003C0825">
        <w:t xml:space="preserve">active </w:t>
      </w:r>
      <w:r w:rsidR="00B575A5">
        <w:t xml:space="preserve">customer </w:t>
      </w:r>
      <w:r w:rsidR="003C0825">
        <w:t>which you want to cancel, then click on it to open details</w:t>
      </w:r>
      <w:r>
        <w:t>:</w:t>
      </w:r>
    </w:p>
    <w:p w14:paraId="1D24FE05" w14:textId="5504F0F0" w:rsidR="000F4EF5" w:rsidRDefault="00FD69CE" w:rsidP="003C0825">
      <w:pPr>
        <w:spacing w:before="120"/>
      </w:pPr>
      <w:r>
        <w:t xml:space="preserve">             </w:t>
      </w:r>
      <w:del w:id="1144" w:author="Martin Ćosić" w:date="2018-02-16T16:05:00Z">
        <w:r w:rsidR="000F4EF5" w:rsidDel="002E1231">
          <w:rPr>
            <w:noProof/>
            <w:lang w:val="sk-SK" w:eastAsia="sk-SK"/>
          </w:rPr>
          <w:drawing>
            <wp:inline distT="0" distB="0" distL="0" distR="0" wp14:anchorId="5FD049CC" wp14:editId="4668788E">
              <wp:extent cx="4910444" cy="1394935"/>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0339" cy="1397746"/>
                      </a:xfrm>
                      <a:prstGeom prst="rect">
                        <a:avLst/>
                      </a:prstGeom>
                      <a:noFill/>
                      <a:ln>
                        <a:noFill/>
                      </a:ln>
                    </pic:spPr>
                  </pic:pic>
                </a:graphicData>
              </a:graphic>
            </wp:inline>
          </w:drawing>
        </w:r>
      </w:del>
      <w:ins w:id="1145" w:author="Martin Ćosić" w:date="2018-02-16T16:05:00Z">
        <w:r w:rsidR="002E1231">
          <w:rPr>
            <w:noProof/>
            <w:lang w:val="sk-SK" w:eastAsia="sk-SK"/>
          </w:rPr>
          <w:drawing>
            <wp:inline distT="0" distB="0" distL="0" distR="0" wp14:anchorId="39328C6C" wp14:editId="0D2B666C">
              <wp:extent cx="6366510" cy="22383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66510" cy="2238375"/>
                      </a:xfrm>
                      <a:prstGeom prst="rect">
                        <a:avLst/>
                      </a:prstGeom>
                      <a:noFill/>
                      <a:ln>
                        <a:noFill/>
                      </a:ln>
                    </pic:spPr>
                  </pic:pic>
                </a:graphicData>
              </a:graphic>
            </wp:inline>
          </w:drawing>
        </w:r>
      </w:ins>
    </w:p>
    <w:p w14:paraId="53AD503B" w14:textId="42D5BF9F" w:rsidR="00B575A5" w:rsidRDefault="00B575A5" w:rsidP="003C0825">
      <w:pPr>
        <w:spacing w:before="120"/>
      </w:pPr>
      <w:r>
        <w:t xml:space="preserve"> </w:t>
      </w:r>
    </w:p>
    <w:p w14:paraId="033F76F3" w14:textId="2A48F17E" w:rsidR="003C0825" w:rsidRDefault="00B575A5" w:rsidP="000F4EF5">
      <w:pPr>
        <w:spacing w:after="120"/>
      </w:pPr>
      <w:r>
        <w:t>By click on the</w:t>
      </w:r>
      <w:r w:rsidR="006D41EF">
        <w:t xml:space="preserve"> </w:t>
      </w:r>
      <w:r w:rsidR="006A0BB4" w:rsidRPr="00B575A5">
        <w:rPr>
          <w:color w:val="FFFFFF" w:themeColor="background1"/>
          <w:highlight w:val="blue"/>
        </w:rPr>
        <w:t>Cancel c</w:t>
      </w:r>
      <w:r w:rsidR="006D41EF" w:rsidRPr="00B575A5">
        <w:rPr>
          <w:color w:val="FFFFFF" w:themeColor="background1"/>
          <w:highlight w:val="blue"/>
        </w:rPr>
        <w:t>ustomer</w:t>
      </w:r>
      <w:r w:rsidR="00F920BF" w:rsidRPr="00B575A5">
        <w:rPr>
          <w:i/>
          <w:color w:val="FFFFFF" w:themeColor="background1"/>
        </w:rPr>
        <w:t xml:space="preserve"> </w:t>
      </w:r>
      <w:r w:rsidR="000E309E">
        <w:t>button</w:t>
      </w:r>
      <w:r w:rsidR="0056484B">
        <w:t>, pop-up window will appears where</w:t>
      </w:r>
      <w:r w:rsidR="000E309E">
        <w:t xml:space="preserve"> you should choose cancellation reason and confirm your choice</w:t>
      </w:r>
      <w:r w:rsidR="000F4EF5">
        <w:t xml:space="preserve"> on </w:t>
      </w:r>
      <w:r w:rsidR="000F4EF5" w:rsidRPr="000F4EF5">
        <w:rPr>
          <w:color w:val="FFFFFF" w:themeColor="background1"/>
          <w:highlight w:val="blue"/>
        </w:rPr>
        <w:t>OK</w:t>
      </w:r>
      <w:r w:rsidR="000F4EF5">
        <w:t xml:space="preserve"> button:</w:t>
      </w:r>
    </w:p>
    <w:p w14:paraId="20B0BE04" w14:textId="3989A523" w:rsidR="000F4EF5" w:rsidRPr="00232FD9" w:rsidRDefault="000F4EF5" w:rsidP="00913184">
      <w:r>
        <w:lastRenderedPageBreak/>
        <w:t xml:space="preserve">           </w:t>
      </w:r>
      <w:r w:rsidR="00511AAD" w:rsidRPr="00511AAD">
        <w:rPr>
          <w:noProof/>
          <w:lang w:val="hr-HR" w:eastAsia="hr-HR"/>
        </w:rPr>
        <w:t xml:space="preserve"> </w:t>
      </w:r>
      <w:commentRangeStart w:id="1146"/>
      <w:commentRangeStart w:id="1147"/>
      <w:commentRangeStart w:id="1148"/>
      <w:commentRangeStart w:id="1149"/>
      <w:commentRangeStart w:id="1150"/>
      <w:r w:rsidR="00A20ABC">
        <w:rPr>
          <w:noProof/>
          <w:lang w:val="sk-SK" w:eastAsia="sk-SK"/>
        </w:rPr>
        <w:drawing>
          <wp:inline distT="0" distB="0" distL="0" distR="0" wp14:anchorId="7CEAECD7" wp14:editId="499B2651">
            <wp:extent cx="6349365" cy="153606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49365" cy="1536065"/>
                    </a:xfrm>
                    <a:prstGeom prst="rect">
                      <a:avLst/>
                    </a:prstGeom>
                    <a:noFill/>
                    <a:ln>
                      <a:noFill/>
                    </a:ln>
                  </pic:spPr>
                </pic:pic>
              </a:graphicData>
            </a:graphic>
          </wp:inline>
        </w:drawing>
      </w:r>
      <w:commentRangeEnd w:id="1146"/>
      <w:r w:rsidR="00742D99">
        <w:rPr>
          <w:rStyle w:val="CommentReference"/>
        </w:rPr>
        <w:commentReference w:id="1146"/>
      </w:r>
      <w:commentRangeEnd w:id="1147"/>
      <w:r w:rsidR="009B3E92">
        <w:rPr>
          <w:rStyle w:val="CommentReference"/>
        </w:rPr>
        <w:commentReference w:id="1147"/>
      </w:r>
      <w:commentRangeEnd w:id="1148"/>
      <w:r w:rsidR="00782B62">
        <w:rPr>
          <w:rStyle w:val="CommentReference"/>
        </w:rPr>
        <w:commentReference w:id="1148"/>
      </w:r>
      <w:commentRangeEnd w:id="1149"/>
      <w:r w:rsidR="001344FF">
        <w:rPr>
          <w:rStyle w:val="CommentReference"/>
        </w:rPr>
        <w:commentReference w:id="1149"/>
      </w:r>
      <w:commentRangeEnd w:id="1150"/>
      <w:r w:rsidR="00C41119">
        <w:rPr>
          <w:rStyle w:val="CommentReference"/>
        </w:rPr>
        <w:commentReference w:id="1150"/>
      </w:r>
    </w:p>
    <w:p w14:paraId="6FDF6ED2" w14:textId="19E575CE" w:rsidR="00913184" w:rsidRDefault="00913184" w:rsidP="00913184"/>
    <w:p w14:paraId="00FFE0D2" w14:textId="77777777" w:rsidR="00FD69CE" w:rsidRDefault="00FD69CE" w:rsidP="00913184">
      <w:pPr>
        <w:rPr>
          <w:b/>
        </w:rPr>
      </w:pPr>
    </w:p>
    <w:p w14:paraId="6EA40193" w14:textId="4859CCE1" w:rsidR="00913184" w:rsidRPr="00560B81" w:rsidRDefault="00913184" w:rsidP="00913184">
      <w:pPr>
        <w:rPr>
          <w:b/>
        </w:rPr>
      </w:pPr>
      <w:r w:rsidRPr="008D6C50">
        <w:rPr>
          <w:b/>
        </w:rPr>
        <w:t xml:space="preserve">Business </w:t>
      </w:r>
      <w:r w:rsidR="00BE06AE">
        <w:rPr>
          <w:b/>
        </w:rPr>
        <w:t xml:space="preserve">&amp; system </w:t>
      </w:r>
      <w:r w:rsidRPr="008D6C50">
        <w:rPr>
          <w:b/>
        </w:rPr>
        <w:t xml:space="preserve">rules </w:t>
      </w:r>
    </w:p>
    <w:p w14:paraId="1FE42C86" w14:textId="213FF18D" w:rsidR="00560B81" w:rsidRPr="00560B81" w:rsidRDefault="00560B81" w:rsidP="001402BA">
      <w:pPr>
        <w:pStyle w:val="ListParagraph"/>
        <w:numPr>
          <w:ilvl w:val="0"/>
          <w:numId w:val="1"/>
        </w:numPr>
        <w:spacing w:before="120" w:line="257" w:lineRule="auto"/>
        <w:ind w:left="1077" w:hanging="357"/>
        <w:contextualSpacing/>
        <w:rPr>
          <w:rFonts w:ascii="Arial" w:hAnsi="Arial"/>
          <w:szCs w:val="22"/>
        </w:rPr>
      </w:pPr>
      <w:r w:rsidRPr="00560B81">
        <w:rPr>
          <w:i/>
        </w:rPr>
        <w:t>Cancellation reason</w:t>
      </w:r>
      <w:r w:rsidR="00A67B0F">
        <w:rPr>
          <w:i/>
        </w:rPr>
        <w:t>s</w:t>
      </w:r>
      <w:r w:rsidR="00A67B0F">
        <w:t xml:space="preserve"> are</w:t>
      </w:r>
      <w:r>
        <w:t>:</w:t>
      </w:r>
    </w:p>
    <w:p w14:paraId="124A03B6" w14:textId="77777777" w:rsidR="004915C6" w:rsidRDefault="004915C6" w:rsidP="00F50458">
      <w:pPr>
        <w:spacing w:after="40" w:line="256" w:lineRule="auto"/>
        <w:ind w:left="720" w:firstLine="720"/>
        <w:contextualSpacing/>
      </w:pPr>
      <w:r>
        <w:t>Company termination (permanent cancellation)</w:t>
      </w:r>
    </w:p>
    <w:p w14:paraId="4221B1D9" w14:textId="4B4DD1AD" w:rsidR="004915C6" w:rsidRDefault="004915C6" w:rsidP="00F50458">
      <w:r>
        <w:tab/>
      </w:r>
      <w:r>
        <w:tab/>
      </w:r>
      <w:r>
        <w:t>Permanent cancellation</w:t>
      </w:r>
      <w:r w:rsidDel="004915C6">
        <w:t xml:space="preserve"> </w:t>
      </w:r>
    </w:p>
    <w:p w14:paraId="4DCB2BFC" w14:textId="294B51B5" w:rsidR="004915C6" w:rsidRDefault="004915C6" w:rsidP="00F50458">
      <w:r>
        <w:tab/>
      </w:r>
      <w:r>
        <w:tab/>
      </w:r>
      <w:r>
        <w:t xml:space="preserve">Fraudulent merchant (temporary cancellation) </w:t>
      </w:r>
      <w:r>
        <w:tab/>
      </w:r>
    </w:p>
    <w:p w14:paraId="72B1476C" w14:textId="6E0B64D7" w:rsidR="00151AF0" w:rsidRPr="00B67D91" w:rsidRDefault="004915C6" w:rsidP="00F50458">
      <w:pPr>
        <w:ind w:left="720" w:firstLine="720"/>
      </w:pPr>
      <w:r>
        <w:t xml:space="preserve">Temporary </w:t>
      </w:r>
      <w:r w:rsidR="00151AF0">
        <w:t>cancellation</w:t>
      </w:r>
      <w:r>
        <w:br/>
      </w:r>
    </w:p>
    <w:p w14:paraId="1278455C" w14:textId="6CABE9C9" w:rsidR="00173736" w:rsidRPr="00B067BF" w:rsidRDefault="006426E6" w:rsidP="001402BA">
      <w:pPr>
        <w:pStyle w:val="ListParagraph"/>
        <w:numPr>
          <w:ilvl w:val="0"/>
          <w:numId w:val="1"/>
        </w:numPr>
        <w:spacing w:after="40" w:line="256" w:lineRule="auto"/>
        <w:contextualSpacing/>
        <w:rPr>
          <w:rFonts w:ascii="Arial" w:hAnsi="Arial"/>
          <w:szCs w:val="22"/>
        </w:rPr>
      </w:pPr>
      <w:r>
        <w:t>after cancellation</w:t>
      </w:r>
      <w:r w:rsidR="00BE06AE">
        <w:t>,</w:t>
      </w:r>
      <w:r>
        <w:t xml:space="preserve"> </w:t>
      </w:r>
      <w:r w:rsidR="00151AF0">
        <w:t>customer status will be</w:t>
      </w:r>
      <w:r w:rsidR="00173736">
        <w:t xml:space="preserve"> changed to </w:t>
      </w:r>
      <w:r w:rsidR="00173736" w:rsidRPr="00560B81">
        <w:rPr>
          <w:i/>
        </w:rPr>
        <w:t>Inactive</w:t>
      </w:r>
      <w:r w:rsidR="00151AF0">
        <w:t>,</w:t>
      </w:r>
    </w:p>
    <w:p w14:paraId="7FD89524" w14:textId="77777777" w:rsidR="0056484B" w:rsidRPr="0056484B" w:rsidRDefault="00B067BF" w:rsidP="00B067BF">
      <w:pPr>
        <w:pStyle w:val="ListParagraph"/>
        <w:numPr>
          <w:ilvl w:val="0"/>
          <w:numId w:val="1"/>
        </w:numPr>
        <w:spacing w:before="120" w:after="40" w:line="257" w:lineRule="auto"/>
        <w:ind w:left="1077" w:hanging="357"/>
        <w:contextualSpacing/>
        <w:rPr>
          <w:rFonts w:ascii="Arial" w:hAnsi="Arial"/>
          <w:szCs w:val="22"/>
        </w:rPr>
      </w:pPr>
      <w:r>
        <w:t xml:space="preserve">customer status change will be reflected in all </w:t>
      </w:r>
      <w:r w:rsidR="0056484B">
        <w:t xml:space="preserve">related </w:t>
      </w:r>
      <w:r>
        <w:t xml:space="preserve">interfaces </w:t>
      </w:r>
    </w:p>
    <w:p w14:paraId="17115AB6" w14:textId="462877B4" w:rsidR="00B067BF" w:rsidRPr="00B067BF" w:rsidRDefault="00B067BF" w:rsidP="0056484B">
      <w:pPr>
        <w:pStyle w:val="ListParagraph"/>
        <w:spacing w:before="120" w:after="40" w:line="257" w:lineRule="auto"/>
        <w:ind w:left="1077"/>
        <w:contextualSpacing/>
        <w:rPr>
          <w:rFonts w:ascii="Arial" w:hAnsi="Arial"/>
          <w:szCs w:val="22"/>
        </w:rPr>
      </w:pPr>
      <w:r>
        <w:t>(</w:t>
      </w:r>
      <w:proofErr w:type="gramStart"/>
      <w:r>
        <w:t>e.g</w:t>
      </w:r>
      <w:proofErr w:type="gramEnd"/>
      <w:r>
        <w:t xml:space="preserve">. </w:t>
      </w:r>
      <w:proofErr w:type="spellStart"/>
      <w:r>
        <w:rPr>
          <w:i/>
        </w:rPr>
        <w:t>RAcqCustomer</w:t>
      </w:r>
      <w:proofErr w:type="spellEnd"/>
      <w:r w:rsidR="00BE06AE">
        <w:t xml:space="preserve"> file)</w:t>
      </w:r>
      <w:r>
        <w:t>,</w:t>
      </w:r>
    </w:p>
    <w:p w14:paraId="7099AD7D" w14:textId="0C9DB7A0" w:rsidR="00151AF0" w:rsidRPr="00151AF0" w:rsidRDefault="00151AF0" w:rsidP="001402BA">
      <w:pPr>
        <w:pStyle w:val="ListParagraph"/>
        <w:numPr>
          <w:ilvl w:val="0"/>
          <w:numId w:val="1"/>
        </w:numPr>
        <w:spacing w:after="40" w:line="256" w:lineRule="auto"/>
        <w:contextualSpacing/>
        <w:rPr>
          <w:rFonts w:ascii="Arial" w:hAnsi="Arial"/>
          <w:szCs w:val="22"/>
        </w:rPr>
      </w:pPr>
      <w:r>
        <w:t>temporary cancelled customer will be possible to reactivate again</w:t>
      </w:r>
      <w:r w:rsidR="00DE1524">
        <w:t>,</w:t>
      </w:r>
    </w:p>
    <w:p w14:paraId="794D1445" w14:textId="42E1D8FA" w:rsidR="00151AF0" w:rsidRPr="0022795F" w:rsidRDefault="00151AF0" w:rsidP="001402BA">
      <w:pPr>
        <w:pStyle w:val="ListParagraph"/>
        <w:numPr>
          <w:ilvl w:val="0"/>
          <w:numId w:val="1"/>
        </w:numPr>
        <w:spacing w:after="40" w:line="256" w:lineRule="auto"/>
        <w:contextualSpacing/>
        <w:rPr>
          <w:rFonts w:ascii="Arial" w:hAnsi="Arial"/>
          <w:szCs w:val="22"/>
        </w:rPr>
      </w:pPr>
      <w:r>
        <w:t xml:space="preserve">permanent cancelled customer will not </w:t>
      </w:r>
      <w:r w:rsidR="0022795F">
        <w:t>be possible to reactivate again,</w:t>
      </w:r>
    </w:p>
    <w:p w14:paraId="498EAF49" w14:textId="17999621" w:rsidR="0093292E" w:rsidRPr="00F50458" w:rsidRDefault="00B067BF">
      <w:pPr>
        <w:pStyle w:val="ListParagraph"/>
        <w:numPr>
          <w:ilvl w:val="0"/>
          <w:numId w:val="1"/>
        </w:numPr>
        <w:spacing w:after="40" w:line="256" w:lineRule="auto"/>
        <w:contextualSpacing/>
        <w:rPr>
          <w:rFonts w:ascii="Arial" w:hAnsi="Arial"/>
          <w:szCs w:val="22"/>
        </w:rPr>
      </w:pPr>
      <w:proofErr w:type="gramStart"/>
      <w:r>
        <w:t>this</w:t>
      </w:r>
      <w:proofErr w:type="gramEnd"/>
      <w:r>
        <w:t xml:space="preserve"> changes</w:t>
      </w:r>
      <w:r w:rsidR="0022795F">
        <w:t xml:space="preserve"> will be logged.</w:t>
      </w:r>
    </w:p>
    <w:p w14:paraId="196BE432" w14:textId="77777777" w:rsidR="00116287" w:rsidRPr="00116287" w:rsidRDefault="00116287"/>
    <w:p w14:paraId="3CD00231" w14:textId="198507F0" w:rsidR="00A60B72" w:rsidRPr="00DF0747" w:rsidRDefault="00DF0747" w:rsidP="00DF0747">
      <w:pPr>
        <w:pStyle w:val="Heading1"/>
        <w:rPr>
          <w:color w:val="auto"/>
          <w:sz w:val="24"/>
          <w:szCs w:val="24"/>
        </w:rPr>
      </w:pPr>
      <w:bookmarkStart w:id="1151" w:name="_Toc506563193"/>
      <w:r w:rsidRPr="00DF0747">
        <w:rPr>
          <w:color w:val="auto"/>
          <w:sz w:val="24"/>
          <w:szCs w:val="24"/>
        </w:rPr>
        <w:t xml:space="preserve">5.2. </w:t>
      </w:r>
      <w:r w:rsidR="00A60B72" w:rsidRPr="00DF0747">
        <w:rPr>
          <w:color w:val="auto"/>
          <w:sz w:val="24"/>
          <w:szCs w:val="24"/>
        </w:rPr>
        <w:t>UC POS</w:t>
      </w:r>
      <w:r w:rsidRPr="00DF0747">
        <w:rPr>
          <w:color w:val="auto"/>
          <w:sz w:val="24"/>
          <w:szCs w:val="24"/>
        </w:rPr>
        <w:t xml:space="preserve"> </w:t>
      </w:r>
      <w:r w:rsidR="00A60B72" w:rsidRPr="00DF0747">
        <w:rPr>
          <w:color w:val="auto"/>
          <w:sz w:val="24"/>
          <w:szCs w:val="24"/>
        </w:rPr>
        <w:t>0</w:t>
      </w:r>
      <w:r w:rsidR="00BF500C">
        <w:rPr>
          <w:color w:val="auto"/>
          <w:sz w:val="24"/>
          <w:szCs w:val="24"/>
        </w:rPr>
        <w:t>0</w:t>
      </w:r>
      <w:r w:rsidR="00B645FD">
        <w:rPr>
          <w:color w:val="auto"/>
          <w:sz w:val="24"/>
          <w:szCs w:val="24"/>
        </w:rPr>
        <w:t>7</w:t>
      </w:r>
      <w:r w:rsidR="00DE1524">
        <w:rPr>
          <w:color w:val="auto"/>
          <w:sz w:val="24"/>
          <w:szCs w:val="24"/>
        </w:rPr>
        <w:t>: Reactivate c</w:t>
      </w:r>
      <w:r w:rsidR="00A60B72" w:rsidRPr="00DF0747">
        <w:rPr>
          <w:color w:val="auto"/>
          <w:sz w:val="24"/>
          <w:szCs w:val="24"/>
        </w:rPr>
        <w:t>ustomer</w:t>
      </w:r>
      <w:bookmarkEnd w:id="1151"/>
      <w:r w:rsidR="00A60B72" w:rsidRPr="00DF0747">
        <w:rPr>
          <w:color w:val="auto"/>
          <w:sz w:val="24"/>
          <w:szCs w:val="24"/>
        </w:rPr>
        <w:t xml:space="preserve">  </w:t>
      </w:r>
    </w:p>
    <w:p w14:paraId="5EFFC408" w14:textId="0452EC1F" w:rsidR="00A60B72" w:rsidRDefault="00A60B72" w:rsidP="00A60B72"/>
    <w:p w14:paraId="2F454662" w14:textId="4B394F08" w:rsidR="00A60B72" w:rsidRDefault="0022795F" w:rsidP="00F50458">
      <w:pPr>
        <w:ind w:left="709" w:hanging="709"/>
      </w:pPr>
      <w:r>
        <w:t>T</w:t>
      </w:r>
      <w:r w:rsidR="00DE1524">
        <w:t>emporary cancelled customer</w:t>
      </w:r>
      <w:r>
        <w:t xml:space="preserve"> can be reactivate again in the system</w:t>
      </w:r>
      <w:r w:rsidR="00F77EDD">
        <w:t xml:space="preserve"> through web application</w:t>
      </w:r>
      <w:r>
        <w:t>, p</w:t>
      </w:r>
      <w:r w:rsidR="00B9427F">
        <w:t>ermanent cancelled customer</w:t>
      </w:r>
      <w:r>
        <w:t xml:space="preserve"> cannot.</w:t>
      </w:r>
      <w:r w:rsidR="00B9427F">
        <w:t xml:space="preserve"> </w:t>
      </w:r>
    </w:p>
    <w:p w14:paraId="154F6D64" w14:textId="77777777" w:rsidR="00F77EDD" w:rsidRDefault="00FA49F2" w:rsidP="00F50458">
      <w:pPr>
        <w:ind w:left="709" w:hanging="709"/>
        <w:rPr>
          <w:rFonts w:ascii="Arial" w:hAnsi="Arial" w:cs="Arial"/>
        </w:rPr>
      </w:pPr>
      <w:commentRangeStart w:id="1152"/>
      <w:commentRangeStart w:id="1153"/>
      <w:commentRangeStart w:id="1154"/>
      <w:commentRangeStart w:id="1155"/>
      <w:commentRangeStart w:id="1156"/>
      <w:r>
        <w:rPr>
          <w:rFonts w:ascii="Arial" w:hAnsi="Arial" w:cs="Arial"/>
        </w:rPr>
        <w:t xml:space="preserve">By customer reactivation, the following associated </w:t>
      </w:r>
      <w:proofErr w:type="spellStart"/>
      <w:r w:rsidR="00F77EDD">
        <w:rPr>
          <w:rFonts w:ascii="Arial" w:hAnsi="Arial" w:cs="Arial"/>
        </w:rPr>
        <w:t>sub</w:t>
      </w:r>
      <w:r>
        <w:rPr>
          <w:rFonts w:ascii="Arial" w:hAnsi="Arial" w:cs="Arial"/>
        </w:rPr>
        <w:t>entities</w:t>
      </w:r>
      <w:proofErr w:type="spellEnd"/>
      <w:r w:rsidR="00F77EDD">
        <w:rPr>
          <w:rFonts w:ascii="Arial" w:hAnsi="Arial" w:cs="Arial"/>
        </w:rPr>
        <w:t xml:space="preserve"> should be reactivated manually</w:t>
      </w:r>
    </w:p>
    <w:p w14:paraId="242DDEB5" w14:textId="53922417" w:rsidR="00FA49F2" w:rsidRDefault="00FA49F2" w:rsidP="00F50458">
      <w:pPr>
        <w:ind w:left="709" w:hanging="709"/>
      </w:pPr>
      <w:r>
        <w:rPr>
          <w:rFonts w:ascii="Arial" w:hAnsi="Arial" w:cs="Arial"/>
        </w:rPr>
        <w:t>(</w:t>
      </w:r>
      <w:proofErr w:type="gramStart"/>
      <w:r>
        <w:rPr>
          <w:rFonts w:ascii="Arial" w:hAnsi="Arial" w:cs="Arial"/>
        </w:rPr>
        <w:t>message</w:t>
      </w:r>
      <w:proofErr w:type="gramEnd"/>
      <w:r>
        <w:rPr>
          <w:rFonts w:ascii="Arial" w:hAnsi="Arial" w:cs="Arial"/>
        </w:rPr>
        <w:t xml:space="preserve"> will inform user): contract</w:t>
      </w:r>
      <w:r w:rsidR="00F77EDD">
        <w:rPr>
          <w:rFonts w:ascii="Arial" w:hAnsi="Arial" w:cs="Arial"/>
        </w:rPr>
        <w:t>(</w:t>
      </w:r>
      <w:r>
        <w:rPr>
          <w:rFonts w:ascii="Arial" w:hAnsi="Arial" w:cs="Arial"/>
        </w:rPr>
        <w:t>s</w:t>
      </w:r>
      <w:r w:rsidR="00F77EDD">
        <w:rPr>
          <w:rFonts w:ascii="Arial" w:hAnsi="Arial" w:cs="Arial"/>
        </w:rPr>
        <w:t>)</w:t>
      </w:r>
      <w:r>
        <w:rPr>
          <w:rFonts w:ascii="Arial" w:hAnsi="Arial" w:cs="Arial"/>
        </w:rPr>
        <w:t>, retailer</w:t>
      </w:r>
      <w:r w:rsidR="00F77EDD">
        <w:rPr>
          <w:rFonts w:ascii="Arial" w:hAnsi="Arial" w:cs="Arial"/>
        </w:rPr>
        <w:t>(</w:t>
      </w:r>
      <w:r>
        <w:rPr>
          <w:rFonts w:ascii="Arial" w:hAnsi="Arial" w:cs="Arial"/>
        </w:rPr>
        <w:t>s</w:t>
      </w:r>
      <w:r w:rsidR="00F77EDD">
        <w:rPr>
          <w:rFonts w:ascii="Arial" w:hAnsi="Arial" w:cs="Arial"/>
        </w:rPr>
        <w:t>)</w:t>
      </w:r>
      <w:r>
        <w:rPr>
          <w:rFonts w:ascii="Arial" w:hAnsi="Arial" w:cs="Arial"/>
        </w:rPr>
        <w:t>, terminal</w:t>
      </w:r>
      <w:r w:rsidR="00F77EDD">
        <w:rPr>
          <w:rFonts w:ascii="Arial" w:hAnsi="Arial" w:cs="Arial"/>
        </w:rPr>
        <w:t>(</w:t>
      </w:r>
      <w:r>
        <w:rPr>
          <w:rFonts w:ascii="Arial" w:hAnsi="Arial" w:cs="Arial"/>
        </w:rPr>
        <w:t>s</w:t>
      </w:r>
      <w:r w:rsidR="00F77EDD">
        <w:rPr>
          <w:rFonts w:ascii="Arial" w:hAnsi="Arial" w:cs="Arial"/>
        </w:rPr>
        <w:t>)</w:t>
      </w:r>
      <w:r>
        <w:rPr>
          <w:rFonts w:ascii="Arial" w:hAnsi="Arial" w:cs="Arial"/>
        </w:rPr>
        <w:t>, product</w:t>
      </w:r>
      <w:r w:rsidR="00F77EDD">
        <w:rPr>
          <w:rFonts w:ascii="Arial" w:hAnsi="Arial" w:cs="Arial"/>
        </w:rPr>
        <w:t>(</w:t>
      </w:r>
      <w:r>
        <w:rPr>
          <w:rFonts w:ascii="Arial" w:hAnsi="Arial" w:cs="Arial"/>
        </w:rPr>
        <w:t>s</w:t>
      </w:r>
      <w:r w:rsidR="00F77EDD">
        <w:rPr>
          <w:rFonts w:ascii="Arial" w:hAnsi="Arial" w:cs="Arial"/>
        </w:rPr>
        <w:t>)</w:t>
      </w:r>
      <w:r w:rsidR="00372DB9" w:rsidRPr="00372DB9">
        <w:t xml:space="preserve"> </w:t>
      </w:r>
      <w:r w:rsidR="00372DB9" w:rsidRPr="00372DB9">
        <w:rPr>
          <w:rFonts w:ascii="Arial" w:hAnsi="Arial" w:cs="Arial"/>
        </w:rPr>
        <w:t xml:space="preserve">, statement definition(s), payment definition(s) and </w:t>
      </w:r>
      <w:proofErr w:type="spellStart"/>
      <w:r w:rsidR="00372DB9" w:rsidRPr="00372DB9">
        <w:rPr>
          <w:rFonts w:ascii="Arial" w:hAnsi="Arial" w:cs="Arial"/>
        </w:rPr>
        <w:t>fees&amp;discounts</w:t>
      </w:r>
      <w:proofErr w:type="spellEnd"/>
      <w:r w:rsidR="00372DB9" w:rsidRPr="00372DB9">
        <w:rPr>
          <w:rFonts w:ascii="Arial" w:hAnsi="Arial" w:cs="Arial"/>
        </w:rPr>
        <w:t xml:space="preserve"> assignment</w:t>
      </w:r>
      <w:r>
        <w:rPr>
          <w:rFonts w:ascii="Arial" w:hAnsi="Arial" w:cs="Arial"/>
        </w:rPr>
        <w:t>.</w:t>
      </w:r>
      <w:commentRangeEnd w:id="1152"/>
      <w:r w:rsidR="00AD7810">
        <w:rPr>
          <w:rStyle w:val="CommentReference"/>
        </w:rPr>
        <w:commentReference w:id="1152"/>
      </w:r>
      <w:commentRangeEnd w:id="1153"/>
      <w:r w:rsidR="009B3E92">
        <w:rPr>
          <w:rStyle w:val="CommentReference"/>
        </w:rPr>
        <w:commentReference w:id="1153"/>
      </w:r>
      <w:commentRangeEnd w:id="1154"/>
      <w:r w:rsidR="00782B62">
        <w:rPr>
          <w:rStyle w:val="CommentReference"/>
        </w:rPr>
        <w:commentReference w:id="1154"/>
      </w:r>
      <w:commentRangeEnd w:id="1155"/>
      <w:r w:rsidR="00372DB9">
        <w:rPr>
          <w:rStyle w:val="CommentReference"/>
        </w:rPr>
        <w:commentReference w:id="1155"/>
      </w:r>
      <w:commentRangeEnd w:id="1156"/>
      <w:r w:rsidR="00975FCC">
        <w:rPr>
          <w:rStyle w:val="CommentReference"/>
        </w:rPr>
        <w:commentReference w:id="1156"/>
      </w:r>
    </w:p>
    <w:p w14:paraId="0FA9E5C3" w14:textId="05E5177B" w:rsidR="00A60B72" w:rsidRPr="00232FD9" w:rsidRDefault="00131333" w:rsidP="00F50458">
      <w:pPr>
        <w:tabs>
          <w:tab w:val="left" w:pos="8830"/>
        </w:tabs>
      </w:pPr>
      <w:r>
        <w:tab/>
      </w:r>
    </w:p>
    <w:p w14:paraId="03E01A3F" w14:textId="77777777" w:rsidR="00A60B72" w:rsidRPr="008D6C50" w:rsidRDefault="00A60B72" w:rsidP="005756D5">
      <w:pPr>
        <w:rPr>
          <w:b/>
        </w:rPr>
      </w:pPr>
      <w:r w:rsidRPr="008D6C50">
        <w:rPr>
          <w:b/>
        </w:rPr>
        <w:t>Preconditions</w:t>
      </w:r>
    </w:p>
    <w:p w14:paraId="2CA8BC7D" w14:textId="7099CFB4" w:rsidR="00EE0E3A" w:rsidRDefault="0022795F" w:rsidP="00983BC4">
      <w:pPr>
        <w:pStyle w:val="ListParagraph"/>
        <w:numPr>
          <w:ilvl w:val="0"/>
          <w:numId w:val="47"/>
        </w:numPr>
        <w:spacing w:before="60"/>
      </w:pPr>
      <w:r>
        <w:t>c</w:t>
      </w:r>
      <w:r w:rsidR="00A60B72">
        <w:t>ustomer must exist</w:t>
      </w:r>
      <w:r w:rsidR="00DE1524">
        <w:t xml:space="preserve"> in </w:t>
      </w:r>
      <w:proofErr w:type="spellStart"/>
      <w:r w:rsidR="00F77EDD">
        <w:t>eXact</w:t>
      </w:r>
      <w:proofErr w:type="spellEnd"/>
      <w:r w:rsidR="00DE1524">
        <w:t xml:space="preserve"> system and </w:t>
      </w:r>
      <w:r w:rsidR="00A60B72">
        <w:t xml:space="preserve">be in </w:t>
      </w:r>
      <w:r w:rsidR="00A60B72" w:rsidRPr="0022795F">
        <w:rPr>
          <w:i/>
        </w:rPr>
        <w:t>Inactive</w:t>
      </w:r>
      <w:r w:rsidR="00B9427F">
        <w:t xml:space="preserve"> status</w:t>
      </w:r>
      <w:r w:rsidR="00EE0E3A">
        <w:t xml:space="preserve">, </w:t>
      </w:r>
    </w:p>
    <w:p w14:paraId="219868F5" w14:textId="3CF2B7A7" w:rsidR="00A60B72" w:rsidRDefault="00EE0E3A" w:rsidP="00F50458">
      <w:pPr>
        <w:pStyle w:val="ListParagraph"/>
        <w:numPr>
          <w:ilvl w:val="0"/>
          <w:numId w:val="47"/>
        </w:numPr>
      </w:pPr>
      <w:proofErr w:type="gramStart"/>
      <w:r>
        <w:t>customer</w:t>
      </w:r>
      <w:proofErr w:type="gramEnd"/>
      <w:r>
        <w:t xml:space="preserve"> should have temporary type of cancellation</w:t>
      </w:r>
      <w:r w:rsidR="00CC2FA9">
        <w:t xml:space="preserve"> reason (fraudulent merchant/temporary cancellation)</w:t>
      </w:r>
      <w:r w:rsidR="00B9427F">
        <w:t>.</w:t>
      </w:r>
    </w:p>
    <w:p w14:paraId="50F556B2" w14:textId="3E02E34A" w:rsidR="00A60B72" w:rsidRPr="00232FD9" w:rsidRDefault="00A60B72" w:rsidP="00F50458">
      <w:pPr>
        <w:jc w:val="both"/>
      </w:pPr>
    </w:p>
    <w:p w14:paraId="6F0BDDFA" w14:textId="77777777" w:rsidR="00A60B72" w:rsidRPr="008D6C50" w:rsidRDefault="00A60B72" w:rsidP="00F53B68">
      <w:pPr>
        <w:rPr>
          <w:b/>
        </w:rPr>
      </w:pPr>
      <w:r w:rsidRPr="008D6C50">
        <w:rPr>
          <w:b/>
        </w:rPr>
        <w:t xml:space="preserve">Trigger </w:t>
      </w:r>
    </w:p>
    <w:p w14:paraId="6BFFDED2" w14:textId="02F09881" w:rsidR="00BF5733" w:rsidRDefault="00BF5733" w:rsidP="00A60B72"/>
    <w:p w14:paraId="74B32C04" w14:textId="63E9CD63" w:rsidR="00B60BBC" w:rsidRDefault="00B60BBC" w:rsidP="00A60B72">
      <w:r w:rsidRPr="000C6155">
        <w:rPr>
          <w:i/>
        </w:rPr>
        <w:t>Acquiring</w:t>
      </w:r>
      <w:r>
        <w:t xml:space="preserve"> module &gt; </w:t>
      </w:r>
      <w:r w:rsidR="005756D5" w:rsidRPr="000C6155">
        <w:rPr>
          <w:i/>
        </w:rPr>
        <w:t>Review 2</w:t>
      </w:r>
      <w:r w:rsidR="005756D5">
        <w:t xml:space="preserve"> form &gt; </w:t>
      </w:r>
      <w:r w:rsidR="005756D5" w:rsidRPr="000C6155">
        <w:rPr>
          <w:i/>
        </w:rPr>
        <w:t>Customers</w:t>
      </w:r>
      <w:r w:rsidR="005756D5">
        <w:t xml:space="preserve"> level</w:t>
      </w:r>
    </w:p>
    <w:p w14:paraId="434C0F7B" w14:textId="77777777" w:rsidR="0022795F" w:rsidRDefault="00B9427F" w:rsidP="005756D5">
      <w:pPr>
        <w:spacing w:before="120"/>
        <w:jc w:val="both"/>
      </w:pPr>
      <w:r>
        <w:t>S</w:t>
      </w:r>
      <w:r w:rsidR="00B60BBC">
        <w:t>earch first for the temporary cancelled customer which you want to reactivate again, then click on it to o</w:t>
      </w:r>
      <w:r w:rsidR="005756D5">
        <w:t>pen details</w:t>
      </w:r>
      <w:r w:rsidR="0022795F">
        <w:t>:</w:t>
      </w:r>
    </w:p>
    <w:p w14:paraId="30FAB742" w14:textId="1B794E1F" w:rsidR="00B60BBC" w:rsidRDefault="00372DB9" w:rsidP="005756D5">
      <w:pPr>
        <w:spacing w:before="120"/>
        <w:jc w:val="both"/>
      </w:pPr>
      <w:r>
        <w:rPr>
          <w:noProof/>
          <w:lang w:val="sk-SK" w:eastAsia="sk-SK"/>
        </w:rPr>
        <w:lastRenderedPageBreak/>
        <w:drawing>
          <wp:inline distT="0" distB="0" distL="0" distR="0" wp14:anchorId="323BD691" wp14:editId="6A77406E">
            <wp:extent cx="6363970" cy="22821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63970" cy="2282190"/>
                    </a:xfrm>
                    <a:prstGeom prst="rect">
                      <a:avLst/>
                    </a:prstGeom>
                    <a:noFill/>
                    <a:ln>
                      <a:noFill/>
                    </a:ln>
                  </pic:spPr>
                </pic:pic>
              </a:graphicData>
            </a:graphic>
          </wp:inline>
        </w:drawing>
      </w:r>
      <w:r w:rsidR="00B60BBC">
        <w:t xml:space="preserve"> </w:t>
      </w:r>
    </w:p>
    <w:p w14:paraId="56354A02" w14:textId="77777777" w:rsidR="00B9427F" w:rsidRDefault="00B60BBC" w:rsidP="005756D5">
      <w:pPr>
        <w:jc w:val="both"/>
      </w:pPr>
      <w:r>
        <w:t xml:space="preserve">    </w:t>
      </w:r>
    </w:p>
    <w:p w14:paraId="7AB40B6F" w14:textId="1F4FF0EC" w:rsidR="00B60BBC" w:rsidRDefault="00B9427F" w:rsidP="0022795F">
      <w:pPr>
        <w:spacing w:after="120"/>
        <w:jc w:val="both"/>
      </w:pPr>
      <w:r>
        <w:t>C</w:t>
      </w:r>
      <w:r w:rsidR="000C6155">
        <w:t>lick on</w:t>
      </w:r>
      <w:r w:rsidR="0022795F">
        <w:t xml:space="preserve"> the </w:t>
      </w:r>
      <w:r w:rsidR="00B60BBC" w:rsidRPr="00B60BBC">
        <w:rPr>
          <w:color w:val="FFFFFF" w:themeColor="background1"/>
          <w:highlight w:val="blue"/>
        </w:rPr>
        <w:t>Activate customer</w:t>
      </w:r>
      <w:r w:rsidR="00B60BBC" w:rsidRPr="00B60BBC">
        <w:rPr>
          <w:color w:val="FFFFFF" w:themeColor="background1"/>
        </w:rPr>
        <w:t xml:space="preserve"> </w:t>
      </w:r>
      <w:r>
        <w:t xml:space="preserve">button and pop-up window will appears, user should confirm that he </w:t>
      </w:r>
      <w:r w:rsidR="0022795F">
        <w:t>want this customer reactivation:</w:t>
      </w:r>
    </w:p>
    <w:p w14:paraId="71E11693" w14:textId="5D22FAD9" w:rsidR="00B60BBC" w:rsidRDefault="0022795F" w:rsidP="00F50458">
      <w:pPr>
        <w:jc w:val="both"/>
      </w:pPr>
      <w:r>
        <w:t xml:space="preserve">                 </w:t>
      </w:r>
      <w:r w:rsidR="009D23C7" w:rsidRPr="009D23C7">
        <w:rPr>
          <w:noProof/>
          <w:lang w:val="hr-HR" w:eastAsia="hr-HR"/>
        </w:rPr>
        <w:t xml:space="preserve"> </w:t>
      </w:r>
      <w:r w:rsidR="009D23C7">
        <w:rPr>
          <w:noProof/>
          <w:lang w:val="sk-SK" w:eastAsia="sk-SK"/>
        </w:rPr>
        <w:drawing>
          <wp:inline distT="0" distB="0" distL="0" distR="0" wp14:anchorId="7AB1F60F" wp14:editId="586F71BF">
            <wp:extent cx="4890079" cy="946514"/>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5013" cy="955211"/>
                    </a:xfrm>
                    <a:prstGeom prst="rect">
                      <a:avLst/>
                    </a:prstGeom>
                  </pic:spPr>
                </pic:pic>
              </a:graphicData>
            </a:graphic>
          </wp:inline>
        </w:drawing>
      </w:r>
    </w:p>
    <w:p w14:paraId="2AC9A6CB" w14:textId="3152F480" w:rsidR="00116287" w:rsidRDefault="00B60BBC" w:rsidP="00A60B72">
      <w:r>
        <w:t xml:space="preserve">                         </w:t>
      </w:r>
    </w:p>
    <w:p w14:paraId="3DF997D4" w14:textId="2ED0BA45" w:rsidR="00A60B72" w:rsidRPr="00F50458" w:rsidRDefault="00A60B72" w:rsidP="00F50458">
      <w:pPr>
        <w:rPr>
          <w:rFonts w:ascii="Arial" w:hAnsi="Arial" w:cs="Arial"/>
          <w:b/>
        </w:rPr>
      </w:pPr>
      <w:r w:rsidRPr="00F50458">
        <w:rPr>
          <w:rFonts w:ascii="Arial" w:hAnsi="Arial" w:cs="Arial"/>
          <w:b/>
        </w:rPr>
        <w:t xml:space="preserve">Business </w:t>
      </w:r>
      <w:r w:rsidR="005A4BD4" w:rsidRPr="00F50458">
        <w:rPr>
          <w:rFonts w:ascii="Arial" w:hAnsi="Arial" w:cs="Arial"/>
          <w:b/>
        </w:rPr>
        <w:t xml:space="preserve">&amp; system </w:t>
      </w:r>
      <w:r w:rsidRPr="00F50458">
        <w:rPr>
          <w:rFonts w:ascii="Arial" w:hAnsi="Arial" w:cs="Arial"/>
          <w:b/>
        </w:rPr>
        <w:t xml:space="preserve">rules </w:t>
      </w:r>
    </w:p>
    <w:p w14:paraId="55035B3D" w14:textId="48E9A203" w:rsidR="00B9427F" w:rsidRPr="00B9427F" w:rsidRDefault="00B067BF" w:rsidP="00B9427F">
      <w:pPr>
        <w:pStyle w:val="ListParagraph"/>
        <w:numPr>
          <w:ilvl w:val="0"/>
          <w:numId w:val="1"/>
        </w:numPr>
        <w:spacing w:before="120"/>
        <w:ind w:left="1077" w:hanging="357"/>
      </w:pPr>
      <w:r>
        <w:rPr>
          <w:rFonts w:ascii="Arial" w:hAnsi="Arial"/>
          <w:szCs w:val="22"/>
        </w:rPr>
        <w:t xml:space="preserve">e.g. of business cases for cancelled customer reactivation: </w:t>
      </w:r>
    </w:p>
    <w:p w14:paraId="749BF078" w14:textId="567A9F4D" w:rsidR="00B9427F" w:rsidRDefault="00F77EDD" w:rsidP="00B9427F">
      <w:pPr>
        <w:pStyle w:val="ListParagraph"/>
        <w:ind w:left="1077" w:firstLine="363"/>
      </w:pPr>
      <w:r>
        <w:rPr>
          <w:rFonts w:ascii="Arial" w:hAnsi="Arial"/>
          <w:szCs w:val="22"/>
        </w:rPr>
        <w:t>a)</w:t>
      </w:r>
      <w:r w:rsidR="00B9427F">
        <w:rPr>
          <w:rFonts w:ascii="Arial" w:hAnsi="Arial"/>
          <w:szCs w:val="22"/>
        </w:rPr>
        <w:t xml:space="preserve"> </w:t>
      </w:r>
      <w:proofErr w:type="gramStart"/>
      <w:r w:rsidR="00B9427F">
        <w:t>company</w:t>
      </w:r>
      <w:proofErr w:type="gramEnd"/>
      <w:r w:rsidR="00B9427F">
        <w:t xml:space="preserve"> has been re-opened again </w:t>
      </w:r>
    </w:p>
    <w:p w14:paraId="6742C7B9" w14:textId="393E2DC8" w:rsidR="00B9427F" w:rsidRPr="00B9427F" w:rsidRDefault="00F77EDD" w:rsidP="00B9427F">
      <w:pPr>
        <w:pStyle w:val="ListParagraph"/>
        <w:ind w:left="1080" w:firstLine="360"/>
      </w:pPr>
      <w:r>
        <w:t>b)</w:t>
      </w:r>
      <w:r w:rsidR="00B9427F">
        <w:t xml:space="preserve"> </w:t>
      </w:r>
      <w:proofErr w:type="gramStart"/>
      <w:r w:rsidR="00B9427F">
        <w:t>fraud</w:t>
      </w:r>
      <w:proofErr w:type="gramEnd"/>
      <w:r w:rsidR="00B9427F">
        <w:t xml:space="preserve"> suspicion has been lifted,</w:t>
      </w:r>
    </w:p>
    <w:p w14:paraId="2B42645A" w14:textId="216F1F36" w:rsidR="00A60B72" w:rsidRPr="0032636F" w:rsidRDefault="000C6155" w:rsidP="001402BA">
      <w:pPr>
        <w:pStyle w:val="ListParagraph"/>
        <w:numPr>
          <w:ilvl w:val="0"/>
          <w:numId w:val="1"/>
        </w:numPr>
        <w:spacing w:before="120" w:after="40" w:line="257" w:lineRule="auto"/>
        <w:ind w:left="1077" w:hanging="357"/>
        <w:contextualSpacing/>
        <w:rPr>
          <w:rFonts w:ascii="Arial" w:hAnsi="Arial"/>
          <w:szCs w:val="22"/>
        </w:rPr>
      </w:pPr>
      <w:r>
        <w:t xml:space="preserve">customer </w:t>
      </w:r>
      <w:r w:rsidR="00B067BF">
        <w:t xml:space="preserve">status change </w:t>
      </w:r>
      <w:r w:rsidR="00A60B72">
        <w:t>will be reflected in all interfaces (</w:t>
      </w:r>
      <w:r w:rsidR="005A251D">
        <w:t xml:space="preserve">e.g. </w:t>
      </w:r>
      <w:proofErr w:type="spellStart"/>
      <w:r w:rsidR="00A60B72">
        <w:rPr>
          <w:i/>
        </w:rPr>
        <w:t>RAcqCustomer</w:t>
      </w:r>
      <w:proofErr w:type="spellEnd"/>
      <w:r w:rsidR="00F77EDD">
        <w:t xml:space="preserve"> file)</w:t>
      </w:r>
      <w:r>
        <w:t>,</w:t>
      </w:r>
    </w:p>
    <w:p w14:paraId="2D109D59" w14:textId="42295E5B" w:rsidR="00A60B72" w:rsidRPr="005A251D" w:rsidRDefault="000C6155" w:rsidP="001402BA">
      <w:pPr>
        <w:pStyle w:val="ListParagraph"/>
        <w:numPr>
          <w:ilvl w:val="0"/>
          <w:numId w:val="1"/>
        </w:numPr>
        <w:spacing w:after="40" w:line="256" w:lineRule="auto"/>
        <w:contextualSpacing/>
        <w:rPr>
          <w:rFonts w:ascii="Arial" w:hAnsi="Arial"/>
          <w:szCs w:val="22"/>
        </w:rPr>
      </w:pPr>
      <w:r w:rsidRPr="000C6155">
        <w:rPr>
          <w:i/>
        </w:rPr>
        <w:t>Cancellation r</w:t>
      </w:r>
      <w:r w:rsidR="007C53A1" w:rsidRPr="000C6155">
        <w:rPr>
          <w:i/>
        </w:rPr>
        <w:t>eason</w:t>
      </w:r>
      <w:r w:rsidR="007C53A1">
        <w:t xml:space="preserve"> code will be annulled</w:t>
      </w:r>
      <w:r w:rsidR="00B067BF">
        <w:t xml:space="preserve"> in database</w:t>
      </w:r>
      <w:r>
        <w:t>,</w:t>
      </w:r>
    </w:p>
    <w:p w14:paraId="337B5152" w14:textId="081DEBD5" w:rsidR="005A251D" w:rsidRPr="00F50458" w:rsidRDefault="0022795F" w:rsidP="00F3510F">
      <w:pPr>
        <w:pStyle w:val="ListParagraph"/>
        <w:numPr>
          <w:ilvl w:val="0"/>
          <w:numId w:val="1"/>
        </w:numPr>
        <w:spacing w:after="40" w:line="256" w:lineRule="auto"/>
        <w:contextualSpacing/>
      </w:pPr>
      <w:r>
        <w:t xml:space="preserve">reactivated </w:t>
      </w:r>
      <w:r w:rsidR="005A251D">
        <w:t xml:space="preserve">customer </w:t>
      </w:r>
      <w:r w:rsidR="00F3510F">
        <w:t xml:space="preserve">and </w:t>
      </w:r>
      <w:proofErr w:type="spellStart"/>
      <w:r w:rsidR="00F3510F">
        <w:t>it’s</w:t>
      </w:r>
      <w:proofErr w:type="spellEnd"/>
      <w:r w:rsidR="00F3510F">
        <w:t xml:space="preserve"> </w:t>
      </w:r>
      <w:r w:rsidR="00F3510F" w:rsidRPr="00F3510F">
        <w:t xml:space="preserve">associated </w:t>
      </w:r>
      <w:r w:rsidR="00F3510F">
        <w:t xml:space="preserve">manually reactivated </w:t>
      </w:r>
      <w:proofErr w:type="spellStart"/>
      <w:r w:rsidR="00F77EDD">
        <w:t>sub</w:t>
      </w:r>
      <w:r w:rsidR="00F3510F" w:rsidRPr="00F3510F">
        <w:t>entities</w:t>
      </w:r>
      <w:proofErr w:type="spellEnd"/>
      <w:r w:rsidR="00F3510F">
        <w:t xml:space="preserve"> </w:t>
      </w:r>
      <w:r>
        <w:t>ill have</w:t>
      </w:r>
      <w:r w:rsidR="005A251D">
        <w:t xml:space="preserve"> </w:t>
      </w:r>
      <w:r w:rsidR="005A251D" w:rsidRPr="00F3510F">
        <w:rPr>
          <w:i/>
        </w:rPr>
        <w:t>Active</w:t>
      </w:r>
      <w:r>
        <w:t xml:space="preserve"> status again,</w:t>
      </w:r>
    </w:p>
    <w:p w14:paraId="7BD7233E" w14:textId="7EECF1DD" w:rsidR="000C6155" w:rsidRPr="000C6155" w:rsidRDefault="00B067BF" w:rsidP="001402BA">
      <w:pPr>
        <w:pStyle w:val="ListParagraph"/>
        <w:numPr>
          <w:ilvl w:val="0"/>
          <w:numId w:val="1"/>
        </w:numPr>
        <w:spacing w:after="40" w:line="256" w:lineRule="auto"/>
        <w:contextualSpacing/>
        <w:rPr>
          <w:rFonts w:ascii="Arial" w:hAnsi="Arial"/>
          <w:szCs w:val="22"/>
        </w:rPr>
      </w:pPr>
      <w:proofErr w:type="gramStart"/>
      <w:r>
        <w:t>this</w:t>
      </w:r>
      <w:proofErr w:type="gramEnd"/>
      <w:r>
        <w:t xml:space="preserve"> changes</w:t>
      </w:r>
      <w:r w:rsidR="00A60B72">
        <w:t xml:space="preserve"> </w:t>
      </w:r>
      <w:r w:rsidR="005A251D">
        <w:t>will be logged</w:t>
      </w:r>
      <w:r w:rsidR="00F3510F">
        <w:t xml:space="preserve"> forever.</w:t>
      </w:r>
    </w:p>
    <w:p w14:paraId="524B466B" w14:textId="0BEA76CA" w:rsidR="00A60B72" w:rsidRDefault="00A60B72" w:rsidP="00A60B72">
      <w:pPr>
        <w:rPr>
          <w:ins w:id="1157" w:author="Martin Ćosić" w:date="2018-02-16T12:48:00Z"/>
        </w:rPr>
      </w:pPr>
    </w:p>
    <w:p w14:paraId="3CDBE851" w14:textId="0482E375" w:rsidR="00D705FE" w:rsidRDefault="00D705FE" w:rsidP="00A60B72">
      <w:pPr>
        <w:rPr>
          <w:ins w:id="1158" w:author="Martin Ćosić" w:date="2018-02-16T12:48:00Z"/>
        </w:rPr>
      </w:pPr>
    </w:p>
    <w:p w14:paraId="2C5CC0B1" w14:textId="2FCEAC52" w:rsidR="00D705FE" w:rsidRDefault="00D705FE" w:rsidP="00A60B72">
      <w:pPr>
        <w:rPr>
          <w:ins w:id="1159" w:author="Martin Ćosić" w:date="2018-02-16T12:48:00Z"/>
        </w:rPr>
      </w:pPr>
    </w:p>
    <w:p w14:paraId="26B590A5" w14:textId="0F46B8F9" w:rsidR="00D705FE" w:rsidRDefault="00D705FE" w:rsidP="00A60B72">
      <w:pPr>
        <w:rPr>
          <w:ins w:id="1160" w:author="Martin Ćosić" w:date="2018-02-16T12:48:00Z"/>
        </w:rPr>
      </w:pPr>
    </w:p>
    <w:p w14:paraId="2732F0D7" w14:textId="110A1817" w:rsidR="00D705FE" w:rsidRDefault="00D705FE" w:rsidP="00A60B72">
      <w:pPr>
        <w:rPr>
          <w:ins w:id="1161" w:author="Martin Ćosić" w:date="2018-02-16T12:48:00Z"/>
        </w:rPr>
      </w:pPr>
    </w:p>
    <w:p w14:paraId="4B4AD3DE" w14:textId="77777777" w:rsidR="00D705FE" w:rsidRDefault="00D705FE" w:rsidP="00A60B72"/>
    <w:p w14:paraId="7DDA28C8" w14:textId="77777777" w:rsidR="00116287" w:rsidRDefault="00116287" w:rsidP="00A60B72"/>
    <w:p w14:paraId="46CC556F" w14:textId="6307A0EC" w:rsidR="00A81153" w:rsidRDefault="00BF500C" w:rsidP="00A81153">
      <w:pPr>
        <w:pStyle w:val="Heading1"/>
        <w:spacing w:before="0" w:after="240"/>
        <w:rPr>
          <w:rFonts w:cs="Arial"/>
          <w:color w:val="auto"/>
          <w:sz w:val="24"/>
          <w:szCs w:val="24"/>
        </w:rPr>
      </w:pPr>
      <w:bookmarkStart w:id="1162" w:name="_Toc495577987"/>
      <w:bookmarkStart w:id="1163" w:name="_Toc506563194"/>
      <w:r>
        <w:rPr>
          <w:rFonts w:cs="Arial"/>
          <w:color w:val="auto"/>
          <w:sz w:val="24"/>
          <w:szCs w:val="24"/>
        </w:rPr>
        <w:t>5.2. UC POS 00</w:t>
      </w:r>
      <w:r w:rsidR="00861304">
        <w:rPr>
          <w:rFonts w:cs="Arial"/>
          <w:color w:val="auto"/>
          <w:sz w:val="24"/>
          <w:szCs w:val="24"/>
        </w:rPr>
        <w:t>8</w:t>
      </w:r>
      <w:r w:rsidR="00A81153" w:rsidRPr="00DC6D1A">
        <w:rPr>
          <w:rFonts w:cs="Arial"/>
          <w:color w:val="auto"/>
          <w:sz w:val="24"/>
          <w:szCs w:val="24"/>
        </w:rPr>
        <w:t>: Retrieve customer(s)</w:t>
      </w:r>
      <w:bookmarkEnd w:id="1162"/>
      <w:bookmarkEnd w:id="1163"/>
    </w:p>
    <w:p w14:paraId="54468DE6" w14:textId="77777777" w:rsidR="00116287" w:rsidRPr="00187925" w:rsidRDefault="00116287" w:rsidP="00A81153"/>
    <w:p w14:paraId="32B416AC" w14:textId="3CF68C1C" w:rsidR="00A81153" w:rsidRDefault="00A81153" w:rsidP="00A81153">
      <w:pPr>
        <w:jc w:val="both"/>
        <w:rPr>
          <w:rFonts w:ascii="Arial" w:hAnsi="Arial" w:cs="Arial"/>
        </w:rPr>
      </w:pPr>
      <w:r w:rsidRPr="00FB52CE">
        <w:rPr>
          <w:rFonts w:ascii="Arial" w:hAnsi="Arial" w:cs="Arial"/>
        </w:rPr>
        <w:t xml:space="preserve">Retrieval of existing customer(s) data </w:t>
      </w:r>
      <w:r w:rsidR="005515EC">
        <w:rPr>
          <w:rFonts w:ascii="Arial" w:hAnsi="Arial" w:cs="Arial"/>
        </w:rPr>
        <w:t xml:space="preserve">in web application </w:t>
      </w:r>
      <w:r w:rsidRPr="00FB52CE">
        <w:rPr>
          <w:rFonts w:ascii="Arial" w:hAnsi="Arial" w:cs="Arial"/>
        </w:rPr>
        <w:t>by using search parameters</w:t>
      </w:r>
      <w:r w:rsidR="00CD5859">
        <w:rPr>
          <w:rFonts w:ascii="Arial" w:hAnsi="Arial" w:cs="Arial"/>
        </w:rPr>
        <w:t xml:space="preserve"> for filtering</w:t>
      </w:r>
      <w:r w:rsidRPr="00FB52CE">
        <w:rPr>
          <w:rFonts w:ascii="Arial" w:hAnsi="Arial" w:cs="Arial"/>
        </w:rPr>
        <w:t xml:space="preserve">: </w:t>
      </w:r>
      <w:proofErr w:type="spellStart"/>
      <w:r w:rsidRPr="002E28CF">
        <w:rPr>
          <w:rFonts w:ascii="Arial" w:hAnsi="Arial" w:cs="Arial"/>
          <w:i/>
        </w:rPr>
        <w:t>CustomerID</w:t>
      </w:r>
      <w:proofErr w:type="spellEnd"/>
      <w:r w:rsidRPr="00FB52CE">
        <w:rPr>
          <w:rFonts w:ascii="Arial" w:hAnsi="Arial" w:cs="Arial"/>
        </w:rPr>
        <w:t xml:space="preserve">, </w:t>
      </w:r>
      <w:r w:rsidR="005207BD" w:rsidRPr="00F50458">
        <w:rPr>
          <w:rFonts w:ascii="Arial" w:hAnsi="Arial" w:cs="Arial"/>
          <w:i/>
        </w:rPr>
        <w:t>External ID</w:t>
      </w:r>
      <w:r w:rsidR="005207BD">
        <w:rPr>
          <w:rFonts w:ascii="Arial" w:hAnsi="Arial" w:cs="Arial"/>
        </w:rPr>
        <w:t xml:space="preserve">, </w:t>
      </w:r>
      <w:r w:rsidRPr="002E28CF">
        <w:rPr>
          <w:rFonts w:ascii="Arial" w:hAnsi="Arial" w:cs="Arial"/>
          <w:i/>
        </w:rPr>
        <w:t>Name 1</w:t>
      </w:r>
      <w:r w:rsidRPr="00FB52CE">
        <w:rPr>
          <w:rFonts w:ascii="Arial" w:hAnsi="Arial" w:cs="Arial"/>
        </w:rPr>
        <w:t xml:space="preserve">, </w:t>
      </w:r>
      <w:r w:rsidRPr="002E28CF">
        <w:rPr>
          <w:rFonts w:ascii="Arial" w:hAnsi="Arial" w:cs="Arial"/>
          <w:i/>
        </w:rPr>
        <w:t>Name 2</w:t>
      </w:r>
      <w:r w:rsidRPr="00FB52CE">
        <w:rPr>
          <w:rFonts w:ascii="Arial" w:hAnsi="Arial" w:cs="Arial"/>
        </w:rPr>
        <w:t xml:space="preserve">, </w:t>
      </w:r>
      <w:r w:rsidR="005207BD">
        <w:rPr>
          <w:rFonts w:ascii="Arial" w:hAnsi="Arial" w:cs="Arial"/>
          <w:i/>
        </w:rPr>
        <w:t>T</w:t>
      </w:r>
      <w:r w:rsidRPr="002E28CF">
        <w:rPr>
          <w:rFonts w:ascii="Arial" w:hAnsi="Arial" w:cs="Arial"/>
          <w:i/>
        </w:rPr>
        <w:t xml:space="preserve">ax </w:t>
      </w:r>
      <w:r w:rsidR="005207BD">
        <w:rPr>
          <w:rFonts w:ascii="Arial" w:hAnsi="Arial" w:cs="Arial"/>
          <w:i/>
        </w:rPr>
        <w:t>number</w:t>
      </w:r>
      <w:r w:rsidRPr="00FB52CE">
        <w:rPr>
          <w:rFonts w:ascii="Arial" w:hAnsi="Arial" w:cs="Arial"/>
        </w:rPr>
        <w:t xml:space="preserve">, </w:t>
      </w:r>
      <w:r w:rsidRPr="002E28CF">
        <w:rPr>
          <w:rFonts w:ascii="Arial" w:hAnsi="Arial" w:cs="Arial"/>
          <w:i/>
        </w:rPr>
        <w:t>Company registration number</w:t>
      </w:r>
      <w:r w:rsidRPr="00FB52CE">
        <w:rPr>
          <w:rFonts w:ascii="Arial" w:hAnsi="Arial" w:cs="Arial"/>
        </w:rPr>
        <w:t xml:space="preserve">, </w:t>
      </w:r>
      <w:r w:rsidRPr="002E28CF">
        <w:rPr>
          <w:rFonts w:ascii="Arial" w:hAnsi="Arial" w:cs="Arial"/>
          <w:i/>
        </w:rPr>
        <w:t>Customer type</w:t>
      </w:r>
      <w:r w:rsidR="005207BD">
        <w:rPr>
          <w:rFonts w:ascii="Arial" w:hAnsi="Arial" w:cs="Arial"/>
          <w:i/>
        </w:rPr>
        <w:t>, Status, Postal code</w:t>
      </w:r>
      <w:r w:rsidRPr="00FB52CE">
        <w:rPr>
          <w:rFonts w:ascii="Arial" w:hAnsi="Arial" w:cs="Arial"/>
        </w:rPr>
        <w:t>.</w:t>
      </w:r>
    </w:p>
    <w:p w14:paraId="2B922C37" w14:textId="4CFCA386" w:rsidR="005207BD" w:rsidRPr="00FB52CE" w:rsidRDefault="005207BD" w:rsidP="00A81153">
      <w:pPr>
        <w:jc w:val="both"/>
        <w:rPr>
          <w:rFonts w:ascii="Arial" w:hAnsi="Arial" w:cs="Arial"/>
        </w:rPr>
      </w:pPr>
      <w:r>
        <w:rPr>
          <w:rFonts w:ascii="Arial" w:hAnsi="Arial" w:cs="Arial"/>
        </w:rPr>
        <w:t>User can select by click with the r</w:t>
      </w:r>
      <w:r w:rsidR="006A0395">
        <w:rPr>
          <w:rFonts w:ascii="Arial" w:hAnsi="Arial" w:cs="Arial"/>
        </w:rPr>
        <w:t>ight mouse button on</w:t>
      </w:r>
      <w:r>
        <w:rPr>
          <w:rFonts w:ascii="Arial" w:hAnsi="Arial" w:cs="Arial"/>
        </w:rPr>
        <w:t xml:space="preserve"> </w:t>
      </w:r>
      <w:r w:rsidR="00E8324D">
        <w:rPr>
          <w:rFonts w:ascii="Arial" w:hAnsi="Arial" w:cs="Arial"/>
        </w:rPr>
        <w:t xml:space="preserve">grid </w:t>
      </w:r>
      <w:r>
        <w:rPr>
          <w:rFonts w:ascii="Arial" w:hAnsi="Arial" w:cs="Arial"/>
        </w:rPr>
        <w:t>column names line</w:t>
      </w:r>
      <w:r w:rsidR="006A0395">
        <w:rPr>
          <w:rFonts w:ascii="Arial" w:hAnsi="Arial" w:cs="Arial"/>
        </w:rPr>
        <w:t xml:space="preserve">, from the </w:t>
      </w:r>
      <w:r w:rsidR="00C6596E">
        <w:rPr>
          <w:rFonts w:ascii="Arial" w:hAnsi="Arial" w:cs="Arial"/>
        </w:rPr>
        <w:t>columns</w:t>
      </w:r>
      <w:r>
        <w:rPr>
          <w:rFonts w:ascii="Arial" w:hAnsi="Arial" w:cs="Arial"/>
        </w:rPr>
        <w:t xml:space="preserve"> submenu, which columns </w:t>
      </w:r>
      <w:r w:rsidR="006A0395">
        <w:rPr>
          <w:rFonts w:ascii="Arial" w:hAnsi="Arial" w:cs="Arial"/>
        </w:rPr>
        <w:t>he want to see</w:t>
      </w:r>
      <w:r>
        <w:rPr>
          <w:rFonts w:ascii="Arial" w:hAnsi="Arial" w:cs="Arial"/>
        </w:rPr>
        <w:t>.</w:t>
      </w:r>
    </w:p>
    <w:p w14:paraId="41D683F3" w14:textId="6C82F7F8" w:rsidR="00A81153" w:rsidRDefault="00A81153" w:rsidP="00A81153">
      <w:pPr>
        <w:jc w:val="both"/>
        <w:rPr>
          <w:rFonts w:cs="Arial"/>
        </w:rPr>
      </w:pPr>
      <w:r w:rsidRPr="00FB52CE">
        <w:rPr>
          <w:rFonts w:ascii="Arial" w:hAnsi="Arial" w:cs="Arial"/>
        </w:rPr>
        <w:t xml:space="preserve">Retrieved will be: customer data, </w:t>
      </w:r>
      <w:r w:rsidR="00C6596E">
        <w:rPr>
          <w:rFonts w:ascii="Arial" w:hAnsi="Arial" w:cs="Arial"/>
        </w:rPr>
        <w:t xml:space="preserve">addresses, payment definitions, </w:t>
      </w:r>
      <w:r w:rsidRPr="00FB52CE">
        <w:rPr>
          <w:rFonts w:ascii="Arial" w:hAnsi="Arial" w:cs="Arial"/>
        </w:rPr>
        <w:t>contract</w:t>
      </w:r>
      <w:r w:rsidR="00C6596E">
        <w:rPr>
          <w:rFonts w:ascii="Arial" w:hAnsi="Arial" w:cs="Arial"/>
        </w:rPr>
        <w:t>s, retailers, terminals, statement definitions, details, history and</w:t>
      </w:r>
      <w:commentRangeStart w:id="1164"/>
      <w:commentRangeStart w:id="1165"/>
      <w:r w:rsidR="00452B83">
        <w:rPr>
          <w:rStyle w:val="CommentReference"/>
        </w:rPr>
        <w:commentReference w:id="1166"/>
      </w:r>
      <w:commentRangeEnd w:id="1164"/>
      <w:r w:rsidR="00C265DD">
        <w:rPr>
          <w:rStyle w:val="CommentReference"/>
        </w:rPr>
        <w:commentReference w:id="1164"/>
      </w:r>
      <w:commentRangeEnd w:id="1165"/>
      <w:r w:rsidR="00F50458">
        <w:rPr>
          <w:rStyle w:val="CommentReference"/>
        </w:rPr>
        <w:commentReference w:id="1165"/>
      </w:r>
      <w:r w:rsidR="00C6596E">
        <w:rPr>
          <w:rFonts w:ascii="Arial" w:hAnsi="Arial" w:cs="Arial"/>
        </w:rPr>
        <w:t xml:space="preserve"> log of changes</w:t>
      </w:r>
      <w:r w:rsidRPr="00FB52CE">
        <w:rPr>
          <w:rFonts w:ascii="Arial" w:hAnsi="Arial" w:cs="Arial"/>
        </w:rPr>
        <w:t xml:space="preserve"> data. </w:t>
      </w:r>
    </w:p>
    <w:p w14:paraId="5D90D558" w14:textId="77777777" w:rsidR="00A81153" w:rsidRPr="00FB52CE" w:rsidRDefault="00A81153" w:rsidP="00A81153">
      <w:pPr>
        <w:pStyle w:val="Arial12Bold"/>
        <w:spacing w:before="240" w:after="120" w:line="240" w:lineRule="auto"/>
        <w:rPr>
          <w:rFonts w:cs="Arial"/>
        </w:rPr>
      </w:pPr>
      <w:r w:rsidRPr="00FB52CE">
        <w:rPr>
          <w:rFonts w:cs="Arial"/>
        </w:rPr>
        <w:lastRenderedPageBreak/>
        <w:t xml:space="preserve">Preconditions </w:t>
      </w:r>
    </w:p>
    <w:p w14:paraId="18558988" w14:textId="76EC3BF6" w:rsidR="00A81153" w:rsidRPr="009D402A" w:rsidRDefault="00A81153" w:rsidP="006348AF">
      <w:pPr>
        <w:pStyle w:val="ListParagraph"/>
        <w:numPr>
          <w:ilvl w:val="0"/>
          <w:numId w:val="9"/>
        </w:numPr>
        <w:rPr>
          <w:rFonts w:ascii="Arial" w:hAnsi="Arial" w:cs="Arial"/>
        </w:rPr>
      </w:pPr>
      <w:proofErr w:type="gramStart"/>
      <w:r>
        <w:rPr>
          <w:rFonts w:ascii="Arial" w:hAnsi="Arial" w:cs="Arial"/>
        </w:rPr>
        <w:t>c</w:t>
      </w:r>
      <w:r w:rsidRPr="009D402A">
        <w:rPr>
          <w:rFonts w:ascii="Arial" w:hAnsi="Arial" w:cs="Arial"/>
        </w:rPr>
        <w:t>ustomer</w:t>
      </w:r>
      <w:r w:rsidR="006648AD">
        <w:rPr>
          <w:rFonts w:ascii="Arial" w:hAnsi="Arial" w:cs="Arial"/>
        </w:rPr>
        <w:t>(s)</w:t>
      </w:r>
      <w:proofErr w:type="gramEnd"/>
      <w:r w:rsidRPr="009D402A">
        <w:rPr>
          <w:rFonts w:ascii="Arial" w:hAnsi="Arial" w:cs="Arial"/>
        </w:rPr>
        <w:t xml:space="preserve"> must exist in the system. </w:t>
      </w:r>
    </w:p>
    <w:p w14:paraId="2489E3D9" w14:textId="77777777" w:rsidR="00A81153" w:rsidRDefault="00A81153" w:rsidP="00A81153">
      <w:pPr>
        <w:ind w:left="709"/>
      </w:pPr>
    </w:p>
    <w:p w14:paraId="58F6D392" w14:textId="59D1A7A2" w:rsidR="00A81153" w:rsidRDefault="00A81153" w:rsidP="00A81153">
      <w:pPr>
        <w:ind w:left="709"/>
        <w:rPr>
          <w:ins w:id="1167" w:author="Martin Ćosić" w:date="2018-02-09T10:10:00Z"/>
        </w:rPr>
      </w:pPr>
    </w:p>
    <w:p w14:paraId="5B18C4B9" w14:textId="77777777" w:rsidR="007C25FC" w:rsidRDefault="007C25FC" w:rsidP="00A81153">
      <w:pPr>
        <w:ind w:left="709"/>
      </w:pPr>
    </w:p>
    <w:p w14:paraId="101F7CC8" w14:textId="77777777" w:rsidR="00A81153" w:rsidRPr="008D6C50" w:rsidRDefault="00A81153" w:rsidP="00A81153">
      <w:pPr>
        <w:rPr>
          <w:b/>
        </w:rPr>
      </w:pPr>
      <w:r w:rsidRPr="008D6C50">
        <w:rPr>
          <w:b/>
        </w:rPr>
        <w:t xml:space="preserve">Trigger </w:t>
      </w:r>
    </w:p>
    <w:p w14:paraId="2302B7FC" w14:textId="77777777" w:rsidR="00A81153" w:rsidRDefault="00A81153" w:rsidP="00A81153"/>
    <w:p w14:paraId="3A590248" w14:textId="337A01A8" w:rsidR="00A81153" w:rsidRPr="00FB52CE" w:rsidRDefault="00A81153" w:rsidP="00A81153">
      <w:pPr>
        <w:spacing w:after="120"/>
        <w:jc w:val="both"/>
        <w:rPr>
          <w:rFonts w:ascii="Arial" w:hAnsi="Arial" w:cs="Arial"/>
        </w:rPr>
      </w:pPr>
      <w:r w:rsidRPr="00FB52CE">
        <w:rPr>
          <w:rFonts w:ascii="Arial" w:hAnsi="Arial" w:cs="Arial"/>
          <w:i/>
        </w:rPr>
        <w:t xml:space="preserve">Acquiring </w:t>
      </w:r>
      <w:r w:rsidRPr="00FB52CE">
        <w:rPr>
          <w:rFonts w:ascii="Arial" w:hAnsi="Arial" w:cs="Arial"/>
        </w:rPr>
        <w:t>module</w:t>
      </w:r>
      <w:r w:rsidRPr="00FB52CE">
        <w:rPr>
          <w:rFonts w:ascii="Arial" w:hAnsi="Arial" w:cs="Arial"/>
          <w:i/>
        </w:rPr>
        <w:t xml:space="preserve"> &gt; Review2 </w:t>
      </w:r>
      <w:r w:rsidRPr="00FB52CE">
        <w:rPr>
          <w:rFonts w:ascii="Arial" w:hAnsi="Arial" w:cs="Arial"/>
        </w:rPr>
        <w:t>form</w:t>
      </w:r>
      <w:r w:rsidRPr="00FB52CE">
        <w:rPr>
          <w:rFonts w:ascii="Arial" w:hAnsi="Arial" w:cs="Arial"/>
          <w:i/>
        </w:rPr>
        <w:t xml:space="preserve"> &gt; Customers </w:t>
      </w:r>
      <w:r w:rsidRPr="00FB52CE">
        <w:rPr>
          <w:rFonts w:ascii="Arial" w:hAnsi="Arial" w:cs="Arial"/>
        </w:rPr>
        <w:t xml:space="preserve">level </w:t>
      </w:r>
    </w:p>
    <w:p w14:paraId="03B965CB" w14:textId="53EC46EF" w:rsidR="00A81153" w:rsidRDefault="00B87785" w:rsidP="00A81153">
      <w:pPr>
        <w:jc w:val="both"/>
        <w:rPr>
          <w:rFonts w:ascii="Arial" w:hAnsi="Arial" w:cs="Arial"/>
        </w:rPr>
      </w:pPr>
      <w:r>
        <w:rPr>
          <w:rFonts w:ascii="Arial" w:hAnsi="Arial" w:cs="Arial"/>
        </w:rPr>
        <w:t>S</w:t>
      </w:r>
      <w:r w:rsidR="00A81153" w:rsidRPr="00FB52CE">
        <w:rPr>
          <w:rFonts w:ascii="Arial" w:hAnsi="Arial" w:cs="Arial"/>
        </w:rPr>
        <w:t>earch can be performed</w:t>
      </w:r>
      <w:r w:rsidR="00A81153" w:rsidRPr="00FB52CE">
        <w:rPr>
          <w:rFonts w:ascii="Arial" w:hAnsi="Arial" w:cs="Arial"/>
          <w:i/>
        </w:rPr>
        <w:t xml:space="preserve"> </w:t>
      </w:r>
      <w:r w:rsidR="00A81153" w:rsidRPr="00FB52CE">
        <w:rPr>
          <w:rFonts w:ascii="Arial" w:hAnsi="Arial" w:cs="Arial"/>
        </w:rPr>
        <w:t>by applying different search filter</w:t>
      </w:r>
      <w:r w:rsidR="005515EC">
        <w:rPr>
          <w:rFonts w:ascii="Arial" w:hAnsi="Arial" w:cs="Arial"/>
        </w:rPr>
        <w:t>(</w:t>
      </w:r>
      <w:r w:rsidR="00A81153" w:rsidRPr="00FB52CE">
        <w:rPr>
          <w:rFonts w:ascii="Arial" w:hAnsi="Arial" w:cs="Arial"/>
        </w:rPr>
        <w:t>s</w:t>
      </w:r>
      <w:r w:rsidR="005515EC">
        <w:rPr>
          <w:rFonts w:ascii="Arial" w:hAnsi="Arial" w:cs="Arial"/>
        </w:rPr>
        <w:t>)</w:t>
      </w:r>
      <w:r w:rsidR="00A81153" w:rsidRPr="00FB52CE">
        <w:rPr>
          <w:rFonts w:ascii="Arial" w:hAnsi="Arial" w:cs="Arial"/>
        </w:rPr>
        <w:t xml:space="preserve"> on the screen. When the particular custo</w:t>
      </w:r>
      <w:r w:rsidR="00A81153">
        <w:rPr>
          <w:rFonts w:ascii="Arial" w:hAnsi="Arial" w:cs="Arial"/>
        </w:rPr>
        <w:t xml:space="preserve">mer found, customer details will be display by click on </w:t>
      </w:r>
      <w:r w:rsidR="00A81153" w:rsidRPr="00FB52CE">
        <w:rPr>
          <w:rFonts w:ascii="Arial" w:hAnsi="Arial" w:cs="Arial"/>
        </w:rPr>
        <w:t>retrieved record.</w:t>
      </w:r>
    </w:p>
    <w:p w14:paraId="2A6A19DD" w14:textId="7BD97DB3" w:rsidR="00372DB9" w:rsidRDefault="00372DB9" w:rsidP="00A81153">
      <w:pPr>
        <w:jc w:val="both"/>
        <w:rPr>
          <w:rFonts w:ascii="Arial" w:hAnsi="Arial" w:cs="Arial"/>
        </w:rPr>
      </w:pPr>
    </w:p>
    <w:p w14:paraId="61B8491E" w14:textId="1DC40C42" w:rsidR="00372DB9" w:rsidRDefault="00372DB9" w:rsidP="00A81153">
      <w:pPr>
        <w:jc w:val="both"/>
      </w:pPr>
      <w:commentRangeStart w:id="1168"/>
      <w:r>
        <w:rPr>
          <w:noProof/>
          <w:lang w:val="sk-SK" w:eastAsia="sk-SK"/>
        </w:rPr>
        <w:drawing>
          <wp:inline distT="0" distB="0" distL="0" distR="0" wp14:anchorId="16DA8C9B" wp14:editId="6F5B5475">
            <wp:extent cx="6363970" cy="269176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63970" cy="2691765"/>
                    </a:xfrm>
                    <a:prstGeom prst="rect">
                      <a:avLst/>
                    </a:prstGeom>
                    <a:noFill/>
                    <a:ln>
                      <a:noFill/>
                    </a:ln>
                  </pic:spPr>
                </pic:pic>
              </a:graphicData>
            </a:graphic>
          </wp:inline>
        </w:drawing>
      </w:r>
      <w:commentRangeEnd w:id="1168"/>
      <w:r>
        <w:rPr>
          <w:rStyle w:val="CommentReference"/>
        </w:rPr>
        <w:commentReference w:id="1168"/>
      </w:r>
    </w:p>
    <w:p w14:paraId="7A82C3DB" w14:textId="77777777" w:rsidR="00A81153" w:rsidRDefault="00A81153" w:rsidP="00A81153">
      <w:pPr>
        <w:ind w:left="709"/>
      </w:pPr>
    </w:p>
    <w:p w14:paraId="05A0A1B9" w14:textId="0F2DAECF" w:rsidR="00A81153" w:rsidRDefault="00782B62" w:rsidP="00A81153">
      <w:pPr>
        <w:rPr>
          <w:noProof/>
          <w:lang w:val="hr-HR" w:eastAsia="hr-HR"/>
        </w:rPr>
      </w:pPr>
      <w:r>
        <w:rPr>
          <w:rStyle w:val="CommentReference"/>
        </w:rPr>
        <w:commentReference w:id="1169"/>
      </w:r>
    </w:p>
    <w:p w14:paraId="7E68DEBD" w14:textId="77777777" w:rsidR="00A81153" w:rsidRDefault="00A81153" w:rsidP="00A81153">
      <w:pPr>
        <w:ind w:left="709"/>
        <w:rPr>
          <w:noProof/>
          <w:lang w:val="hr-HR" w:eastAsia="hr-HR"/>
        </w:rPr>
      </w:pPr>
    </w:p>
    <w:p w14:paraId="18360321" w14:textId="77777777" w:rsidR="00A81153" w:rsidRDefault="00A81153" w:rsidP="00A81153">
      <w:pPr>
        <w:ind w:left="709"/>
        <w:rPr>
          <w:noProof/>
          <w:lang w:val="hr-HR" w:eastAsia="hr-HR"/>
        </w:rPr>
      </w:pPr>
    </w:p>
    <w:p w14:paraId="65D4B916" w14:textId="78415A38" w:rsidR="000C6155" w:rsidRDefault="000C6155" w:rsidP="00A60B72"/>
    <w:p w14:paraId="603D188B" w14:textId="6F57E95C" w:rsidR="00A96D0A" w:rsidRPr="00692AD8" w:rsidRDefault="00BF500C" w:rsidP="00A96D0A">
      <w:pPr>
        <w:pStyle w:val="Heading1"/>
        <w:rPr>
          <w:color w:val="auto"/>
          <w:sz w:val="24"/>
          <w:szCs w:val="24"/>
        </w:rPr>
      </w:pPr>
      <w:bookmarkStart w:id="1170" w:name="_5.2._UC_POS_19"/>
      <w:bookmarkStart w:id="1171" w:name="_Toc506563195"/>
      <w:bookmarkEnd w:id="1170"/>
      <w:commentRangeStart w:id="1172"/>
      <w:commentRangeStart w:id="1173"/>
      <w:commentRangeStart w:id="1174"/>
      <w:commentRangeStart w:id="1175"/>
      <w:r>
        <w:rPr>
          <w:color w:val="auto"/>
          <w:sz w:val="24"/>
          <w:szCs w:val="24"/>
        </w:rPr>
        <w:t>5.2. UC POS 00</w:t>
      </w:r>
      <w:r w:rsidR="00861304">
        <w:rPr>
          <w:color w:val="auto"/>
          <w:sz w:val="24"/>
          <w:szCs w:val="24"/>
        </w:rPr>
        <w:t>9</w:t>
      </w:r>
      <w:r w:rsidR="00A96D0A">
        <w:rPr>
          <w:color w:val="auto"/>
          <w:sz w:val="24"/>
          <w:szCs w:val="24"/>
        </w:rPr>
        <w:t>: Add new a</w:t>
      </w:r>
      <w:r w:rsidR="00A96D0A" w:rsidRPr="00692AD8">
        <w:rPr>
          <w:color w:val="auto"/>
          <w:sz w:val="24"/>
          <w:szCs w:val="24"/>
        </w:rPr>
        <w:t xml:space="preserve">ddress </w:t>
      </w:r>
      <w:commentRangeEnd w:id="1172"/>
      <w:r w:rsidR="00767098">
        <w:rPr>
          <w:rStyle w:val="CommentReference"/>
          <w:rFonts w:ascii="Helvetica" w:hAnsi="Helvetica" w:eastAsia="Cambria"/>
          <w:b w:val="0"/>
          <w:bCs w:val="0"/>
          <w:color w:val="auto"/>
          <w:kern w:val="0"/>
        </w:rPr>
        <w:commentReference w:id="1172"/>
      </w:r>
      <w:commentRangeEnd w:id="1173"/>
      <w:commentRangeEnd w:id="1174"/>
      <w:commentRangeEnd w:id="1175"/>
      <w:r w:rsidR="00112DBF">
        <w:rPr>
          <w:color w:val="auto"/>
          <w:sz w:val="24"/>
          <w:szCs w:val="24"/>
        </w:rPr>
        <w:t>&amp; Statement definition</w:t>
      </w:r>
      <w:r w:rsidR="00372DB9">
        <w:rPr>
          <w:rStyle w:val="CommentReference"/>
          <w:rFonts w:ascii="Helvetica" w:hAnsi="Helvetica" w:eastAsia="Cambria"/>
          <w:b w:val="0"/>
          <w:bCs w:val="0"/>
          <w:color w:val="auto"/>
          <w:kern w:val="0"/>
        </w:rPr>
        <w:commentReference w:id="1173"/>
      </w:r>
      <w:r w:rsidR="00112DBF">
        <w:rPr>
          <w:rStyle w:val="CommentReference"/>
          <w:rFonts w:ascii="Helvetica" w:hAnsi="Helvetica" w:eastAsia="Cambria"/>
          <w:b w:val="0"/>
          <w:bCs w:val="0"/>
          <w:color w:val="auto"/>
          <w:kern w:val="0"/>
        </w:rPr>
        <w:commentReference w:id="1174"/>
      </w:r>
      <w:r w:rsidR="008E513C">
        <w:rPr>
          <w:rStyle w:val="CommentReference"/>
          <w:rFonts w:ascii="Helvetica" w:hAnsi="Helvetica" w:eastAsia="Cambria"/>
          <w:b w:val="0"/>
          <w:bCs w:val="0"/>
          <w:color w:val="auto"/>
          <w:kern w:val="0"/>
        </w:rPr>
        <w:commentReference w:id="1175"/>
      </w:r>
      <w:bookmarkEnd w:id="1171"/>
    </w:p>
    <w:p w14:paraId="22E37AF1" w14:textId="77777777" w:rsidR="00A96D0A" w:rsidRDefault="00A96D0A" w:rsidP="00A96D0A">
      <w:pPr>
        <w:rPr>
          <w:rFonts w:ascii="Arial" w:hAnsi="Arial" w:cs="Arial"/>
        </w:rPr>
      </w:pPr>
    </w:p>
    <w:p w14:paraId="765AE3FA" w14:textId="570D3422" w:rsidR="003A7ACF" w:rsidRDefault="00A96D0A" w:rsidP="00AB5E5B">
      <w:pPr>
        <w:jc w:val="both"/>
        <w:rPr>
          <w:rFonts w:ascii="Arial" w:hAnsi="Arial" w:cs="Arial"/>
        </w:rPr>
      </w:pPr>
      <w:r>
        <w:rPr>
          <w:rFonts w:ascii="Arial" w:hAnsi="Arial" w:cs="Arial"/>
        </w:rPr>
        <w:t>This option allows to add new additional address</w:t>
      </w:r>
      <w:r w:rsidR="009A53F9">
        <w:rPr>
          <w:rFonts w:ascii="Arial" w:hAnsi="Arial" w:cs="Arial"/>
        </w:rPr>
        <w:t xml:space="preserve"> for the merchant</w:t>
      </w:r>
      <w:r w:rsidR="003A7ACF">
        <w:rPr>
          <w:rFonts w:ascii="Arial" w:hAnsi="Arial" w:cs="Arial"/>
        </w:rPr>
        <w:t xml:space="preserve"> </w:t>
      </w:r>
      <w:r w:rsidR="00FA1919">
        <w:rPr>
          <w:rFonts w:ascii="Arial" w:hAnsi="Arial" w:cs="Arial"/>
        </w:rPr>
        <w:t xml:space="preserve">in web application </w:t>
      </w:r>
      <w:r w:rsidR="003A7ACF">
        <w:rPr>
          <w:rFonts w:ascii="Arial" w:hAnsi="Arial" w:cs="Arial"/>
        </w:rPr>
        <w:t>(e. g. merchant have to send statements on the new address, or he must create new statement definition for new address)</w:t>
      </w:r>
      <w:r>
        <w:rPr>
          <w:rFonts w:ascii="Arial" w:hAnsi="Arial" w:cs="Arial"/>
        </w:rPr>
        <w:t>.</w:t>
      </w:r>
      <w:r w:rsidR="00AB5E5B">
        <w:rPr>
          <w:rFonts w:ascii="Arial" w:hAnsi="Arial" w:cs="Arial"/>
        </w:rPr>
        <w:t xml:space="preserve"> </w:t>
      </w:r>
    </w:p>
    <w:p w14:paraId="257FF6D2" w14:textId="5C3E201A" w:rsidR="003A7ACF" w:rsidRDefault="00AB5E5B" w:rsidP="001D34C2">
      <w:pPr>
        <w:spacing w:before="60"/>
        <w:jc w:val="both"/>
        <w:rPr>
          <w:rFonts w:ascii="Arial" w:hAnsi="Arial" w:cs="Arial"/>
        </w:rPr>
      </w:pPr>
      <w:commentRangeStart w:id="1176"/>
      <w:commentRangeStart w:id="1177"/>
      <w:commentRangeStart w:id="1178"/>
      <w:r>
        <w:rPr>
          <w:rFonts w:ascii="Arial" w:hAnsi="Arial" w:cs="Arial"/>
        </w:rPr>
        <w:t>Primary (permanent) address is possible to enter only during the new customer creation</w:t>
      </w:r>
      <w:r w:rsidR="00372DB9">
        <w:rPr>
          <w:rFonts w:ascii="Arial" w:hAnsi="Arial" w:cs="Arial"/>
        </w:rPr>
        <w:t xml:space="preserve">, </w:t>
      </w:r>
      <w:r w:rsidR="00372DB9">
        <w:t>and can be changed only with customer update wizard</w:t>
      </w:r>
      <w:r>
        <w:rPr>
          <w:rFonts w:ascii="Arial" w:hAnsi="Arial" w:cs="Arial"/>
        </w:rPr>
        <w:t>.</w:t>
      </w:r>
      <w:commentRangeEnd w:id="1176"/>
      <w:r w:rsidR="00D9303E">
        <w:rPr>
          <w:rStyle w:val="CommentReference"/>
        </w:rPr>
        <w:commentReference w:id="1176"/>
      </w:r>
      <w:commentRangeEnd w:id="1177"/>
      <w:commentRangeEnd w:id="1178"/>
      <w:r w:rsidR="00436F60">
        <w:rPr>
          <w:rFonts w:ascii="Arial" w:hAnsi="Arial" w:cs="Arial"/>
        </w:rPr>
        <w:t xml:space="preserve"> Explained in </w:t>
      </w:r>
      <w:r w:rsidR="00372DB9">
        <w:rPr>
          <w:rStyle w:val="CommentReference"/>
        </w:rPr>
        <w:commentReference w:id="1177"/>
      </w:r>
      <w:r w:rsidR="008E513C">
        <w:rPr>
          <w:rStyle w:val="CommentReference"/>
        </w:rPr>
        <w:commentReference w:id="1178"/>
      </w:r>
      <w:r w:rsidR="00436F60" w:rsidRPr="00436F60">
        <w:t xml:space="preserve"> </w:t>
      </w:r>
      <w:hyperlink w:anchor="_5.2._UC_POS_15" w:history="1">
        <w:r w:rsidR="00436F60" w:rsidRPr="00436F60">
          <w:rPr>
            <w:rStyle w:val="Hyperlink"/>
          </w:rPr>
          <w:t>UC POS 010</w:t>
        </w:r>
      </w:hyperlink>
      <w:r w:rsidR="00436F60">
        <w:t>.</w:t>
      </w:r>
    </w:p>
    <w:p w14:paraId="67C8FD37" w14:textId="05D99852" w:rsidR="00A96D0A" w:rsidRDefault="00A96D0A" w:rsidP="00A96D0A">
      <w:pPr>
        <w:spacing w:after="120"/>
        <w:rPr>
          <w:rFonts w:ascii="Arial" w:hAnsi="Arial" w:cs="Arial"/>
          <w:b/>
        </w:rPr>
      </w:pPr>
    </w:p>
    <w:p w14:paraId="186D930B" w14:textId="5BFF2F5D" w:rsidR="00A96D0A" w:rsidRPr="00FB52CE" w:rsidRDefault="00A96D0A" w:rsidP="00A96D0A">
      <w:pPr>
        <w:spacing w:after="120"/>
        <w:rPr>
          <w:rFonts w:ascii="Arial" w:hAnsi="Arial" w:cs="Arial"/>
        </w:rPr>
      </w:pPr>
      <w:r w:rsidRPr="00FB52CE">
        <w:rPr>
          <w:rFonts w:ascii="Arial" w:hAnsi="Arial" w:cs="Arial"/>
          <w:b/>
        </w:rPr>
        <w:t>Preconditions</w:t>
      </w:r>
    </w:p>
    <w:p w14:paraId="3EAECF62" w14:textId="3095DB96" w:rsidR="00A96D0A" w:rsidRPr="00232FD9" w:rsidRDefault="007F2B94" w:rsidP="006348AF">
      <w:pPr>
        <w:pStyle w:val="ListParagraph"/>
        <w:numPr>
          <w:ilvl w:val="0"/>
          <w:numId w:val="9"/>
        </w:numPr>
      </w:pPr>
      <w:proofErr w:type="gramStart"/>
      <w:r>
        <w:rPr>
          <w:rFonts w:ascii="Arial" w:hAnsi="Arial" w:cs="Arial"/>
        </w:rPr>
        <w:t>a</w:t>
      </w:r>
      <w:r w:rsidR="00A96D0A" w:rsidRPr="007F2B94">
        <w:rPr>
          <w:rFonts w:ascii="Arial" w:hAnsi="Arial" w:cs="Arial"/>
        </w:rPr>
        <w:t>dditional</w:t>
      </w:r>
      <w:proofErr w:type="gramEnd"/>
      <w:r w:rsidR="00A96D0A" w:rsidRPr="007F2B94">
        <w:rPr>
          <w:rFonts w:ascii="Arial" w:hAnsi="Arial" w:cs="Arial"/>
        </w:rPr>
        <w:t xml:space="preserve"> address which you want to add, should not exist in </w:t>
      </w:r>
      <w:proofErr w:type="spellStart"/>
      <w:r w:rsidR="005D4821">
        <w:rPr>
          <w:rFonts w:ascii="Arial" w:hAnsi="Arial" w:cs="Arial"/>
        </w:rPr>
        <w:t>eXact</w:t>
      </w:r>
      <w:proofErr w:type="spellEnd"/>
      <w:r w:rsidR="00A96D0A" w:rsidRPr="007F2B94">
        <w:rPr>
          <w:rFonts w:ascii="Arial" w:hAnsi="Arial" w:cs="Arial"/>
        </w:rPr>
        <w:t xml:space="preserve"> system.</w:t>
      </w:r>
    </w:p>
    <w:p w14:paraId="5356B9E4" w14:textId="77777777" w:rsidR="00A96D0A" w:rsidRDefault="00A96D0A" w:rsidP="00A96D0A">
      <w:pPr>
        <w:rPr>
          <w:b/>
        </w:rPr>
      </w:pPr>
    </w:p>
    <w:p w14:paraId="72382E90" w14:textId="77777777" w:rsidR="00116287" w:rsidRDefault="00116287" w:rsidP="00A96D0A">
      <w:pPr>
        <w:spacing w:after="120"/>
        <w:rPr>
          <w:b/>
        </w:rPr>
      </w:pPr>
    </w:p>
    <w:p w14:paraId="4126511F" w14:textId="58027B11" w:rsidR="00A96D0A" w:rsidRPr="0065664D" w:rsidRDefault="00A96D0A" w:rsidP="00A96D0A">
      <w:pPr>
        <w:spacing w:after="120"/>
        <w:rPr>
          <w:b/>
        </w:rPr>
      </w:pPr>
      <w:r w:rsidRPr="008D6C50">
        <w:rPr>
          <w:b/>
        </w:rPr>
        <w:t>Trigger</w:t>
      </w:r>
      <w:r>
        <w:rPr>
          <w:b/>
        </w:rPr>
        <w:t>s</w:t>
      </w:r>
      <w:r w:rsidRPr="008D6C50">
        <w:rPr>
          <w:b/>
        </w:rPr>
        <w:t xml:space="preserve"> </w:t>
      </w:r>
    </w:p>
    <w:p w14:paraId="7602DE50" w14:textId="61F8AE79" w:rsidR="00A96D0A" w:rsidRPr="006C2E9B" w:rsidRDefault="00A96D0A" w:rsidP="00A96D0A">
      <w:pPr>
        <w:spacing w:after="60"/>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Pr>
          <w:rFonts w:ascii="Arial" w:hAnsi="Arial" w:cs="Arial"/>
          <w:i/>
        </w:rPr>
        <w:t>Addresse</w:t>
      </w:r>
      <w:r w:rsidRPr="00FB52CE">
        <w:rPr>
          <w:rFonts w:ascii="Arial" w:hAnsi="Arial" w:cs="Arial"/>
          <w:i/>
        </w:rPr>
        <w:t>s</w:t>
      </w:r>
      <w:r w:rsidRPr="00FB52CE">
        <w:rPr>
          <w:rFonts w:ascii="Arial" w:hAnsi="Arial" w:cs="Arial"/>
        </w:rPr>
        <w:t xml:space="preserve"> level</w:t>
      </w:r>
    </w:p>
    <w:p w14:paraId="0D39038F" w14:textId="23912D0E" w:rsidR="00A96D0A" w:rsidRPr="005C787A" w:rsidRDefault="00A96D0A" w:rsidP="001D34C2">
      <w:pPr>
        <w:spacing w:before="60" w:after="120" w:line="360" w:lineRule="auto"/>
        <w:jc w:val="both"/>
        <w:rPr>
          <w:rFonts w:ascii="Arial" w:hAnsi="Arial" w:cs="Arial"/>
        </w:rPr>
      </w:pPr>
      <w:r>
        <w:rPr>
          <w:rFonts w:ascii="Arial" w:hAnsi="Arial" w:cs="Arial"/>
        </w:rPr>
        <w:lastRenderedPageBreak/>
        <w:t xml:space="preserve">Review </w:t>
      </w:r>
      <w:r w:rsidR="000D5815">
        <w:rPr>
          <w:rFonts w:ascii="Arial" w:hAnsi="Arial" w:cs="Arial"/>
        </w:rPr>
        <w:t>first</w:t>
      </w:r>
      <w:r>
        <w:rPr>
          <w:rFonts w:ascii="Arial" w:hAnsi="Arial" w:cs="Arial"/>
        </w:rPr>
        <w:t xml:space="preserve"> </w:t>
      </w:r>
      <w:r w:rsidRPr="00FB52CE">
        <w:rPr>
          <w:rFonts w:ascii="Arial" w:hAnsi="Arial" w:cs="Arial"/>
        </w:rPr>
        <w:t xml:space="preserve">existing </w:t>
      </w:r>
      <w:proofErr w:type="gramStart"/>
      <w:r>
        <w:rPr>
          <w:rFonts w:ascii="Arial" w:hAnsi="Arial" w:cs="Arial"/>
        </w:rPr>
        <w:t>address</w:t>
      </w:r>
      <w:r w:rsidR="000D5815">
        <w:rPr>
          <w:rFonts w:ascii="Arial" w:hAnsi="Arial" w:cs="Arial"/>
        </w:rPr>
        <w:t>(</w:t>
      </w:r>
      <w:proofErr w:type="spellStart"/>
      <w:proofErr w:type="gramEnd"/>
      <w:r w:rsidR="009A53F9">
        <w:rPr>
          <w:rFonts w:ascii="Arial" w:hAnsi="Arial" w:cs="Arial"/>
        </w:rPr>
        <w:t>es</w:t>
      </w:r>
      <w:proofErr w:type="spellEnd"/>
      <w:r w:rsidR="000D5815">
        <w:rPr>
          <w:rFonts w:ascii="Arial" w:hAnsi="Arial" w:cs="Arial"/>
        </w:rPr>
        <w:t>)</w:t>
      </w:r>
      <w:r>
        <w:rPr>
          <w:rFonts w:ascii="Arial" w:hAnsi="Arial" w:cs="Arial"/>
        </w:rPr>
        <w:t xml:space="preserve"> </w:t>
      </w:r>
      <w:r w:rsidRPr="00FB52CE">
        <w:rPr>
          <w:rFonts w:ascii="Arial" w:hAnsi="Arial" w:cs="Arial"/>
        </w:rPr>
        <w:t>i</w:t>
      </w:r>
      <w:r>
        <w:rPr>
          <w:rFonts w:ascii="Arial" w:hAnsi="Arial" w:cs="Arial"/>
        </w:rPr>
        <w:t>n the system, then</w:t>
      </w:r>
      <w:r w:rsidRPr="00FB52CE">
        <w:rPr>
          <w:rFonts w:ascii="Arial" w:hAnsi="Arial" w:cs="Arial"/>
        </w:rPr>
        <w:t xml:space="preserve"> click on one</w:t>
      </w:r>
      <w:r w:rsidR="000D5815">
        <w:rPr>
          <w:rFonts w:ascii="Arial" w:hAnsi="Arial" w:cs="Arial"/>
        </w:rPr>
        <w:t xml:space="preserve"> of them to open details</w:t>
      </w:r>
      <w:r w:rsidR="005C787A">
        <w:rPr>
          <w:rFonts w:ascii="Arial" w:hAnsi="Arial" w:cs="Arial"/>
        </w:rPr>
        <w:t>:</w:t>
      </w:r>
      <w:r>
        <w:t xml:space="preserve">          </w:t>
      </w:r>
      <w:del w:id="1179" w:author="Martin Ćosić" w:date="2018-02-16T16:06:00Z">
        <w:r w:rsidR="003D1C67" w:rsidDel="002E1231">
          <w:rPr>
            <w:noProof/>
            <w:lang w:val="sk-SK" w:eastAsia="sk-SK"/>
          </w:rPr>
          <w:drawing>
            <wp:inline distT="0" distB="0" distL="0" distR="0" wp14:anchorId="4F64EC42" wp14:editId="278F78D0">
              <wp:extent cx="6358255" cy="1644015"/>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58255" cy="1644015"/>
                      </a:xfrm>
                      <a:prstGeom prst="rect">
                        <a:avLst/>
                      </a:prstGeom>
                      <a:noFill/>
                      <a:ln>
                        <a:noFill/>
                      </a:ln>
                    </pic:spPr>
                  </pic:pic>
                </a:graphicData>
              </a:graphic>
            </wp:inline>
          </w:drawing>
        </w:r>
      </w:del>
      <w:ins w:id="1180" w:author="Martin Ćosić" w:date="2018-02-16T16:06:00Z">
        <w:r w:rsidR="002E1231">
          <w:rPr>
            <w:noProof/>
            <w:lang w:val="sk-SK" w:eastAsia="sk-SK"/>
          </w:rPr>
          <w:drawing>
            <wp:inline distT="0" distB="0" distL="0" distR="0" wp14:anchorId="284C9846" wp14:editId="1D1401AE">
              <wp:extent cx="6366510" cy="25387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6510" cy="2538730"/>
                      </a:xfrm>
                      <a:prstGeom prst="rect">
                        <a:avLst/>
                      </a:prstGeom>
                      <a:noFill/>
                      <a:ln>
                        <a:noFill/>
                      </a:ln>
                    </pic:spPr>
                  </pic:pic>
                </a:graphicData>
              </a:graphic>
            </wp:inline>
          </w:drawing>
        </w:r>
      </w:ins>
    </w:p>
    <w:p w14:paraId="1C3636F6" w14:textId="77777777" w:rsidR="00AB5E5B" w:rsidRDefault="00AB5E5B" w:rsidP="00A96D0A">
      <w:pPr>
        <w:spacing w:after="60"/>
        <w:jc w:val="both"/>
      </w:pPr>
    </w:p>
    <w:p w14:paraId="3EE78DD0" w14:textId="1726E4E6" w:rsidR="00A96D0A" w:rsidRDefault="00AB5E5B" w:rsidP="00AB5E5B">
      <w:pPr>
        <w:spacing w:after="120"/>
        <w:jc w:val="both"/>
      </w:pPr>
      <w:r>
        <w:rPr>
          <w:rFonts w:ascii="Arial" w:hAnsi="Arial" w:cs="Arial"/>
        </w:rPr>
        <w:t>Click on</w:t>
      </w:r>
      <w:r w:rsidRPr="006C2E9B">
        <w:rPr>
          <w:rFonts w:ascii="Arial" w:hAnsi="Arial" w:cs="Arial"/>
        </w:rPr>
        <w:t xml:space="preserve"> </w:t>
      </w:r>
      <w:r w:rsidRPr="00042134">
        <w:rPr>
          <w:rFonts w:ascii="Arial" w:hAnsi="Arial" w:cs="Arial"/>
          <w:color w:val="FFFFFF" w:themeColor="background1"/>
          <w:highlight w:val="blue"/>
        </w:rPr>
        <w:t>Add address</w:t>
      </w:r>
      <w:r w:rsidRPr="00042134">
        <w:rPr>
          <w:rFonts w:ascii="Arial" w:hAnsi="Arial" w:cs="Arial"/>
          <w:i/>
          <w:color w:val="FFFFFF" w:themeColor="background1"/>
        </w:rPr>
        <w:t xml:space="preserve"> </w:t>
      </w:r>
      <w:r w:rsidRPr="006C2E9B">
        <w:rPr>
          <w:rFonts w:ascii="Arial" w:hAnsi="Arial" w:cs="Arial"/>
        </w:rPr>
        <w:t xml:space="preserve">button </w:t>
      </w:r>
      <w:r>
        <w:rPr>
          <w:rFonts w:ascii="Arial" w:hAnsi="Arial" w:cs="Arial"/>
        </w:rPr>
        <w:t>to open the following wizard</w:t>
      </w:r>
      <w:r w:rsidR="00916A72">
        <w:rPr>
          <w:rFonts w:ascii="Arial" w:hAnsi="Arial" w:cs="Arial"/>
        </w:rPr>
        <w:t xml:space="preserve"> (mandatory fields marked with red </w:t>
      </w:r>
      <w:proofErr w:type="spellStart"/>
      <w:r w:rsidR="00916A72">
        <w:rPr>
          <w:rFonts w:ascii="Arial" w:hAnsi="Arial" w:cs="Arial"/>
        </w:rPr>
        <w:t>asterix</w:t>
      </w:r>
      <w:proofErr w:type="spellEnd"/>
      <w:r w:rsidR="00916A72">
        <w:rPr>
          <w:rFonts w:ascii="Arial" w:hAnsi="Arial" w:cs="Arial"/>
        </w:rPr>
        <w:t>)</w:t>
      </w:r>
      <w:r>
        <w:rPr>
          <w:rFonts w:ascii="Arial" w:hAnsi="Arial" w:cs="Arial"/>
        </w:rPr>
        <w:t xml:space="preserve">: </w:t>
      </w:r>
      <w:r w:rsidR="00A96D0A">
        <w:t xml:space="preserve">    </w:t>
      </w:r>
    </w:p>
    <w:p w14:paraId="5018E9D8" w14:textId="715494FD" w:rsidR="00572B4D" w:rsidRDefault="003D1C67" w:rsidP="00572B4D">
      <w:proofErr w:type="gramStart"/>
      <w:r>
        <w:t>a</w:t>
      </w:r>
      <w:proofErr w:type="gramEnd"/>
      <w:r w:rsidR="00572B4D">
        <w:t>) Address</w:t>
      </w:r>
      <w:r w:rsidR="005D4821">
        <w:t xml:space="preserve"> - </w:t>
      </w:r>
      <w:r w:rsidR="009F5CC2">
        <w:t xml:space="preserve">depends of selected </w:t>
      </w:r>
      <w:r w:rsidR="009F5CC2" w:rsidRPr="001D34C2">
        <w:rPr>
          <w:i/>
        </w:rPr>
        <w:t>Address type</w:t>
      </w:r>
      <w:r w:rsidR="009F5CC2">
        <w:t xml:space="preserve">, </w:t>
      </w:r>
      <w:proofErr w:type="spellStart"/>
      <w:r w:rsidR="009F5CC2">
        <w:t>fileds</w:t>
      </w:r>
      <w:proofErr w:type="spellEnd"/>
      <w:r w:rsidR="009F5CC2">
        <w:t xml:space="preserve"> will be visible and ready to input</w:t>
      </w:r>
      <w:r w:rsidR="005D4821">
        <w:t>/select</w:t>
      </w:r>
      <w:r w:rsidR="00572B4D">
        <w:t>:</w:t>
      </w:r>
    </w:p>
    <w:p w14:paraId="54382AB2" w14:textId="5A036A7B" w:rsidR="00A96D0A" w:rsidRDefault="00A96D0A" w:rsidP="00572B4D">
      <w:pPr>
        <w:rPr>
          <w:noProof/>
          <w:lang w:val="hr-HR" w:eastAsia="hr-HR"/>
        </w:rPr>
      </w:pPr>
      <w:r>
        <w:t xml:space="preserve">               </w:t>
      </w:r>
    </w:p>
    <w:p w14:paraId="0853E5B1" w14:textId="67B283E7" w:rsidR="003E3CA2" w:rsidRDefault="00486573" w:rsidP="003E3CA2">
      <w:commentRangeStart w:id="1181"/>
      <w:commentRangeStart w:id="1182"/>
      <w:r>
        <w:rPr>
          <w:noProof/>
          <w:lang w:val="sk-SK" w:eastAsia="sk-SK"/>
        </w:rPr>
        <w:drawing>
          <wp:inline distT="0" distB="0" distL="0" distR="0" wp14:anchorId="4078D395" wp14:editId="24F35CCF">
            <wp:extent cx="6356985" cy="1485265"/>
            <wp:effectExtent l="0" t="0" r="571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56985" cy="1485265"/>
                    </a:xfrm>
                    <a:prstGeom prst="rect">
                      <a:avLst/>
                    </a:prstGeom>
                    <a:noFill/>
                    <a:ln>
                      <a:noFill/>
                    </a:ln>
                  </pic:spPr>
                </pic:pic>
              </a:graphicData>
            </a:graphic>
          </wp:inline>
        </w:drawing>
      </w:r>
      <w:commentRangeEnd w:id="1181"/>
      <w:r w:rsidR="00DD7610">
        <w:rPr>
          <w:rStyle w:val="CommentReference"/>
        </w:rPr>
        <w:commentReference w:id="1181"/>
      </w:r>
      <w:commentRangeEnd w:id="1182"/>
      <w:r w:rsidR="008F3D95">
        <w:rPr>
          <w:rStyle w:val="CommentReference"/>
        </w:rPr>
        <w:commentReference w:id="1182"/>
      </w:r>
    </w:p>
    <w:p w14:paraId="545DAABF" w14:textId="55F80000" w:rsidR="003E3CA2" w:rsidRDefault="003E3CA2" w:rsidP="003E3CA2"/>
    <w:p w14:paraId="12877C1D" w14:textId="1C420024" w:rsidR="00116287" w:rsidRDefault="008F3D95" w:rsidP="0051627F">
      <w:pPr>
        <w:spacing w:before="60"/>
      </w:pPr>
      <w:r w:rsidRPr="008F3D95">
        <w:t>Depends of selected Address type, relevant fields will be dynamically displayed</w:t>
      </w:r>
      <w:r>
        <w:t xml:space="preserve">. </w:t>
      </w:r>
      <w:r>
        <w:br/>
      </w:r>
      <w:r>
        <w:t>(</w:t>
      </w:r>
      <w:proofErr w:type="gramStart"/>
      <w:r>
        <w:t>explained</w:t>
      </w:r>
      <w:proofErr w:type="gramEnd"/>
      <w:r>
        <w:t xml:space="preserve"> in </w:t>
      </w:r>
      <w:hyperlink w:anchor="_5.2._UC_POS_1" w:history="1">
        <w:r w:rsidRPr="008F3D95">
          <w:rPr>
            <w:rStyle w:val="Hyperlink"/>
          </w:rPr>
          <w:t>UC POS 002</w:t>
        </w:r>
      </w:hyperlink>
      <w:r>
        <w:t>)</w:t>
      </w:r>
    </w:p>
    <w:p w14:paraId="132B11C1" w14:textId="5F5902C3" w:rsidR="00116287" w:rsidRDefault="00116287" w:rsidP="0051627F">
      <w:pPr>
        <w:spacing w:before="60"/>
      </w:pPr>
    </w:p>
    <w:p w14:paraId="74CBEDA5" w14:textId="28A64CAD" w:rsidR="00116287" w:rsidDel="002E1231" w:rsidRDefault="00116287" w:rsidP="0051627F">
      <w:pPr>
        <w:spacing w:before="60"/>
        <w:rPr>
          <w:del w:id="1183" w:author="Martin Ćosić" w:date="2018-02-16T16:06:00Z"/>
        </w:rPr>
      </w:pPr>
    </w:p>
    <w:p w14:paraId="044CD509" w14:textId="611D076F" w:rsidR="00116287" w:rsidDel="002E1231" w:rsidRDefault="00116287" w:rsidP="0051627F">
      <w:pPr>
        <w:spacing w:before="60"/>
        <w:rPr>
          <w:del w:id="1184" w:author="Martin Ćosić" w:date="2018-02-16T16:06:00Z"/>
        </w:rPr>
      </w:pPr>
    </w:p>
    <w:p w14:paraId="56AB113A" w14:textId="4537DE75" w:rsidR="00116287" w:rsidDel="002E1231" w:rsidRDefault="00116287" w:rsidP="0051627F">
      <w:pPr>
        <w:spacing w:before="60"/>
        <w:rPr>
          <w:del w:id="1185" w:author="Martin Ćosić" w:date="2018-02-16T16:06:00Z"/>
        </w:rPr>
      </w:pPr>
    </w:p>
    <w:p w14:paraId="565C3D78" w14:textId="10A270AB" w:rsidR="00116287" w:rsidDel="002E1231" w:rsidRDefault="00116287" w:rsidP="0051627F">
      <w:pPr>
        <w:spacing w:before="60"/>
        <w:rPr>
          <w:del w:id="1186" w:author="Martin Ćosić" w:date="2018-02-16T16:07:00Z"/>
        </w:rPr>
      </w:pPr>
    </w:p>
    <w:p w14:paraId="2595116D" w14:textId="34D0E368" w:rsidR="00572B4D" w:rsidRDefault="003D1C67" w:rsidP="0051627F">
      <w:pPr>
        <w:spacing w:before="60"/>
      </w:pPr>
      <w:r>
        <w:t>b</w:t>
      </w:r>
      <w:r w:rsidR="00572B4D">
        <w:t>) Statement definitions:</w:t>
      </w:r>
    </w:p>
    <w:p w14:paraId="61A3DFC4" w14:textId="77777777" w:rsidR="00572B4D" w:rsidRDefault="00572B4D" w:rsidP="0051627F">
      <w:pPr>
        <w:spacing w:before="60"/>
      </w:pPr>
    </w:p>
    <w:p w14:paraId="68E5D1D9" w14:textId="71DE3FB7" w:rsidR="00557A0C" w:rsidRDefault="003E3CA2" w:rsidP="00557A0C">
      <w:r>
        <w:rPr>
          <w:noProof/>
          <w:lang w:val="sk-SK" w:eastAsia="sk-SK"/>
        </w:rPr>
        <w:drawing>
          <wp:inline distT="0" distB="0" distL="0" distR="0" wp14:anchorId="763F3E39" wp14:editId="44F1AAD6">
            <wp:extent cx="6367780" cy="1605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67780" cy="1605915"/>
                    </a:xfrm>
                    <a:prstGeom prst="rect">
                      <a:avLst/>
                    </a:prstGeom>
                  </pic:spPr>
                </pic:pic>
              </a:graphicData>
            </a:graphic>
          </wp:inline>
        </w:drawing>
      </w:r>
    </w:p>
    <w:p w14:paraId="6C29C4A6" w14:textId="77777777" w:rsidR="003E3CA2" w:rsidRDefault="003E3CA2" w:rsidP="00557A0C"/>
    <w:p w14:paraId="05CC5905" w14:textId="7A0506FD" w:rsidR="00557A0C" w:rsidRDefault="00EE242A" w:rsidP="00BD1408">
      <w:pPr>
        <w:jc w:val="both"/>
      </w:pPr>
      <w:r>
        <w:t>Click on</w:t>
      </w:r>
      <w:r w:rsidR="003A7ACF">
        <w:t xml:space="preserve"> the</w:t>
      </w:r>
      <w:r>
        <w:t xml:space="preserve"> </w:t>
      </w:r>
      <w:proofErr w:type="gramStart"/>
      <w:r w:rsidRPr="003A7ACF">
        <w:rPr>
          <w:color w:val="FFFFFF" w:themeColor="background1"/>
          <w:highlight w:val="blue"/>
        </w:rPr>
        <w:t>New</w:t>
      </w:r>
      <w:proofErr w:type="gramEnd"/>
      <w:r w:rsidRPr="003A7ACF">
        <w:rPr>
          <w:color w:val="FFFFFF" w:themeColor="background1"/>
          <w:highlight w:val="blue"/>
        </w:rPr>
        <w:t xml:space="preserve"> state. </w:t>
      </w:r>
      <w:proofErr w:type="gramStart"/>
      <w:r w:rsidRPr="003A7ACF">
        <w:rPr>
          <w:color w:val="FFFFFF" w:themeColor="background1"/>
          <w:highlight w:val="blue"/>
        </w:rPr>
        <w:t>def</w:t>
      </w:r>
      <w:proofErr w:type="gramEnd"/>
      <w:r w:rsidR="003A7ACF" w:rsidRPr="003A7ACF">
        <w:rPr>
          <w:color w:val="FFFFFF" w:themeColor="background1"/>
          <w:highlight w:val="blue"/>
        </w:rPr>
        <w:t>.</w:t>
      </w:r>
      <w:r w:rsidR="003A7ACF" w:rsidRPr="003A7ACF">
        <w:rPr>
          <w:color w:val="FFFFFF" w:themeColor="background1"/>
        </w:rPr>
        <w:t xml:space="preserve"> </w:t>
      </w:r>
      <w:r w:rsidR="003A7ACF">
        <w:t>button if you want to add new s</w:t>
      </w:r>
      <w:r w:rsidR="00557A0C">
        <w:t>tatement definition</w:t>
      </w:r>
      <w:r w:rsidR="003A7ACF">
        <w:t xml:space="preserve"> </w:t>
      </w:r>
      <w:r w:rsidR="00BD1408">
        <w:t xml:space="preserve">for the new address which you created </w:t>
      </w:r>
      <w:r w:rsidR="003A7ACF">
        <w:t>in this wizard.</w:t>
      </w:r>
    </w:p>
    <w:p w14:paraId="715FF91E" w14:textId="4B68A44B" w:rsidR="00BD1408" w:rsidRDefault="00BD1408" w:rsidP="00BD1408">
      <w:pPr>
        <w:spacing w:before="120"/>
        <w:jc w:val="both"/>
      </w:pPr>
      <w:r>
        <w:t xml:space="preserve">New statement definition wizard </w:t>
      </w:r>
      <w:r w:rsidR="003D1C67">
        <w:t>will open the following steps</w:t>
      </w:r>
    </w:p>
    <w:p w14:paraId="09E4F8D3" w14:textId="77777777" w:rsidR="00BD1408" w:rsidRDefault="00BD1408" w:rsidP="00BD1408">
      <w:pPr>
        <w:ind w:firstLine="720"/>
      </w:pPr>
      <w:r>
        <w:t>1. Basic statement definition data</w:t>
      </w:r>
    </w:p>
    <w:p w14:paraId="3F60276E" w14:textId="10AE4234" w:rsidR="00BD1408" w:rsidRDefault="00BD1408" w:rsidP="00557A0C"/>
    <w:p w14:paraId="082E6C15" w14:textId="5C69B0FB" w:rsidR="006769BE" w:rsidRDefault="006769BE" w:rsidP="00557A0C"/>
    <w:p w14:paraId="5DB7781B" w14:textId="0F8FABCC" w:rsidR="00807BED" w:rsidRDefault="00C74C36" w:rsidP="00557A0C">
      <w:r>
        <w:rPr>
          <w:noProof/>
          <w:lang w:val="sk-SK" w:eastAsia="sk-SK"/>
        </w:rPr>
        <w:drawing>
          <wp:inline distT="0" distB="0" distL="0" distR="0" wp14:anchorId="7E3E84AB" wp14:editId="548864CB">
            <wp:extent cx="6363970" cy="2597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63970" cy="2597150"/>
                    </a:xfrm>
                    <a:prstGeom prst="rect">
                      <a:avLst/>
                    </a:prstGeom>
                    <a:noFill/>
                    <a:ln>
                      <a:noFill/>
                    </a:ln>
                  </pic:spPr>
                </pic:pic>
              </a:graphicData>
            </a:graphic>
          </wp:inline>
        </w:drawing>
      </w:r>
    </w:p>
    <w:p w14:paraId="0FC2A856" w14:textId="62D07A22" w:rsidR="00807BED" w:rsidRDefault="00807BED" w:rsidP="00557A0C"/>
    <w:p w14:paraId="72EA44CA" w14:textId="1998DC7B" w:rsidR="00807BED" w:rsidRDefault="00807BED" w:rsidP="00557A0C"/>
    <w:p w14:paraId="1EF8EDA1" w14:textId="13AC2DD9" w:rsidR="00AC61B4" w:rsidRDefault="00AC61B4" w:rsidP="00AC61B4">
      <w:pPr>
        <w:ind w:firstLine="720"/>
      </w:pPr>
      <w:r>
        <w:t>2. Statement definition addresses</w:t>
      </w:r>
    </w:p>
    <w:p w14:paraId="4F679474" w14:textId="77777777" w:rsidR="00AC61B4" w:rsidRDefault="00AC61B4" w:rsidP="00AC61B4">
      <w:pPr>
        <w:ind w:firstLine="720"/>
      </w:pPr>
    </w:p>
    <w:p w14:paraId="7BE57F92" w14:textId="689337E4" w:rsidR="00AC61B4" w:rsidRDefault="00AC61B4" w:rsidP="001D34C2">
      <w:r>
        <w:rPr>
          <w:noProof/>
          <w:lang w:val="sk-SK" w:eastAsia="sk-SK"/>
        </w:rPr>
        <w:drawing>
          <wp:inline distT="0" distB="0" distL="0" distR="0" wp14:anchorId="26AA9553" wp14:editId="4BAE9CA4">
            <wp:extent cx="6363970" cy="19164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63970" cy="1916430"/>
                    </a:xfrm>
                    <a:prstGeom prst="rect">
                      <a:avLst/>
                    </a:prstGeom>
                    <a:noFill/>
                    <a:ln>
                      <a:noFill/>
                    </a:ln>
                  </pic:spPr>
                </pic:pic>
              </a:graphicData>
            </a:graphic>
          </wp:inline>
        </w:drawing>
      </w:r>
    </w:p>
    <w:p w14:paraId="72D405CF" w14:textId="29975BA8" w:rsidR="00486573" w:rsidRDefault="00486573" w:rsidP="001D34C2"/>
    <w:p w14:paraId="2EA408D6" w14:textId="6C28A927" w:rsidR="00486573" w:rsidRDefault="00486573" w:rsidP="001D34C2">
      <w:r>
        <w:t>Search and select previously entered address</w:t>
      </w:r>
    </w:p>
    <w:p w14:paraId="6FC7176C" w14:textId="7BF114D3" w:rsidR="00AC61B4" w:rsidRDefault="00AC61B4" w:rsidP="00AC61B4">
      <w:pPr>
        <w:ind w:firstLine="720"/>
      </w:pPr>
    </w:p>
    <w:p w14:paraId="6AB8E9E6" w14:textId="14216C03" w:rsidR="00AC61B4" w:rsidRDefault="00AC61B4" w:rsidP="001D34C2">
      <w:r>
        <w:rPr>
          <w:noProof/>
          <w:lang w:val="sk-SK" w:eastAsia="sk-SK"/>
        </w:rPr>
        <w:lastRenderedPageBreak/>
        <w:drawing>
          <wp:inline distT="0" distB="0" distL="0" distR="0" wp14:anchorId="1A3C3977" wp14:editId="6010A3A1">
            <wp:extent cx="6400800" cy="1828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1828800"/>
                    </a:xfrm>
                    <a:prstGeom prst="rect">
                      <a:avLst/>
                    </a:prstGeom>
                    <a:noFill/>
                    <a:ln>
                      <a:noFill/>
                    </a:ln>
                  </pic:spPr>
                </pic:pic>
              </a:graphicData>
            </a:graphic>
          </wp:inline>
        </w:drawing>
      </w:r>
    </w:p>
    <w:p w14:paraId="613965DC" w14:textId="038D2D6D" w:rsidR="00486573" w:rsidRDefault="00486573" w:rsidP="001D34C2"/>
    <w:p w14:paraId="5A1458EE" w14:textId="24585B37" w:rsidR="007C25FC" w:rsidRDefault="007C25FC" w:rsidP="001D34C2"/>
    <w:p w14:paraId="6CB017FB" w14:textId="153EEA55" w:rsidR="007C25FC" w:rsidRDefault="007C25FC" w:rsidP="001D34C2"/>
    <w:p w14:paraId="29B0774D" w14:textId="743B6EFC" w:rsidR="007C25FC" w:rsidRDefault="007C25FC" w:rsidP="001D34C2"/>
    <w:p w14:paraId="271DA3CC" w14:textId="77777777" w:rsidR="007C25FC" w:rsidRDefault="007C25FC" w:rsidP="001D34C2"/>
    <w:p w14:paraId="51D3F5EC" w14:textId="77777777" w:rsidR="00AC61B4" w:rsidRDefault="00AC61B4" w:rsidP="00AC61B4">
      <w:pPr>
        <w:ind w:firstLine="720"/>
      </w:pPr>
      <w:r>
        <w:t>3. Statement definition scope</w:t>
      </w:r>
    </w:p>
    <w:p w14:paraId="3358025B" w14:textId="77777777" w:rsidR="00BA59E0" w:rsidRDefault="00486573" w:rsidP="001D34C2">
      <w:r>
        <w:rPr>
          <w:noProof/>
          <w:lang w:val="sk-SK" w:eastAsia="sk-SK"/>
        </w:rPr>
        <w:drawing>
          <wp:inline distT="0" distB="0" distL="0" distR="0" wp14:anchorId="521F4959" wp14:editId="026538A4">
            <wp:extent cx="6400800" cy="16459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00800" cy="1645920"/>
                    </a:xfrm>
                    <a:prstGeom prst="rect">
                      <a:avLst/>
                    </a:prstGeom>
                    <a:noFill/>
                    <a:ln>
                      <a:noFill/>
                    </a:ln>
                  </pic:spPr>
                </pic:pic>
              </a:graphicData>
            </a:graphic>
          </wp:inline>
        </w:drawing>
      </w:r>
    </w:p>
    <w:p w14:paraId="7946F9FC" w14:textId="77777777" w:rsidR="00BA59E0" w:rsidRDefault="00BA59E0" w:rsidP="001D34C2"/>
    <w:p w14:paraId="4EC0EBB1" w14:textId="2F30341F" w:rsidR="00AC61B4" w:rsidRDefault="00AC61B4" w:rsidP="001D34C2"/>
    <w:p w14:paraId="54E2B7DC" w14:textId="5BFA97F9" w:rsidR="00807BED" w:rsidRDefault="00807BED" w:rsidP="00557A0C"/>
    <w:p w14:paraId="7BD05EF2" w14:textId="77777777" w:rsidR="00BA59E0" w:rsidRPr="00883306" w:rsidRDefault="00BA59E0" w:rsidP="00BA59E0">
      <w:pPr>
        <w:jc w:val="both"/>
        <w:rPr>
          <w:rFonts w:ascii="Arial" w:hAnsi="Arial" w:cs="Arial"/>
        </w:rPr>
      </w:pPr>
      <w:r w:rsidRPr="00883306">
        <w:rPr>
          <w:rFonts w:ascii="Arial" w:hAnsi="Arial" w:cs="Arial"/>
        </w:rPr>
        <w:t xml:space="preserve">On the following screen you can delete added </w:t>
      </w:r>
      <w:r>
        <w:rPr>
          <w:rFonts w:ascii="Arial" w:hAnsi="Arial" w:cs="Arial"/>
        </w:rPr>
        <w:t>Statement definition</w:t>
      </w:r>
      <w:r w:rsidRPr="00883306">
        <w:rPr>
          <w:rFonts w:ascii="Arial" w:hAnsi="Arial" w:cs="Arial"/>
        </w:rPr>
        <w:t xml:space="preserve">, by click on the right positioned orange X sign related to </w:t>
      </w:r>
      <w:r>
        <w:rPr>
          <w:rFonts w:ascii="Arial" w:hAnsi="Arial" w:cs="Arial"/>
        </w:rPr>
        <w:t>statement definition</w:t>
      </w:r>
      <w:r w:rsidRPr="00883306">
        <w:rPr>
          <w:rFonts w:ascii="Arial" w:hAnsi="Arial" w:cs="Arial"/>
        </w:rPr>
        <w:t xml:space="preserve"> data in that line</w:t>
      </w:r>
      <w:r>
        <w:rPr>
          <w:rFonts w:ascii="Arial" w:hAnsi="Arial" w:cs="Arial"/>
        </w:rPr>
        <w:t xml:space="preserve">, </w:t>
      </w:r>
      <w:r>
        <w:t>you can modify entered data, add more statement definitions.</w:t>
      </w:r>
    </w:p>
    <w:p w14:paraId="03D7724A" w14:textId="087EF99F" w:rsidR="00BA59E0" w:rsidRDefault="00BA59E0" w:rsidP="00BA59E0">
      <w:r>
        <w:br/>
      </w:r>
      <w:r>
        <w:br/>
      </w:r>
      <w:r>
        <w:rPr>
          <w:noProof/>
          <w:lang w:val="sk-SK" w:eastAsia="sk-SK"/>
        </w:rPr>
        <w:drawing>
          <wp:inline distT="0" distB="0" distL="0" distR="0" wp14:anchorId="3749C0B5" wp14:editId="57B1C8AE">
            <wp:extent cx="6400800" cy="2011680"/>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2011680"/>
                    </a:xfrm>
                    <a:prstGeom prst="rect">
                      <a:avLst/>
                    </a:prstGeom>
                    <a:noFill/>
                    <a:ln>
                      <a:noFill/>
                    </a:ln>
                  </pic:spPr>
                </pic:pic>
              </a:graphicData>
            </a:graphic>
          </wp:inline>
        </w:drawing>
      </w:r>
    </w:p>
    <w:p w14:paraId="7B482478" w14:textId="3B47A99B" w:rsidR="00BA59E0" w:rsidRDefault="00BA59E0" w:rsidP="00BA59E0">
      <w:pPr>
        <w:spacing w:before="120"/>
        <w:jc w:val="both"/>
        <w:rPr>
          <w:rFonts w:ascii="Arial" w:hAnsi="Arial" w:cs="Arial"/>
        </w:rPr>
      </w:pPr>
      <w:r>
        <w:rPr>
          <w:rFonts w:ascii="Arial" w:hAnsi="Arial" w:cs="Arial"/>
        </w:rPr>
        <w:t>By c</w:t>
      </w:r>
      <w:r w:rsidRPr="00FB52CE">
        <w:rPr>
          <w:rFonts w:ascii="Arial" w:hAnsi="Arial" w:cs="Arial"/>
        </w:rPr>
        <w:t xml:space="preserve">lick on the </w:t>
      </w:r>
      <w:r w:rsidRPr="00274F51">
        <w:rPr>
          <w:rFonts w:ascii="Arial" w:hAnsi="Arial" w:cs="Arial"/>
          <w:color w:val="FFFFFF" w:themeColor="background1"/>
          <w:highlight w:val="blue"/>
        </w:rPr>
        <w:t>Finish</w:t>
      </w:r>
      <w:r>
        <w:rPr>
          <w:rFonts w:ascii="Arial" w:hAnsi="Arial" w:cs="Arial"/>
        </w:rPr>
        <w:t xml:space="preserve"> button at the last new address wizard step, </w:t>
      </w:r>
      <w:r w:rsidRPr="00FB52CE">
        <w:rPr>
          <w:rFonts w:ascii="Arial" w:hAnsi="Arial" w:cs="Arial"/>
        </w:rPr>
        <w:t>i</w:t>
      </w:r>
      <w:r>
        <w:rPr>
          <w:rFonts w:ascii="Arial" w:hAnsi="Arial" w:cs="Arial"/>
        </w:rPr>
        <w:t xml:space="preserve">f you input/selected data correctly, pop-up message will appears with info that </w:t>
      </w:r>
      <w:r w:rsidRPr="00FB52CE">
        <w:rPr>
          <w:rFonts w:ascii="Arial" w:hAnsi="Arial" w:cs="Arial"/>
        </w:rPr>
        <w:t xml:space="preserve">new </w:t>
      </w:r>
      <w:r>
        <w:rPr>
          <w:rFonts w:ascii="Arial" w:hAnsi="Arial" w:cs="Arial"/>
        </w:rPr>
        <w:t>address</w:t>
      </w:r>
      <w:r w:rsidRPr="00FB52CE">
        <w:rPr>
          <w:rFonts w:ascii="Arial" w:hAnsi="Arial" w:cs="Arial"/>
        </w:rPr>
        <w:t xml:space="preserve"> successfully added.</w:t>
      </w:r>
    </w:p>
    <w:p w14:paraId="37A51688" w14:textId="77777777" w:rsidR="00807BED" w:rsidRDefault="00807BED" w:rsidP="00557A0C"/>
    <w:p w14:paraId="09CAC91B" w14:textId="77777777" w:rsidR="00A96D0A" w:rsidRDefault="00A96D0A" w:rsidP="00A96D0A"/>
    <w:p w14:paraId="111B68A8" w14:textId="72D1EF9F" w:rsidR="003D1C67" w:rsidRPr="003D1C67" w:rsidRDefault="00A96D0A" w:rsidP="003D1C67">
      <w:pPr>
        <w:spacing w:after="120"/>
      </w:pPr>
      <w:r w:rsidRPr="001D3FE2">
        <w:rPr>
          <w:rFonts w:ascii="Arial" w:hAnsi="Arial" w:cs="Arial"/>
          <w:b/>
        </w:rPr>
        <w:t xml:space="preserve">Business </w:t>
      </w:r>
      <w:r w:rsidR="00BF500C">
        <w:rPr>
          <w:rFonts w:ascii="Arial" w:hAnsi="Arial" w:cs="Arial"/>
          <w:b/>
        </w:rPr>
        <w:t xml:space="preserve">&amp; system </w:t>
      </w:r>
      <w:r w:rsidRPr="001D3FE2">
        <w:rPr>
          <w:rFonts w:ascii="Arial" w:hAnsi="Arial" w:cs="Arial"/>
          <w:b/>
        </w:rPr>
        <w:t xml:space="preserve">rules </w:t>
      </w:r>
      <w:r w:rsidR="00C74C36">
        <w:rPr>
          <w:rFonts w:ascii="Arial" w:hAnsi="Arial" w:cs="Arial"/>
          <w:b/>
        </w:rPr>
        <w:t>for address</w:t>
      </w:r>
    </w:p>
    <w:p w14:paraId="53068653" w14:textId="3480C36C" w:rsidR="005D4821" w:rsidRDefault="003D1C67" w:rsidP="001D34C2">
      <w:pPr>
        <w:jc w:val="both"/>
      </w:pPr>
      <w:r w:rsidRPr="00AB5E5B">
        <w:rPr>
          <w:i/>
        </w:rPr>
        <w:lastRenderedPageBreak/>
        <w:t xml:space="preserve">Address type </w:t>
      </w:r>
      <w:r w:rsidR="00D03DC6">
        <w:t xml:space="preserve">– possible </w:t>
      </w:r>
      <w:r w:rsidR="006A37AA">
        <w:t xml:space="preserve">is </w:t>
      </w:r>
      <w:r>
        <w:t xml:space="preserve">to select </w:t>
      </w:r>
      <w:r w:rsidR="005D4821">
        <w:t xml:space="preserve">the following types of </w:t>
      </w:r>
      <w:r w:rsidR="006A37AA">
        <w:t xml:space="preserve">additional addresses </w:t>
      </w:r>
      <w:r w:rsidR="005D4821">
        <w:t>f</w:t>
      </w:r>
      <w:r>
        <w:t xml:space="preserve">rom the drop </w:t>
      </w:r>
    </w:p>
    <w:p w14:paraId="5E0246EE" w14:textId="6264E25E" w:rsidR="003D1C67" w:rsidRDefault="005D4821" w:rsidP="001D34C2">
      <w:pPr>
        <w:ind w:left="720" w:firstLine="720"/>
        <w:jc w:val="both"/>
      </w:pPr>
      <w:r>
        <w:t xml:space="preserve">    </w:t>
      </w:r>
      <w:proofErr w:type="gramStart"/>
      <w:r w:rsidR="003D1C67">
        <w:t>down</w:t>
      </w:r>
      <w:proofErr w:type="gramEnd"/>
      <w:r w:rsidR="003D1C67">
        <w:t xml:space="preserve"> menu:</w:t>
      </w:r>
    </w:p>
    <w:p w14:paraId="1867FA65" w14:textId="6E977D5C" w:rsidR="003D1C67" w:rsidRPr="00AB5E5B" w:rsidRDefault="003D1C67" w:rsidP="001D34C2">
      <w:pPr>
        <w:pStyle w:val="ListParagraph"/>
        <w:numPr>
          <w:ilvl w:val="0"/>
          <w:numId w:val="23"/>
        </w:numPr>
        <w:jc w:val="both"/>
      </w:pPr>
      <w:r>
        <w:t xml:space="preserve">Mailing address </w:t>
      </w:r>
    </w:p>
    <w:p w14:paraId="72FCEA69" w14:textId="4AD5DE46" w:rsidR="005D4821" w:rsidRPr="00AB5E5B" w:rsidRDefault="003D1C67" w:rsidP="001D34C2">
      <w:pPr>
        <w:pStyle w:val="ListParagraph"/>
        <w:numPr>
          <w:ilvl w:val="0"/>
          <w:numId w:val="23"/>
        </w:numPr>
        <w:jc w:val="both"/>
      </w:pPr>
      <w:r w:rsidRPr="00AB5E5B">
        <w:t>E-mail</w:t>
      </w:r>
    </w:p>
    <w:p w14:paraId="0ED290A4" w14:textId="09BD0DAF" w:rsidR="006A37AA" w:rsidRPr="001D34C2" w:rsidRDefault="003D1C67" w:rsidP="001D34C2">
      <w:pPr>
        <w:pStyle w:val="ListParagraph"/>
        <w:numPr>
          <w:ilvl w:val="0"/>
          <w:numId w:val="23"/>
        </w:numPr>
        <w:jc w:val="both"/>
        <w:rPr>
          <w:i/>
        </w:rPr>
      </w:pPr>
      <w:proofErr w:type="spellStart"/>
      <w:r>
        <w:t>InBiz</w:t>
      </w:r>
      <w:proofErr w:type="spellEnd"/>
      <w:r>
        <w:t>.</w:t>
      </w:r>
    </w:p>
    <w:p w14:paraId="69997B27" w14:textId="0A202906" w:rsidR="00D03DC6" w:rsidRDefault="003D1C67" w:rsidP="001D34C2">
      <w:pPr>
        <w:spacing w:before="120" w:after="120"/>
        <w:jc w:val="both"/>
      </w:pPr>
      <w:r w:rsidRPr="00D03DC6">
        <w:rPr>
          <w:i/>
        </w:rPr>
        <w:t>Address</w:t>
      </w:r>
      <w:r>
        <w:t xml:space="preserve"> – max. 100 characters length (mandatory filed if address type = ‘Mailing address’)</w:t>
      </w:r>
      <w:r w:rsidRPr="00D03DC6">
        <w:rPr>
          <w:i/>
        </w:rPr>
        <w:t xml:space="preserve">         </w:t>
      </w:r>
      <w:r>
        <w:t xml:space="preserve">        </w:t>
      </w:r>
    </w:p>
    <w:p w14:paraId="27E28D57" w14:textId="4D810494" w:rsidR="00D03DC6" w:rsidRDefault="003D1C67" w:rsidP="001D34C2">
      <w:pPr>
        <w:spacing w:before="120" w:after="120"/>
        <w:jc w:val="both"/>
      </w:pPr>
      <w:r w:rsidRPr="00916A72">
        <w:rPr>
          <w:i/>
        </w:rPr>
        <w:t>E-mail</w:t>
      </w:r>
      <w:r>
        <w:t xml:space="preserve"> – max. 100 characters length (mandatory filed if address type = ‘E-mail’)</w:t>
      </w:r>
      <w:r>
        <w:rPr>
          <w:i/>
        </w:rPr>
        <w:t xml:space="preserve">         </w:t>
      </w:r>
      <w:r>
        <w:t xml:space="preserve">        </w:t>
      </w:r>
    </w:p>
    <w:p w14:paraId="1DD2C28C" w14:textId="77777777" w:rsidR="00D03DC6" w:rsidRDefault="003D1C67" w:rsidP="001D34C2">
      <w:pPr>
        <w:spacing w:before="120"/>
        <w:jc w:val="both"/>
      </w:pPr>
      <w:r w:rsidRPr="00AB5E5B">
        <w:rPr>
          <w:i/>
        </w:rPr>
        <w:t>Postal code</w:t>
      </w:r>
      <w:r>
        <w:t xml:space="preserve"> – select from drop down menu, or you can input number(s) and postal codes list </w:t>
      </w:r>
    </w:p>
    <w:p w14:paraId="154852C5" w14:textId="77777777" w:rsidR="00D03DC6" w:rsidRDefault="00D03DC6" w:rsidP="001D34C2">
      <w:pPr>
        <w:spacing w:after="120"/>
        <w:jc w:val="both"/>
      </w:pPr>
      <w:r>
        <w:t xml:space="preserve">                       </w:t>
      </w:r>
      <w:proofErr w:type="gramStart"/>
      <w:r w:rsidR="003D1C67">
        <w:t>will</w:t>
      </w:r>
      <w:proofErr w:type="gramEnd"/>
      <w:r w:rsidR="003D1C67">
        <w:t xml:space="preserve"> be automatically filtered according to that</w:t>
      </w:r>
    </w:p>
    <w:p w14:paraId="52D11104" w14:textId="5B1A269E" w:rsidR="003D1C67" w:rsidRDefault="003D1C67" w:rsidP="001D34C2">
      <w:pPr>
        <w:spacing w:before="120" w:after="120"/>
        <w:jc w:val="both"/>
      </w:pPr>
      <w:r w:rsidRPr="00475C83">
        <w:rPr>
          <w:i/>
        </w:rPr>
        <w:t>City</w:t>
      </w:r>
      <w:r>
        <w:t xml:space="preserve"> – will offer automatically place(s) related to selected postal code.</w:t>
      </w:r>
    </w:p>
    <w:p w14:paraId="319242B2" w14:textId="77777777" w:rsidR="00E155A7" w:rsidRDefault="00E155A7" w:rsidP="001D34C2">
      <w:pPr>
        <w:pStyle w:val="ListParagraph"/>
        <w:numPr>
          <w:ilvl w:val="0"/>
          <w:numId w:val="1"/>
        </w:numPr>
        <w:spacing w:before="60"/>
        <w:ind w:left="1077" w:hanging="357"/>
        <w:jc w:val="both"/>
      </w:pPr>
      <w:r>
        <w:t>address cannot be “moved” from one customer to another,</w:t>
      </w:r>
    </w:p>
    <w:p w14:paraId="288B59E9" w14:textId="27EAEF1B" w:rsidR="003D1C67" w:rsidRDefault="00E155A7" w:rsidP="001D34C2">
      <w:pPr>
        <w:pStyle w:val="ListParagraph"/>
        <w:numPr>
          <w:ilvl w:val="0"/>
          <w:numId w:val="1"/>
        </w:numPr>
        <w:jc w:val="both"/>
      </w:pPr>
      <w:r>
        <w:t>if you add new statement definition through the</w:t>
      </w:r>
      <w:r w:rsidRPr="002754C5">
        <w:rPr>
          <w:color w:val="FFFFFF" w:themeColor="background1"/>
        </w:rPr>
        <w:t xml:space="preserve"> </w:t>
      </w:r>
      <w:r>
        <w:t xml:space="preserve">Add address wizard, </w:t>
      </w:r>
      <w:r w:rsidR="004E2A36">
        <w:t xml:space="preserve">isn’t </w:t>
      </w:r>
      <w:r>
        <w:t xml:space="preserve">possible to change </w:t>
      </w:r>
      <w:r w:rsidRPr="002754C5">
        <w:rPr>
          <w:i/>
        </w:rPr>
        <w:t>Content address</w:t>
      </w:r>
      <w:r>
        <w:t>,</w:t>
      </w:r>
    </w:p>
    <w:p w14:paraId="5334A1F7" w14:textId="6449C67F" w:rsidR="00A96D0A" w:rsidRDefault="00E41496" w:rsidP="001D34C2">
      <w:pPr>
        <w:pStyle w:val="ListParagraph"/>
        <w:numPr>
          <w:ilvl w:val="0"/>
          <w:numId w:val="1"/>
        </w:numPr>
        <w:jc w:val="both"/>
      </w:pPr>
      <w:proofErr w:type="gramStart"/>
      <w:r>
        <w:t>address</w:t>
      </w:r>
      <w:proofErr w:type="gramEnd"/>
      <w:r>
        <w:t xml:space="preserve"> changes will be logged.</w:t>
      </w:r>
    </w:p>
    <w:p w14:paraId="475DBEBF" w14:textId="2BD318C5" w:rsidR="00A96D0A" w:rsidRDefault="00A96D0A" w:rsidP="00A96D0A"/>
    <w:p w14:paraId="5C6A0ECA" w14:textId="5DB62818" w:rsidR="00BF500C" w:rsidRDefault="00BF500C" w:rsidP="00A96D0A"/>
    <w:p w14:paraId="74699CD0" w14:textId="33EEEC84" w:rsidR="00C74C36" w:rsidRDefault="00C74C36" w:rsidP="00C74C36">
      <w:pPr>
        <w:spacing w:after="120"/>
        <w:rPr>
          <w:rFonts w:ascii="Arial" w:hAnsi="Arial" w:cs="Arial"/>
          <w:b/>
        </w:rPr>
      </w:pPr>
      <w:r w:rsidRPr="001D3FE2">
        <w:rPr>
          <w:rFonts w:ascii="Arial" w:hAnsi="Arial" w:cs="Arial"/>
          <w:b/>
        </w:rPr>
        <w:t xml:space="preserve">Business </w:t>
      </w:r>
      <w:r>
        <w:rPr>
          <w:rFonts w:ascii="Arial" w:hAnsi="Arial" w:cs="Arial"/>
          <w:b/>
        </w:rPr>
        <w:t xml:space="preserve">&amp; system </w:t>
      </w:r>
      <w:r w:rsidRPr="001D3FE2">
        <w:rPr>
          <w:rFonts w:ascii="Arial" w:hAnsi="Arial" w:cs="Arial"/>
          <w:b/>
        </w:rPr>
        <w:t xml:space="preserve">rules </w:t>
      </w:r>
      <w:r>
        <w:rPr>
          <w:rFonts w:ascii="Arial" w:hAnsi="Arial" w:cs="Arial"/>
          <w:b/>
        </w:rPr>
        <w:t>for statement definition</w:t>
      </w:r>
    </w:p>
    <w:p w14:paraId="61A6F7AB" w14:textId="001381A4" w:rsidR="00C74C36" w:rsidRDefault="00C74C36" w:rsidP="00C74C36">
      <w:proofErr w:type="gramStart"/>
      <w:r>
        <w:t>explained</w:t>
      </w:r>
      <w:proofErr w:type="gramEnd"/>
      <w:r>
        <w:t xml:space="preserve"> in </w:t>
      </w:r>
      <w:hyperlink w:anchor="_5.2._UC_POS_6" w:history="1">
        <w:r w:rsidRPr="008F3D95">
          <w:rPr>
            <w:rStyle w:val="Hyperlink"/>
            <w:rFonts w:cs="Arial"/>
          </w:rPr>
          <w:t>UC POS 047</w:t>
        </w:r>
      </w:hyperlink>
    </w:p>
    <w:p w14:paraId="6FF45B77" w14:textId="77777777" w:rsidR="00C74C36" w:rsidRPr="003D1C67" w:rsidRDefault="00C74C36" w:rsidP="00C74C36">
      <w:pPr>
        <w:spacing w:after="120"/>
      </w:pPr>
    </w:p>
    <w:p w14:paraId="302CFAA2" w14:textId="15EC9B12" w:rsidR="00BF500C" w:rsidRDefault="00BF500C" w:rsidP="00A96D0A"/>
    <w:p w14:paraId="6033A05C" w14:textId="77777777" w:rsidR="00116287" w:rsidRPr="000B712F" w:rsidRDefault="00116287" w:rsidP="001D34C2">
      <w:pPr>
        <w:ind w:firstLine="720"/>
      </w:pPr>
    </w:p>
    <w:p w14:paraId="566CE858" w14:textId="7AE3B25A" w:rsidR="006E56B5" w:rsidRPr="00692AD8" w:rsidRDefault="00BF500C" w:rsidP="006E56B5">
      <w:pPr>
        <w:pStyle w:val="Heading1"/>
        <w:rPr>
          <w:color w:val="auto"/>
          <w:sz w:val="24"/>
          <w:szCs w:val="24"/>
        </w:rPr>
      </w:pPr>
      <w:bookmarkStart w:id="1187" w:name="_5.2._UC_POS_15"/>
      <w:bookmarkStart w:id="1188" w:name="_Toc506563196"/>
      <w:bookmarkEnd w:id="1187"/>
      <w:r>
        <w:rPr>
          <w:color w:val="auto"/>
          <w:sz w:val="24"/>
          <w:szCs w:val="24"/>
        </w:rPr>
        <w:t>5.2. UC POS 0</w:t>
      </w:r>
      <w:r w:rsidR="00861304">
        <w:rPr>
          <w:color w:val="auto"/>
          <w:sz w:val="24"/>
          <w:szCs w:val="24"/>
        </w:rPr>
        <w:t>10</w:t>
      </w:r>
      <w:r w:rsidR="006E56B5">
        <w:rPr>
          <w:color w:val="auto"/>
          <w:sz w:val="24"/>
          <w:szCs w:val="24"/>
        </w:rPr>
        <w:t>: Update a</w:t>
      </w:r>
      <w:r w:rsidR="006E56B5" w:rsidRPr="00692AD8">
        <w:rPr>
          <w:color w:val="auto"/>
          <w:sz w:val="24"/>
          <w:szCs w:val="24"/>
        </w:rPr>
        <w:t xml:space="preserve">ddress </w:t>
      </w:r>
      <w:r w:rsidR="00421DE4">
        <w:rPr>
          <w:color w:val="auto"/>
          <w:sz w:val="24"/>
          <w:szCs w:val="24"/>
        </w:rPr>
        <w:t>(additional / permanent)</w:t>
      </w:r>
      <w:bookmarkEnd w:id="1188"/>
    </w:p>
    <w:p w14:paraId="5C38FFA2" w14:textId="77777777" w:rsidR="006E56B5" w:rsidRDefault="006E56B5" w:rsidP="00E750F9">
      <w:pPr>
        <w:rPr>
          <w:rFonts w:ascii="Arial" w:hAnsi="Arial" w:cs="Arial"/>
        </w:rPr>
      </w:pPr>
    </w:p>
    <w:p w14:paraId="54A94847" w14:textId="77777777" w:rsidR="00421DE4" w:rsidRPr="001D34C2" w:rsidRDefault="00421DE4" w:rsidP="001D34C2">
      <w:pPr>
        <w:pStyle w:val="ListParagraph"/>
        <w:numPr>
          <w:ilvl w:val="0"/>
          <w:numId w:val="109"/>
        </w:numPr>
        <w:rPr>
          <w:rFonts w:ascii="Arial" w:hAnsi="Arial" w:cs="Arial"/>
          <w:b/>
        </w:rPr>
      </w:pPr>
      <w:r w:rsidRPr="001D34C2">
        <w:rPr>
          <w:rFonts w:ascii="Arial" w:hAnsi="Arial" w:cs="Arial"/>
          <w:b/>
        </w:rPr>
        <w:t>Update additional address</w:t>
      </w:r>
    </w:p>
    <w:p w14:paraId="1AB44522" w14:textId="2D584B1C" w:rsidR="00E750F9" w:rsidRPr="001D34C2" w:rsidRDefault="00421DE4" w:rsidP="001D34C2">
      <w:pPr>
        <w:ind w:left="360"/>
        <w:rPr>
          <w:rFonts w:ascii="Arial" w:hAnsi="Arial" w:cs="Arial"/>
        </w:rPr>
      </w:pPr>
      <w:r>
        <w:rPr>
          <w:rFonts w:ascii="Arial" w:hAnsi="Arial" w:cs="Arial"/>
        </w:rPr>
        <w:br/>
      </w:r>
      <w:r w:rsidR="00E750F9" w:rsidRPr="001D34C2">
        <w:rPr>
          <w:rFonts w:ascii="Arial" w:hAnsi="Arial" w:cs="Arial"/>
        </w:rPr>
        <w:t xml:space="preserve">This option </w:t>
      </w:r>
      <w:r w:rsidR="009B1D00" w:rsidRPr="001D34C2">
        <w:rPr>
          <w:rFonts w:ascii="Arial" w:hAnsi="Arial" w:cs="Arial"/>
        </w:rPr>
        <w:t xml:space="preserve">in web application </w:t>
      </w:r>
      <w:r w:rsidR="00E750F9" w:rsidRPr="001D34C2">
        <w:rPr>
          <w:rFonts w:ascii="Arial" w:hAnsi="Arial" w:cs="Arial"/>
        </w:rPr>
        <w:t>allows to update merchant’s additional address data.</w:t>
      </w:r>
    </w:p>
    <w:p w14:paraId="78718813" w14:textId="3C6F68C8" w:rsidR="00574F1F" w:rsidRDefault="00574F1F" w:rsidP="00E750F9">
      <w:pPr>
        <w:rPr>
          <w:rFonts w:ascii="Arial" w:hAnsi="Arial" w:cs="Arial"/>
        </w:rPr>
      </w:pPr>
    </w:p>
    <w:p w14:paraId="202EEC72" w14:textId="77777777" w:rsidR="00E750F9" w:rsidRPr="00FB52CE" w:rsidRDefault="00E750F9" w:rsidP="00E750F9">
      <w:pPr>
        <w:spacing w:after="120"/>
        <w:rPr>
          <w:rFonts w:ascii="Arial" w:hAnsi="Arial" w:cs="Arial"/>
        </w:rPr>
      </w:pPr>
      <w:r w:rsidRPr="00FB52CE">
        <w:rPr>
          <w:rFonts w:ascii="Arial" w:hAnsi="Arial" w:cs="Arial"/>
          <w:b/>
        </w:rPr>
        <w:t>Preconditions</w:t>
      </w:r>
    </w:p>
    <w:p w14:paraId="30CC8ACF" w14:textId="49A67AF3" w:rsidR="00074223" w:rsidRPr="00232FD9" w:rsidRDefault="00501899" w:rsidP="00983BC4">
      <w:pPr>
        <w:pStyle w:val="ListParagraph"/>
        <w:numPr>
          <w:ilvl w:val="0"/>
          <w:numId w:val="48"/>
        </w:numPr>
      </w:pPr>
      <w:proofErr w:type="gramStart"/>
      <w:r>
        <w:rPr>
          <w:rFonts w:ascii="Arial" w:hAnsi="Arial" w:cs="Arial"/>
        </w:rPr>
        <w:t>a</w:t>
      </w:r>
      <w:r w:rsidR="00E750F9" w:rsidRPr="00501899">
        <w:rPr>
          <w:rFonts w:ascii="Arial" w:hAnsi="Arial" w:cs="Arial"/>
        </w:rPr>
        <w:t>dd</w:t>
      </w:r>
      <w:r w:rsidR="00574F1F" w:rsidRPr="00501899">
        <w:rPr>
          <w:rFonts w:ascii="Arial" w:hAnsi="Arial" w:cs="Arial"/>
        </w:rPr>
        <w:t>itional</w:t>
      </w:r>
      <w:proofErr w:type="gramEnd"/>
      <w:r w:rsidR="00574F1F" w:rsidRPr="00501899">
        <w:rPr>
          <w:rFonts w:ascii="Arial" w:hAnsi="Arial" w:cs="Arial"/>
        </w:rPr>
        <w:t xml:space="preserve"> add</w:t>
      </w:r>
      <w:r w:rsidR="00E750F9" w:rsidRPr="00501899">
        <w:rPr>
          <w:rFonts w:ascii="Arial" w:hAnsi="Arial" w:cs="Arial"/>
        </w:rPr>
        <w:t xml:space="preserve">ress which you want to update, should exist in </w:t>
      </w:r>
      <w:proofErr w:type="spellStart"/>
      <w:r w:rsidR="009B1D00">
        <w:rPr>
          <w:rFonts w:ascii="Arial" w:hAnsi="Arial" w:cs="Arial"/>
        </w:rPr>
        <w:t>eXact</w:t>
      </w:r>
      <w:proofErr w:type="spellEnd"/>
      <w:r w:rsidR="00E750F9" w:rsidRPr="00501899">
        <w:rPr>
          <w:rFonts w:ascii="Arial" w:hAnsi="Arial" w:cs="Arial"/>
        </w:rPr>
        <w:t xml:space="preserve"> system.</w:t>
      </w:r>
    </w:p>
    <w:p w14:paraId="214BE7B6" w14:textId="77777777" w:rsidR="00E750F9" w:rsidRDefault="00E750F9" w:rsidP="00E750F9">
      <w:pPr>
        <w:rPr>
          <w:b/>
        </w:rPr>
      </w:pPr>
    </w:p>
    <w:p w14:paraId="2F2166A9" w14:textId="5B19A335" w:rsidR="00074223" w:rsidRPr="0065664D" w:rsidRDefault="00074223" w:rsidP="0065664D">
      <w:pPr>
        <w:spacing w:after="120"/>
        <w:rPr>
          <w:b/>
        </w:rPr>
      </w:pPr>
      <w:r w:rsidRPr="008D6C50">
        <w:rPr>
          <w:b/>
        </w:rPr>
        <w:t xml:space="preserve">Trigger </w:t>
      </w:r>
    </w:p>
    <w:p w14:paraId="3C2F23B1" w14:textId="0D41554C" w:rsidR="006C2E9B" w:rsidRPr="006C2E9B" w:rsidRDefault="006C2E9B" w:rsidP="006C2E9B">
      <w:pPr>
        <w:spacing w:after="60"/>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Pr>
          <w:rFonts w:ascii="Arial" w:hAnsi="Arial" w:cs="Arial"/>
          <w:i/>
        </w:rPr>
        <w:t>Addresse</w:t>
      </w:r>
      <w:r w:rsidRPr="00FB52CE">
        <w:rPr>
          <w:rFonts w:ascii="Arial" w:hAnsi="Arial" w:cs="Arial"/>
          <w:i/>
        </w:rPr>
        <w:t>s</w:t>
      </w:r>
      <w:r w:rsidRPr="00FB52CE">
        <w:rPr>
          <w:rFonts w:ascii="Arial" w:hAnsi="Arial" w:cs="Arial"/>
        </w:rPr>
        <w:t xml:space="preserve"> level</w:t>
      </w:r>
    </w:p>
    <w:p w14:paraId="25C830FB" w14:textId="588F5E6E" w:rsidR="00EF67BD" w:rsidRDefault="006C2E9B" w:rsidP="00501899">
      <w:pPr>
        <w:spacing w:before="120" w:after="120"/>
        <w:jc w:val="both"/>
        <w:rPr>
          <w:rFonts w:ascii="Arial" w:hAnsi="Arial" w:cs="Arial"/>
        </w:rPr>
      </w:pPr>
      <w:r>
        <w:rPr>
          <w:rFonts w:ascii="Arial" w:hAnsi="Arial" w:cs="Arial"/>
        </w:rPr>
        <w:t xml:space="preserve">Review </w:t>
      </w:r>
      <w:r w:rsidRPr="00FB52CE">
        <w:rPr>
          <w:rFonts w:ascii="Arial" w:hAnsi="Arial" w:cs="Arial"/>
        </w:rPr>
        <w:t xml:space="preserve">first </w:t>
      </w:r>
      <w:r>
        <w:rPr>
          <w:rFonts w:ascii="Arial" w:hAnsi="Arial" w:cs="Arial"/>
        </w:rPr>
        <w:t>by filter</w:t>
      </w:r>
      <w:r w:rsidR="009B1D00">
        <w:rPr>
          <w:rFonts w:ascii="Arial" w:hAnsi="Arial" w:cs="Arial"/>
        </w:rPr>
        <w:t>(</w:t>
      </w:r>
      <w:r>
        <w:rPr>
          <w:rFonts w:ascii="Arial" w:hAnsi="Arial" w:cs="Arial"/>
        </w:rPr>
        <w:t>s</w:t>
      </w:r>
      <w:r w:rsidR="009B1D00">
        <w:rPr>
          <w:rFonts w:ascii="Arial" w:hAnsi="Arial" w:cs="Arial"/>
        </w:rPr>
        <w:t>)</w:t>
      </w:r>
      <w:r>
        <w:rPr>
          <w:rFonts w:ascii="Arial" w:hAnsi="Arial" w:cs="Arial"/>
        </w:rPr>
        <w:t xml:space="preserve"> </w:t>
      </w:r>
      <w:r w:rsidRPr="00FB52CE">
        <w:rPr>
          <w:rFonts w:ascii="Arial" w:hAnsi="Arial" w:cs="Arial"/>
        </w:rPr>
        <w:t xml:space="preserve">existing </w:t>
      </w:r>
      <w:r>
        <w:rPr>
          <w:rFonts w:ascii="Arial" w:hAnsi="Arial" w:cs="Arial"/>
        </w:rPr>
        <w:t>address</w:t>
      </w:r>
      <w:r w:rsidR="009B1D00">
        <w:rPr>
          <w:rFonts w:ascii="Arial" w:hAnsi="Arial" w:cs="Arial"/>
        </w:rPr>
        <w:t>es</w:t>
      </w:r>
      <w:r>
        <w:rPr>
          <w:rFonts w:ascii="Arial" w:hAnsi="Arial" w:cs="Arial"/>
        </w:rPr>
        <w:t xml:space="preserve"> </w:t>
      </w:r>
      <w:r w:rsidRPr="00FB52CE">
        <w:rPr>
          <w:rFonts w:ascii="Arial" w:hAnsi="Arial" w:cs="Arial"/>
        </w:rPr>
        <w:t>i</w:t>
      </w:r>
      <w:r>
        <w:rPr>
          <w:rFonts w:ascii="Arial" w:hAnsi="Arial" w:cs="Arial"/>
        </w:rPr>
        <w:t>n the system, then</w:t>
      </w:r>
      <w:r w:rsidRPr="00FB52CE">
        <w:rPr>
          <w:rFonts w:ascii="Arial" w:hAnsi="Arial" w:cs="Arial"/>
        </w:rPr>
        <w:t xml:space="preserve"> click on one of them</w:t>
      </w:r>
      <w:r>
        <w:rPr>
          <w:rFonts w:ascii="Arial" w:hAnsi="Arial" w:cs="Arial"/>
        </w:rPr>
        <w:t xml:space="preserve"> so </w:t>
      </w:r>
      <w:r w:rsidRPr="006C2E9B">
        <w:rPr>
          <w:rFonts w:ascii="Arial" w:hAnsi="Arial" w:cs="Arial"/>
        </w:rPr>
        <w:t xml:space="preserve">that </w:t>
      </w:r>
      <w:r w:rsidRPr="006165AE">
        <w:rPr>
          <w:rFonts w:ascii="Arial" w:hAnsi="Arial" w:cs="Arial"/>
          <w:color w:val="FFFFFF" w:themeColor="background1"/>
          <w:highlight w:val="blue"/>
        </w:rPr>
        <w:t>Update address</w:t>
      </w:r>
      <w:r w:rsidRPr="006165AE">
        <w:rPr>
          <w:rFonts w:ascii="Arial" w:hAnsi="Arial" w:cs="Arial"/>
        </w:rPr>
        <w:t xml:space="preserve"> </w:t>
      </w:r>
      <w:r w:rsidR="00501899">
        <w:rPr>
          <w:rFonts w:ascii="Arial" w:hAnsi="Arial" w:cs="Arial"/>
        </w:rPr>
        <w:t>button appears:</w:t>
      </w:r>
    </w:p>
    <w:p w14:paraId="6B09AEF3" w14:textId="1B55D820" w:rsidR="00807BED" w:rsidRDefault="006165AE" w:rsidP="00E750F9">
      <w:r>
        <w:lastRenderedPageBreak/>
        <w:t xml:space="preserve">         </w:t>
      </w:r>
      <w:r w:rsidR="006C2E9B">
        <w:t xml:space="preserve"> </w:t>
      </w:r>
      <w:del w:id="1189" w:author="Martin Ćosić" w:date="2018-02-16T16:13:00Z">
        <w:r w:rsidR="002455B7" w:rsidDel="0091532F">
          <w:rPr>
            <w:noProof/>
            <w:lang w:val="sk-SK" w:eastAsia="sk-SK"/>
          </w:rPr>
          <w:drawing>
            <wp:inline distT="0" distB="0" distL="0" distR="0" wp14:anchorId="6F3C22FC" wp14:editId="25DFDC39">
              <wp:extent cx="6369050" cy="15855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69050" cy="1585595"/>
                      </a:xfrm>
                      <a:prstGeom prst="rect">
                        <a:avLst/>
                      </a:prstGeom>
                      <a:noFill/>
                      <a:ln>
                        <a:noFill/>
                      </a:ln>
                    </pic:spPr>
                  </pic:pic>
                </a:graphicData>
              </a:graphic>
            </wp:inline>
          </w:drawing>
        </w:r>
      </w:del>
      <w:ins w:id="1190" w:author="Martin Ćosić" w:date="2018-02-16T16:13:00Z">
        <w:r w:rsidR="0091532F">
          <w:rPr>
            <w:noProof/>
            <w:lang w:val="sk-SK" w:eastAsia="sk-SK"/>
          </w:rPr>
          <w:drawing>
            <wp:inline distT="0" distB="0" distL="0" distR="0" wp14:anchorId="713A55C8" wp14:editId="1898071E">
              <wp:extent cx="6366510" cy="256603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66510" cy="2566035"/>
                      </a:xfrm>
                      <a:prstGeom prst="rect">
                        <a:avLst/>
                      </a:prstGeom>
                      <a:noFill/>
                      <a:ln>
                        <a:noFill/>
                      </a:ln>
                    </pic:spPr>
                  </pic:pic>
                </a:graphicData>
              </a:graphic>
            </wp:inline>
          </w:drawing>
        </w:r>
      </w:ins>
      <w:r w:rsidR="006C2E9B">
        <w:t xml:space="preserve">   </w:t>
      </w:r>
    </w:p>
    <w:p w14:paraId="377B0592" w14:textId="77777777" w:rsidR="00807BED" w:rsidRDefault="00807BED" w:rsidP="00E750F9"/>
    <w:p w14:paraId="333A7EAD" w14:textId="77777777" w:rsidR="00807BED" w:rsidRDefault="00807BED" w:rsidP="00E750F9"/>
    <w:p w14:paraId="01126B3F" w14:textId="77487EEF" w:rsidR="006C2E9B" w:rsidRDefault="006C2E9B" w:rsidP="00E750F9">
      <w:r>
        <w:t xml:space="preserve">                   </w:t>
      </w:r>
    </w:p>
    <w:p w14:paraId="68A05E4D" w14:textId="77777777" w:rsidR="00574F1F" w:rsidRDefault="00574F1F" w:rsidP="00A86C2B">
      <w:pPr>
        <w:spacing w:after="60"/>
      </w:pPr>
    </w:p>
    <w:p w14:paraId="06F4F68A" w14:textId="66EB1009" w:rsidR="000F6585" w:rsidRDefault="00A86C2B" w:rsidP="00574F1F">
      <w:pPr>
        <w:spacing w:after="60"/>
        <w:jc w:val="both"/>
      </w:pPr>
      <w:r>
        <w:t xml:space="preserve">Action will open </w:t>
      </w:r>
      <w:r w:rsidR="000F6585">
        <w:t>new window prepopu</w:t>
      </w:r>
      <w:r>
        <w:t xml:space="preserve">lated with current address data, some of them (undimmed) </w:t>
      </w:r>
      <w:r w:rsidR="002F0EC1">
        <w:t>can be changed</w:t>
      </w:r>
      <w:r>
        <w:t xml:space="preserve">: </w:t>
      </w:r>
      <w:r w:rsidR="002F0EC1">
        <w:t xml:space="preserve">   </w:t>
      </w:r>
    </w:p>
    <w:p w14:paraId="62D3232D" w14:textId="1E720E1E" w:rsidR="002455B7" w:rsidRDefault="002455B7" w:rsidP="00574F1F">
      <w:pPr>
        <w:spacing w:after="60"/>
        <w:jc w:val="both"/>
        <w:rPr>
          <w:noProof/>
          <w:lang w:val="hr-HR" w:eastAsia="hr-HR"/>
        </w:rPr>
      </w:pPr>
      <w:r>
        <w:rPr>
          <w:noProof/>
          <w:lang w:val="hr-HR" w:eastAsia="hr-HR"/>
        </w:rPr>
        <w:t xml:space="preserve">                        </w:t>
      </w:r>
      <w:r w:rsidR="00305437" w:rsidRPr="00305437">
        <w:rPr>
          <w:noProof/>
          <w:lang w:val="hr-HR" w:eastAsia="hr-HR"/>
        </w:rPr>
        <w:t xml:space="preserve"> </w:t>
      </w:r>
      <w:r w:rsidR="00305437">
        <w:rPr>
          <w:noProof/>
          <w:lang w:val="sk-SK" w:eastAsia="sk-SK"/>
        </w:rPr>
        <w:drawing>
          <wp:inline distT="0" distB="0" distL="0" distR="0" wp14:anchorId="38DE048A" wp14:editId="34D1C1B2">
            <wp:extent cx="3310377" cy="139167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24244" cy="1397506"/>
                    </a:xfrm>
                    <a:prstGeom prst="rect">
                      <a:avLst/>
                    </a:prstGeom>
                  </pic:spPr>
                </pic:pic>
              </a:graphicData>
            </a:graphic>
          </wp:inline>
        </w:drawing>
      </w:r>
    </w:p>
    <w:p w14:paraId="5E2E269F" w14:textId="77777777" w:rsidR="00386FBC" w:rsidRDefault="00386FBC" w:rsidP="00386FBC">
      <w:pPr>
        <w:spacing w:before="60"/>
      </w:pPr>
      <w:r>
        <w:br/>
      </w:r>
      <w:r w:rsidRPr="008F3D95">
        <w:t>Depends of selected Address type, relevant fields will be dynamically displayed</w:t>
      </w:r>
      <w:r>
        <w:t xml:space="preserve">. </w:t>
      </w:r>
      <w:r>
        <w:br/>
      </w:r>
      <w:r>
        <w:t>(</w:t>
      </w:r>
      <w:proofErr w:type="gramStart"/>
      <w:r>
        <w:t>explained</w:t>
      </w:r>
      <w:proofErr w:type="gramEnd"/>
      <w:r>
        <w:t xml:space="preserve"> in </w:t>
      </w:r>
      <w:hyperlink w:anchor="_5.2._UC_POS_1" w:history="1">
        <w:r w:rsidRPr="008F3D95">
          <w:rPr>
            <w:rStyle w:val="Hyperlink"/>
          </w:rPr>
          <w:t>UC POS 002</w:t>
        </w:r>
      </w:hyperlink>
      <w:r>
        <w:t>)</w:t>
      </w:r>
    </w:p>
    <w:p w14:paraId="32EC7B8F" w14:textId="100E0418" w:rsidR="00C61543" w:rsidRDefault="00C61543" w:rsidP="00574F1F">
      <w:pPr>
        <w:spacing w:after="60"/>
        <w:jc w:val="both"/>
      </w:pPr>
    </w:p>
    <w:p w14:paraId="6D166830" w14:textId="46F82395" w:rsidR="003F5EDE" w:rsidRDefault="00A86C2B" w:rsidP="000F6585">
      <w:pPr>
        <w:ind w:left="709"/>
      </w:pPr>
      <w:r>
        <w:t xml:space="preserve">               </w:t>
      </w:r>
    </w:p>
    <w:p w14:paraId="45BB7B64" w14:textId="588A9E84" w:rsidR="000F6585" w:rsidRDefault="000F6585" w:rsidP="00074223"/>
    <w:p w14:paraId="0E8561C7" w14:textId="7B593C8B" w:rsidR="00074223" w:rsidRPr="006E56B5" w:rsidRDefault="00074223" w:rsidP="002455B7">
      <w:pPr>
        <w:spacing w:after="120"/>
      </w:pPr>
      <w:r w:rsidRPr="001D3FE2">
        <w:rPr>
          <w:rFonts w:ascii="Arial" w:hAnsi="Arial" w:cs="Arial"/>
          <w:b/>
        </w:rPr>
        <w:t xml:space="preserve">Business </w:t>
      </w:r>
      <w:r w:rsidR="00861304">
        <w:rPr>
          <w:rFonts w:ascii="Arial" w:hAnsi="Arial" w:cs="Arial"/>
          <w:b/>
        </w:rPr>
        <w:t xml:space="preserve">&amp; system </w:t>
      </w:r>
      <w:r w:rsidRPr="001D3FE2">
        <w:rPr>
          <w:rFonts w:ascii="Arial" w:hAnsi="Arial" w:cs="Arial"/>
          <w:b/>
        </w:rPr>
        <w:t xml:space="preserve">rules </w:t>
      </w:r>
    </w:p>
    <w:p w14:paraId="648AF388" w14:textId="4588DC8F" w:rsidR="001D3FE2" w:rsidRDefault="001D3FE2" w:rsidP="001402BA">
      <w:pPr>
        <w:pStyle w:val="ListParagraph"/>
        <w:numPr>
          <w:ilvl w:val="0"/>
          <w:numId w:val="1"/>
        </w:numPr>
      </w:pPr>
      <w:r>
        <w:t>address changes will be logged,</w:t>
      </w:r>
    </w:p>
    <w:p w14:paraId="3B9883D6" w14:textId="7F356B46" w:rsidR="001061E4" w:rsidRDefault="001D3FE2" w:rsidP="001402BA">
      <w:pPr>
        <w:pStyle w:val="ListParagraph"/>
        <w:numPr>
          <w:ilvl w:val="0"/>
          <w:numId w:val="1"/>
        </w:numPr>
      </w:pPr>
      <w:proofErr w:type="gramStart"/>
      <w:r>
        <w:t>i</w:t>
      </w:r>
      <w:r w:rsidR="003E28D7">
        <w:t>t</w:t>
      </w:r>
      <w:proofErr w:type="gramEnd"/>
      <w:r w:rsidR="003E28D7">
        <w:t xml:space="preserve"> is not allowed to update merchant</w:t>
      </w:r>
      <w:r>
        <w:t>’</w:t>
      </w:r>
      <w:r w:rsidR="003E28D7">
        <w:t>s permane</w:t>
      </w:r>
      <w:r>
        <w:t>nt address with this option (it can be</w:t>
      </w:r>
      <w:r w:rsidR="003E28D7">
        <w:t xml:space="preserve"> changed with customer update</w:t>
      </w:r>
      <w:r>
        <w:t xml:space="preserve"> wizard)</w:t>
      </w:r>
      <w:r w:rsidR="003E28D7">
        <w:t xml:space="preserve">. </w:t>
      </w:r>
    </w:p>
    <w:p w14:paraId="120C0E3F" w14:textId="15C8EE7E" w:rsidR="00074223" w:rsidRDefault="00074223" w:rsidP="00074223"/>
    <w:p w14:paraId="5872234D" w14:textId="77777777" w:rsidR="00421DE4" w:rsidRDefault="00421DE4" w:rsidP="00074223"/>
    <w:p w14:paraId="25A51199" w14:textId="58B50AC5" w:rsidR="00421DE4" w:rsidRDefault="00421DE4" w:rsidP="00421DE4">
      <w:pPr>
        <w:pStyle w:val="ListParagraph"/>
        <w:numPr>
          <w:ilvl w:val="0"/>
          <w:numId w:val="109"/>
        </w:numPr>
        <w:rPr>
          <w:rFonts w:ascii="Arial" w:hAnsi="Arial" w:cs="Arial"/>
          <w:b/>
        </w:rPr>
      </w:pPr>
      <w:r w:rsidRPr="00710EA7">
        <w:rPr>
          <w:rFonts w:ascii="Arial" w:hAnsi="Arial" w:cs="Arial"/>
          <w:b/>
        </w:rPr>
        <w:t xml:space="preserve">Update </w:t>
      </w:r>
      <w:r>
        <w:rPr>
          <w:rFonts w:ascii="Arial" w:hAnsi="Arial" w:cs="Arial"/>
          <w:b/>
        </w:rPr>
        <w:t>permanent</w:t>
      </w:r>
      <w:r w:rsidRPr="00710EA7">
        <w:rPr>
          <w:rFonts w:ascii="Arial" w:hAnsi="Arial" w:cs="Arial"/>
          <w:b/>
        </w:rPr>
        <w:t xml:space="preserve"> address</w:t>
      </w:r>
    </w:p>
    <w:p w14:paraId="346B05E7" w14:textId="77777777" w:rsidR="00421DE4" w:rsidRPr="00710EA7" w:rsidRDefault="00421DE4" w:rsidP="001D34C2">
      <w:pPr>
        <w:pStyle w:val="ListParagraph"/>
        <w:ind w:left="720"/>
        <w:rPr>
          <w:rFonts w:ascii="Arial" w:hAnsi="Arial" w:cs="Arial"/>
          <w:b/>
        </w:rPr>
      </w:pPr>
    </w:p>
    <w:p w14:paraId="3E45DACF" w14:textId="5D587695" w:rsidR="00421DE4" w:rsidRPr="001D34C2" w:rsidRDefault="00421DE4" w:rsidP="00CC464E">
      <w:pPr>
        <w:rPr>
          <w:b/>
        </w:rPr>
      </w:pPr>
      <w:r w:rsidRPr="001D34C2">
        <w:rPr>
          <w:b/>
        </w:rPr>
        <w:t>Trigger</w:t>
      </w:r>
    </w:p>
    <w:p w14:paraId="59C97431" w14:textId="77777777" w:rsidR="00421DE4" w:rsidRPr="00FB52CE" w:rsidRDefault="00421DE4" w:rsidP="00421DE4">
      <w:pPr>
        <w:spacing w:after="120"/>
        <w:rPr>
          <w:rFonts w:ascii="Arial" w:hAnsi="Arial" w:cs="Arial"/>
        </w:rPr>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sidRPr="00FB52CE">
        <w:rPr>
          <w:rFonts w:ascii="Arial" w:hAnsi="Arial" w:cs="Arial"/>
          <w:i/>
        </w:rPr>
        <w:t>Customers</w:t>
      </w:r>
      <w:r w:rsidRPr="00FB52CE">
        <w:rPr>
          <w:rFonts w:ascii="Arial" w:hAnsi="Arial" w:cs="Arial"/>
        </w:rPr>
        <w:t xml:space="preserve"> level</w:t>
      </w:r>
    </w:p>
    <w:p w14:paraId="207B5CC3" w14:textId="77777777" w:rsidR="00421DE4" w:rsidRDefault="00421DE4" w:rsidP="00421DE4">
      <w:pPr>
        <w:jc w:val="both"/>
        <w:rPr>
          <w:rFonts w:ascii="Arial" w:hAnsi="Arial" w:cs="Arial"/>
        </w:rPr>
      </w:pPr>
      <w:r>
        <w:rPr>
          <w:rFonts w:ascii="Arial" w:hAnsi="Arial" w:cs="Arial"/>
        </w:rPr>
        <w:t>Search f</w:t>
      </w:r>
      <w:r w:rsidRPr="00FB52CE">
        <w:rPr>
          <w:rFonts w:ascii="Arial" w:hAnsi="Arial" w:cs="Arial"/>
        </w:rPr>
        <w:t xml:space="preserve">irst </w:t>
      </w:r>
      <w:r>
        <w:rPr>
          <w:rFonts w:ascii="Arial" w:hAnsi="Arial" w:cs="Arial"/>
        </w:rPr>
        <w:t xml:space="preserve">by filter(s) for </w:t>
      </w:r>
      <w:r w:rsidRPr="00FB52CE">
        <w:rPr>
          <w:rFonts w:ascii="Arial" w:hAnsi="Arial" w:cs="Arial"/>
        </w:rPr>
        <w:t xml:space="preserve">existing customer </w:t>
      </w:r>
      <w:r>
        <w:rPr>
          <w:rFonts w:ascii="Arial" w:hAnsi="Arial" w:cs="Arial"/>
        </w:rPr>
        <w:t>which you want to modify, then click on it</w:t>
      </w:r>
      <w:r w:rsidRPr="00FB52CE">
        <w:rPr>
          <w:rFonts w:ascii="Arial" w:hAnsi="Arial" w:cs="Arial"/>
        </w:rPr>
        <w:t xml:space="preserve"> </w:t>
      </w:r>
      <w:r>
        <w:rPr>
          <w:rFonts w:ascii="Arial" w:hAnsi="Arial" w:cs="Arial"/>
        </w:rPr>
        <w:t xml:space="preserve">so that </w:t>
      </w:r>
      <w:r w:rsidRPr="00794455">
        <w:rPr>
          <w:rFonts w:ascii="Arial" w:hAnsi="Arial" w:cs="Arial"/>
          <w:color w:val="FFFFFF" w:themeColor="background1"/>
          <w:highlight w:val="blue"/>
        </w:rPr>
        <w:t>Customer update</w:t>
      </w:r>
      <w:r w:rsidRPr="00794455">
        <w:rPr>
          <w:rFonts w:ascii="Arial" w:hAnsi="Arial" w:cs="Arial"/>
          <w:color w:val="FFFFFF" w:themeColor="background1"/>
        </w:rPr>
        <w:t xml:space="preserve"> </w:t>
      </w:r>
      <w:r>
        <w:rPr>
          <w:rFonts w:ascii="Arial" w:hAnsi="Arial" w:cs="Arial"/>
        </w:rPr>
        <w:t>button appears:</w:t>
      </w:r>
    </w:p>
    <w:p w14:paraId="37A259F7" w14:textId="77777777" w:rsidR="00421DE4" w:rsidRPr="00FB52CE" w:rsidRDefault="00421DE4" w:rsidP="00421DE4">
      <w:pPr>
        <w:jc w:val="both"/>
        <w:rPr>
          <w:rFonts w:ascii="Arial" w:hAnsi="Arial" w:cs="Arial"/>
        </w:rPr>
      </w:pPr>
      <w:r>
        <w:rPr>
          <w:rFonts w:ascii="Arial" w:hAnsi="Arial" w:cs="Arial"/>
        </w:rPr>
        <w:t xml:space="preserve">       </w:t>
      </w:r>
      <w:r>
        <w:rPr>
          <w:rFonts w:ascii="Arial" w:hAnsi="Arial" w:cs="Arial"/>
          <w:noProof/>
          <w:lang w:val="sk-SK" w:eastAsia="sk-SK"/>
        </w:rPr>
        <w:drawing>
          <wp:inline distT="0" distB="0" distL="0" distR="0" wp14:anchorId="1A571281" wp14:editId="196DA287">
            <wp:extent cx="6400800" cy="20116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2011680"/>
                    </a:xfrm>
                    <a:prstGeom prst="rect">
                      <a:avLst/>
                    </a:prstGeom>
                    <a:noFill/>
                    <a:ln>
                      <a:noFill/>
                    </a:ln>
                  </pic:spPr>
                </pic:pic>
              </a:graphicData>
            </a:graphic>
          </wp:inline>
        </w:drawing>
      </w:r>
    </w:p>
    <w:p w14:paraId="6A622A40" w14:textId="77777777" w:rsidR="00421DE4" w:rsidRDefault="00421DE4" w:rsidP="00421DE4">
      <w:r>
        <w:t xml:space="preserve"> </w:t>
      </w:r>
    </w:p>
    <w:p w14:paraId="52FBCB11" w14:textId="02F54459" w:rsidR="00421DE4" w:rsidRDefault="00421DE4" w:rsidP="00421DE4">
      <w:pPr>
        <w:jc w:val="both"/>
      </w:pPr>
      <w:r>
        <w:t>Customer update wizard will open two steps</w:t>
      </w:r>
      <w:r w:rsidR="00436F60">
        <w:t>, focus on Basic customer info.</w:t>
      </w:r>
      <w:r>
        <w:t xml:space="preserve"> </w:t>
      </w:r>
    </w:p>
    <w:p w14:paraId="20AA21A5" w14:textId="77777777" w:rsidR="00421DE4" w:rsidRDefault="00421DE4" w:rsidP="00421DE4">
      <w:pPr>
        <w:jc w:val="both"/>
      </w:pPr>
    </w:p>
    <w:p w14:paraId="185B475D" w14:textId="77777777" w:rsidR="00421DE4" w:rsidRDefault="00421DE4" w:rsidP="00421DE4">
      <w:pPr>
        <w:jc w:val="both"/>
      </w:pPr>
    </w:p>
    <w:p w14:paraId="00CD66EC" w14:textId="77777777" w:rsidR="00421DE4" w:rsidRDefault="00421DE4" w:rsidP="00421DE4">
      <w:pPr>
        <w:jc w:val="both"/>
      </w:pPr>
      <w:r>
        <w:t>a) Basic customer info:</w:t>
      </w:r>
    </w:p>
    <w:p w14:paraId="62F21EAF" w14:textId="77777777" w:rsidR="00421DE4" w:rsidRDefault="00421DE4" w:rsidP="00421DE4">
      <w:pPr>
        <w:jc w:val="both"/>
      </w:pPr>
      <w:commentRangeStart w:id="1191"/>
      <w:commentRangeStart w:id="1192"/>
      <w:commentRangeStart w:id="1193"/>
      <w:r>
        <w:rPr>
          <w:noProof/>
          <w:lang w:val="sk-SK" w:eastAsia="sk-SK"/>
        </w:rPr>
        <w:drawing>
          <wp:inline distT="0" distB="0" distL="0" distR="0" wp14:anchorId="1E00C958" wp14:editId="1F390691">
            <wp:extent cx="6363970" cy="1463040"/>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3970" cy="1463040"/>
                    </a:xfrm>
                    <a:prstGeom prst="rect">
                      <a:avLst/>
                    </a:prstGeom>
                    <a:noFill/>
                    <a:ln>
                      <a:noFill/>
                    </a:ln>
                  </pic:spPr>
                </pic:pic>
              </a:graphicData>
            </a:graphic>
          </wp:inline>
        </w:drawing>
      </w:r>
      <w:commentRangeEnd w:id="1191"/>
      <w:r>
        <w:rPr>
          <w:rStyle w:val="CommentReference"/>
        </w:rPr>
        <w:commentReference w:id="1191"/>
      </w:r>
      <w:commentRangeEnd w:id="1192"/>
      <w:r w:rsidR="00436F60">
        <w:rPr>
          <w:rStyle w:val="CommentReference"/>
        </w:rPr>
        <w:commentReference w:id="1192"/>
      </w:r>
      <w:commentRangeEnd w:id="1193"/>
      <w:r w:rsidR="00125224">
        <w:rPr>
          <w:rStyle w:val="CommentReference"/>
        </w:rPr>
        <w:commentReference w:id="1193"/>
      </w:r>
    </w:p>
    <w:p w14:paraId="7D900D31" w14:textId="77777777" w:rsidR="00421DE4" w:rsidRDefault="00421DE4" w:rsidP="00421DE4">
      <w:pPr>
        <w:jc w:val="both"/>
      </w:pPr>
    </w:p>
    <w:p w14:paraId="675AAAA0" w14:textId="21B84263" w:rsidR="00436F60" w:rsidRDefault="00436F60" w:rsidP="00436F60">
      <w:pPr>
        <w:jc w:val="both"/>
      </w:pPr>
      <w:r>
        <w:t>Change Address fields and finish wizard without step2.</w:t>
      </w:r>
    </w:p>
    <w:p w14:paraId="34D7A47C" w14:textId="77777777" w:rsidR="00436F60" w:rsidRDefault="00436F60" w:rsidP="00436F60">
      <w:pPr>
        <w:jc w:val="both"/>
      </w:pPr>
    </w:p>
    <w:p w14:paraId="17C27A88" w14:textId="77777777" w:rsidR="00436F60" w:rsidRPr="006E56B5" w:rsidRDefault="00436F60" w:rsidP="00436F60">
      <w:pPr>
        <w:spacing w:after="120"/>
      </w:pPr>
      <w:r w:rsidRPr="001D3FE2">
        <w:rPr>
          <w:rFonts w:ascii="Arial" w:hAnsi="Arial" w:cs="Arial"/>
          <w:b/>
        </w:rPr>
        <w:t xml:space="preserve">Business </w:t>
      </w:r>
      <w:r>
        <w:rPr>
          <w:rFonts w:ascii="Arial" w:hAnsi="Arial" w:cs="Arial"/>
          <w:b/>
        </w:rPr>
        <w:t xml:space="preserve">&amp; system </w:t>
      </w:r>
      <w:r w:rsidRPr="001D3FE2">
        <w:rPr>
          <w:rFonts w:ascii="Arial" w:hAnsi="Arial" w:cs="Arial"/>
          <w:b/>
        </w:rPr>
        <w:t xml:space="preserve">rules </w:t>
      </w:r>
    </w:p>
    <w:p w14:paraId="1AE363E3" w14:textId="25B3359D" w:rsidR="00436F60" w:rsidRDefault="00436F60" w:rsidP="00436F60">
      <w:pPr>
        <w:pStyle w:val="ListParagraph"/>
        <w:numPr>
          <w:ilvl w:val="0"/>
          <w:numId w:val="1"/>
        </w:numPr>
      </w:pPr>
      <w:r>
        <w:t>address changes will be logged</w:t>
      </w:r>
    </w:p>
    <w:p w14:paraId="5A0CF257" w14:textId="77777777" w:rsidR="00421DE4" w:rsidRDefault="00421DE4" w:rsidP="00074223"/>
    <w:p w14:paraId="75065C80" w14:textId="5F7333C0" w:rsidR="001275AC" w:rsidRPr="00692AD8" w:rsidRDefault="00692AD8" w:rsidP="001D34C2">
      <w:r w:rsidRPr="00692AD8">
        <w:t xml:space="preserve">5.2. </w:t>
      </w:r>
      <w:r w:rsidR="004F6676" w:rsidRPr="00692AD8">
        <w:t>UC POS</w:t>
      </w:r>
      <w:r w:rsidRPr="00692AD8">
        <w:t xml:space="preserve"> </w:t>
      </w:r>
      <w:r w:rsidR="00BF500C">
        <w:t>0</w:t>
      </w:r>
      <w:r w:rsidR="00861304">
        <w:t>11</w:t>
      </w:r>
      <w:r w:rsidR="00E2612C">
        <w:t>: Deactivate</w:t>
      </w:r>
      <w:r w:rsidR="00830CFE">
        <w:t xml:space="preserve"> a</w:t>
      </w:r>
      <w:r w:rsidR="001275AC" w:rsidRPr="00692AD8">
        <w:t xml:space="preserve">ddress </w:t>
      </w:r>
    </w:p>
    <w:p w14:paraId="543A1E39" w14:textId="4446D4A4" w:rsidR="001275AC" w:rsidRDefault="001275AC" w:rsidP="00830CFE">
      <w:pPr>
        <w:rPr>
          <w:b/>
        </w:rPr>
      </w:pPr>
    </w:p>
    <w:p w14:paraId="54A64959" w14:textId="31F360A8" w:rsidR="001275AC" w:rsidRPr="00B80007" w:rsidRDefault="00CB005D" w:rsidP="00CB005D">
      <w:pPr>
        <w:jc w:val="both"/>
      </w:pPr>
      <w:r>
        <w:t xml:space="preserve">This is option </w:t>
      </w:r>
      <w:r w:rsidR="009B1D00">
        <w:t xml:space="preserve">in web application </w:t>
      </w:r>
      <w:r>
        <w:t>for additional a</w:t>
      </w:r>
      <w:r w:rsidR="001275AC">
        <w:t>ddress</w:t>
      </w:r>
      <w:r w:rsidR="007B261E">
        <w:t xml:space="preserve"> deactivation, </w:t>
      </w:r>
      <w:r w:rsidR="001275AC">
        <w:t>address</w:t>
      </w:r>
      <w:r>
        <w:t>’s</w:t>
      </w:r>
      <w:r w:rsidR="001275AC">
        <w:t xml:space="preserve"> </w:t>
      </w:r>
      <w:r w:rsidR="007B261E">
        <w:t xml:space="preserve">status </w:t>
      </w:r>
      <w:r w:rsidR="001275AC">
        <w:t>will be changed to</w:t>
      </w:r>
      <w:r w:rsidR="009238DF">
        <w:t xml:space="preserve"> </w:t>
      </w:r>
      <w:commentRangeStart w:id="1194"/>
      <w:commentRangeStart w:id="1195"/>
      <w:commentRangeStart w:id="1196"/>
      <w:r w:rsidR="009238DF">
        <w:rPr>
          <w:i/>
        </w:rPr>
        <w:t>Inactive</w:t>
      </w:r>
      <w:r w:rsidR="001275AC">
        <w:t xml:space="preserve">. </w:t>
      </w:r>
      <w:commentRangeEnd w:id="1194"/>
      <w:r w:rsidR="00CD62B7">
        <w:rPr>
          <w:rStyle w:val="CommentReference"/>
        </w:rPr>
        <w:commentReference w:id="1194"/>
      </w:r>
      <w:commentRangeEnd w:id="1195"/>
      <w:r w:rsidR="009238DF">
        <w:rPr>
          <w:rStyle w:val="CommentReference"/>
        </w:rPr>
        <w:commentReference w:id="1195"/>
      </w:r>
      <w:commentRangeEnd w:id="1196"/>
      <w:r w:rsidR="00B458B4">
        <w:rPr>
          <w:rStyle w:val="CommentReference"/>
        </w:rPr>
        <w:commentReference w:id="1196"/>
      </w:r>
    </w:p>
    <w:p w14:paraId="0A58B09B" w14:textId="77777777" w:rsidR="001275AC" w:rsidRDefault="001275AC" w:rsidP="00CB005D">
      <w:pPr>
        <w:ind w:firstLine="720"/>
        <w:jc w:val="both"/>
      </w:pPr>
      <w:r>
        <w:t xml:space="preserve"> </w:t>
      </w:r>
    </w:p>
    <w:p w14:paraId="077BD28D" w14:textId="77777777" w:rsidR="001275AC" w:rsidRPr="00232FD9" w:rsidRDefault="001275AC" w:rsidP="001275AC"/>
    <w:p w14:paraId="34490D17" w14:textId="77777777" w:rsidR="001275AC" w:rsidRPr="008D6C50" w:rsidRDefault="001275AC" w:rsidP="007B261E">
      <w:pPr>
        <w:rPr>
          <w:b/>
        </w:rPr>
      </w:pPr>
      <w:r w:rsidRPr="008D6C50">
        <w:rPr>
          <w:b/>
        </w:rPr>
        <w:t>Preconditions</w:t>
      </w:r>
    </w:p>
    <w:p w14:paraId="71880917" w14:textId="77777777" w:rsidR="001275AC" w:rsidRPr="00232FD9" w:rsidRDefault="001275AC" w:rsidP="001275AC"/>
    <w:p w14:paraId="0AD19A1D" w14:textId="640889D5" w:rsidR="001275AC" w:rsidRDefault="00CB005D" w:rsidP="00983BC4">
      <w:pPr>
        <w:pStyle w:val="ListParagraph"/>
        <w:numPr>
          <w:ilvl w:val="0"/>
          <w:numId w:val="49"/>
        </w:numPr>
      </w:pPr>
      <w:proofErr w:type="gramStart"/>
      <w:r>
        <w:t>a</w:t>
      </w:r>
      <w:r w:rsidR="001275AC">
        <w:t>ddress</w:t>
      </w:r>
      <w:proofErr w:type="gramEnd"/>
      <w:r w:rsidR="001275AC">
        <w:t xml:space="preserve"> </w:t>
      </w:r>
      <w:r w:rsidR="009B1D00">
        <w:t xml:space="preserve">which you want to deactivate </w:t>
      </w:r>
      <w:r w:rsidR="001275AC">
        <w:t>must exist</w:t>
      </w:r>
      <w:r w:rsidR="007B261E">
        <w:t xml:space="preserve"> in the system and be in </w:t>
      </w:r>
      <w:r w:rsidR="001275AC" w:rsidRPr="00CB005D">
        <w:rPr>
          <w:i/>
        </w:rPr>
        <w:t>Active</w:t>
      </w:r>
      <w:r w:rsidR="007B261E">
        <w:t xml:space="preserve"> status.</w:t>
      </w:r>
      <w:r w:rsidR="001275AC">
        <w:t xml:space="preserve"> </w:t>
      </w:r>
    </w:p>
    <w:p w14:paraId="26120D99" w14:textId="77777777" w:rsidR="001275AC" w:rsidRDefault="001275AC" w:rsidP="001275AC">
      <w:pPr>
        <w:rPr>
          <w:b/>
        </w:rPr>
      </w:pPr>
    </w:p>
    <w:p w14:paraId="1DA06FDD" w14:textId="77777777" w:rsidR="001275AC" w:rsidRPr="00232FD9" w:rsidRDefault="001275AC" w:rsidP="001275AC"/>
    <w:p w14:paraId="2EF03D7D" w14:textId="77777777" w:rsidR="001275AC" w:rsidRPr="008D6C50" w:rsidRDefault="001275AC" w:rsidP="00466F7E">
      <w:pPr>
        <w:rPr>
          <w:b/>
        </w:rPr>
      </w:pPr>
      <w:r w:rsidRPr="008D6C50">
        <w:rPr>
          <w:b/>
        </w:rPr>
        <w:lastRenderedPageBreak/>
        <w:t xml:space="preserve">Trigger </w:t>
      </w:r>
    </w:p>
    <w:p w14:paraId="5E6266AA" w14:textId="6B70A6D6" w:rsidR="001275AC" w:rsidRPr="00B80007" w:rsidRDefault="001275AC" w:rsidP="00AC0341">
      <w:pPr>
        <w:rPr>
          <w:b/>
        </w:rPr>
      </w:pPr>
    </w:p>
    <w:p w14:paraId="4979B0A7" w14:textId="2365A459" w:rsidR="00D62EB2" w:rsidRPr="006C2E9B" w:rsidRDefault="00D62EB2" w:rsidP="00D62EB2">
      <w:pPr>
        <w:spacing w:after="60"/>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Pr>
          <w:rFonts w:ascii="Arial" w:hAnsi="Arial" w:cs="Arial"/>
          <w:i/>
        </w:rPr>
        <w:t>Addresse</w:t>
      </w:r>
      <w:r w:rsidRPr="00FB52CE">
        <w:rPr>
          <w:rFonts w:ascii="Arial" w:hAnsi="Arial" w:cs="Arial"/>
          <w:i/>
        </w:rPr>
        <w:t>s</w:t>
      </w:r>
      <w:r w:rsidRPr="00FB52CE">
        <w:rPr>
          <w:rFonts w:ascii="Arial" w:hAnsi="Arial" w:cs="Arial"/>
        </w:rPr>
        <w:t xml:space="preserve"> level</w:t>
      </w:r>
    </w:p>
    <w:p w14:paraId="5C7AD5C0" w14:textId="4AF87377" w:rsidR="00D62EB2" w:rsidRPr="00FB52CE" w:rsidRDefault="00D62EB2" w:rsidP="00CB005D">
      <w:pPr>
        <w:spacing w:before="120" w:after="120"/>
        <w:jc w:val="both"/>
        <w:rPr>
          <w:rFonts w:ascii="Arial" w:hAnsi="Arial" w:cs="Arial"/>
        </w:rPr>
      </w:pPr>
      <w:r>
        <w:rPr>
          <w:rFonts w:ascii="Arial" w:hAnsi="Arial" w:cs="Arial"/>
        </w:rPr>
        <w:t xml:space="preserve">Review </w:t>
      </w:r>
      <w:r w:rsidRPr="00FB52CE">
        <w:rPr>
          <w:rFonts w:ascii="Arial" w:hAnsi="Arial" w:cs="Arial"/>
        </w:rPr>
        <w:t xml:space="preserve">first </w:t>
      </w:r>
      <w:r>
        <w:rPr>
          <w:rFonts w:ascii="Arial" w:hAnsi="Arial" w:cs="Arial"/>
        </w:rPr>
        <w:t>by filter</w:t>
      </w:r>
      <w:r w:rsidR="009B1D00">
        <w:rPr>
          <w:rFonts w:ascii="Arial" w:hAnsi="Arial" w:cs="Arial"/>
        </w:rPr>
        <w:t>(</w:t>
      </w:r>
      <w:r>
        <w:rPr>
          <w:rFonts w:ascii="Arial" w:hAnsi="Arial" w:cs="Arial"/>
        </w:rPr>
        <w:t>s</w:t>
      </w:r>
      <w:r w:rsidR="009B1D00">
        <w:rPr>
          <w:rFonts w:ascii="Arial" w:hAnsi="Arial" w:cs="Arial"/>
        </w:rPr>
        <w:t>)</w:t>
      </w:r>
      <w:r>
        <w:rPr>
          <w:rFonts w:ascii="Arial" w:hAnsi="Arial" w:cs="Arial"/>
        </w:rPr>
        <w:t xml:space="preserve"> </w:t>
      </w:r>
      <w:r w:rsidRPr="00FB52CE">
        <w:rPr>
          <w:rFonts w:ascii="Arial" w:hAnsi="Arial" w:cs="Arial"/>
        </w:rPr>
        <w:t xml:space="preserve">existing </w:t>
      </w:r>
      <w:proofErr w:type="gramStart"/>
      <w:r>
        <w:rPr>
          <w:rFonts w:ascii="Arial" w:hAnsi="Arial" w:cs="Arial"/>
        </w:rPr>
        <w:t>address</w:t>
      </w:r>
      <w:r w:rsidR="000F3CF2">
        <w:rPr>
          <w:rFonts w:ascii="Arial" w:hAnsi="Arial" w:cs="Arial"/>
        </w:rPr>
        <w:t>(</w:t>
      </w:r>
      <w:proofErr w:type="spellStart"/>
      <w:proofErr w:type="gramEnd"/>
      <w:r w:rsidR="000F3CF2">
        <w:rPr>
          <w:rFonts w:ascii="Arial" w:hAnsi="Arial" w:cs="Arial"/>
        </w:rPr>
        <w:t>es</w:t>
      </w:r>
      <w:proofErr w:type="spellEnd"/>
      <w:r w:rsidR="000F3CF2">
        <w:rPr>
          <w:rFonts w:ascii="Arial" w:hAnsi="Arial" w:cs="Arial"/>
        </w:rPr>
        <w:t>)</w:t>
      </w:r>
      <w:r>
        <w:rPr>
          <w:rFonts w:ascii="Arial" w:hAnsi="Arial" w:cs="Arial"/>
        </w:rPr>
        <w:t xml:space="preserve"> </w:t>
      </w:r>
      <w:r w:rsidRPr="00FB52CE">
        <w:rPr>
          <w:rFonts w:ascii="Arial" w:hAnsi="Arial" w:cs="Arial"/>
        </w:rPr>
        <w:t>i</w:t>
      </w:r>
      <w:r>
        <w:rPr>
          <w:rFonts w:ascii="Arial" w:hAnsi="Arial" w:cs="Arial"/>
        </w:rPr>
        <w:t>n the system, then</w:t>
      </w:r>
      <w:r w:rsidRPr="00FB52CE">
        <w:rPr>
          <w:rFonts w:ascii="Arial" w:hAnsi="Arial" w:cs="Arial"/>
        </w:rPr>
        <w:t xml:space="preserve"> click on one of them</w:t>
      </w:r>
      <w:r>
        <w:rPr>
          <w:rFonts w:ascii="Arial" w:hAnsi="Arial" w:cs="Arial"/>
        </w:rPr>
        <w:t xml:space="preserve"> so </w:t>
      </w:r>
      <w:r w:rsidRPr="006C2E9B">
        <w:rPr>
          <w:rFonts w:ascii="Arial" w:hAnsi="Arial" w:cs="Arial"/>
        </w:rPr>
        <w:t xml:space="preserve">that </w:t>
      </w:r>
      <w:r w:rsidR="00E2612C" w:rsidRPr="006165AE">
        <w:rPr>
          <w:rFonts w:ascii="Arial" w:hAnsi="Arial" w:cs="Arial"/>
          <w:color w:val="FFFFFF" w:themeColor="background1"/>
          <w:highlight w:val="blue"/>
        </w:rPr>
        <w:t>Deactivate</w:t>
      </w:r>
      <w:r w:rsidRPr="006165AE">
        <w:rPr>
          <w:rFonts w:ascii="Arial" w:hAnsi="Arial" w:cs="Arial"/>
          <w:color w:val="FFFFFF" w:themeColor="background1"/>
          <w:highlight w:val="blue"/>
        </w:rPr>
        <w:t xml:space="preserve"> address</w:t>
      </w:r>
      <w:r w:rsidRPr="006C2E9B">
        <w:rPr>
          <w:rFonts w:ascii="Arial" w:hAnsi="Arial" w:cs="Arial"/>
          <w:i/>
        </w:rPr>
        <w:t xml:space="preserve"> </w:t>
      </w:r>
      <w:r w:rsidRPr="006C2E9B">
        <w:rPr>
          <w:rFonts w:ascii="Arial" w:hAnsi="Arial" w:cs="Arial"/>
        </w:rPr>
        <w:t>button appears:</w:t>
      </w:r>
    </w:p>
    <w:p w14:paraId="02E9CD8C" w14:textId="4D609768" w:rsidR="00807BED" w:rsidRDefault="006165AE" w:rsidP="00D62EB2">
      <w:r>
        <w:t xml:space="preserve"> </w:t>
      </w:r>
      <w:del w:id="1197" w:author="Martin Ćosić" w:date="2018-02-16T16:14:00Z">
        <w:r w:rsidR="00775B1B" w:rsidDel="0091532F">
          <w:rPr>
            <w:noProof/>
            <w:lang w:val="sk-SK" w:eastAsia="sk-SK"/>
          </w:rPr>
          <w:drawing>
            <wp:inline distT="0" distB="0" distL="0" distR="0" wp14:anchorId="1917C7EE" wp14:editId="4ECAA187">
              <wp:extent cx="6358255" cy="1612265"/>
              <wp:effectExtent l="0" t="0" r="444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58255" cy="1612265"/>
                      </a:xfrm>
                      <a:prstGeom prst="rect">
                        <a:avLst/>
                      </a:prstGeom>
                      <a:noFill/>
                      <a:ln>
                        <a:noFill/>
                      </a:ln>
                    </pic:spPr>
                  </pic:pic>
                </a:graphicData>
              </a:graphic>
            </wp:inline>
          </w:drawing>
        </w:r>
      </w:del>
      <w:ins w:id="1198" w:author="Martin Ćosić" w:date="2018-02-16T16:14:00Z">
        <w:r w:rsidR="0091532F">
          <w:rPr>
            <w:noProof/>
            <w:lang w:val="sk-SK" w:eastAsia="sk-SK"/>
          </w:rPr>
          <w:drawing>
            <wp:inline distT="0" distB="0" distL="0" distR="0" wp14:anchorId="48334A24" wp14:editId="5FCCC2F8">
              <wp:extent cx="6400800" cy="25603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2560320"/>
                      </a:xfrm>
                      <a:prstGeom prst="rect">
                        <a:avLst/>
                      </a:prstGeom>
                      <a:noFill/>
                      <a:ln>
                        <a:noFill/>
                      </a:ln>
                    </pic:spPr>
                  </pic:pic>
                </a:graphicData>
              </a:graphic>
            </wp:inline>
          </w:drawing>
        </w:r>
      </w:ins>
      <w:r w:rsidR="00D62EB2">
        <w:t xml:space="preserve">   </w:t>
      </w:r>
    </w:p>
    <w:p w14:paraId="7C1DF401" w14:textId="77777777" w:rsidR="00807BED" w:rsidRDefault="00807BED" w:rsidP="00D62EB2"/>
    <w:p w14:paraId="6F6713D8" w14:textId="4C47DE0A" w:rsidR="00D62EB2" w:rsidRDefault="00D62EB2" w:rsidP="00D62EB2">
      <w:r>
        <w:t xml:space="preserve">                </w:t>
      </w:r>
    </w:p>
    <w:p w14:paraId="6071314A" w14:textId="2CF6F13C" w:rsidR="00D62EB2" w:rsidRDefault="00D62EB2" w:rsidP="00D62EB2">
      <w:pPr>
        <w:spacing w:after="60"/>
      </w:pPr>
    </w:p>
    <w:p w14:paraId="18914A90" w14:textId="042E9706" w:rsidR="000F3CF2" w:rsidRDefault="000F3CF2" w:rsidP="00D62EB2">
      <w:pPr>
        <w:spacing w:after="60"/>
      </w:pPr>
      <w:r>
        <w:t xml:space="preserve">Click on it and confirm in the new pop-up </w:t>
      </w:r>
      <w:r w:rsidR="009B1D00">
        <w:t xml:space="preserve">window </w:t>
      </w:r>
      <w:r>
        <w:t>that you want to deactivate it.</w:t>
      </w:r>
    </w:p>
    <w:p w14:paraId="0D466DAB" w14:textId="77777777" w:rsidR="0003643A" w:rsidRDefault="0003643A" w:rsidP="00D62EB2">
      <w:pPr>
        <w:spacing w:after="60"/>
      </w:pPr>
    </w:p>
    <w:p w14:paraId="77ED01CB" w14:textId="29920FC8" w:rsidR="0003643A" w:rsidRDefault="0003643A" w:rsidP="00D62EB2">
      <w:pPr>
        <w:spacing w:after="60"/>
      </w:pPr>
      <w:r>
        <w:t xml:space="preserve">                       </w:t>
      </w:r>
      <w:del w:id="1199" w:author="Martin Ćosić" w:date="2018-02-16T16:15:00Z">
        <w:r w:rsidDel="0091532F">
          <w:rPr>
            <w:noProof/>
            <w:lang w:val="sk-SK" w:eastAsia="sk-SK"/>
          </w:rPr>
          <w:drawing>
            <wp:inline distT="0" distB="0" distL="0" distR="0" wp14:anchorId="44994AC5" wp14:editId="1EB19FC1">
              <wp:extent cx="3305175" cy="790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05175" cy="790575"/>
                      </a:xfrm>
                      <a:prstGeom prst="rect">
                        <a:avLst/>
                      </a:prstGeom>
                    </pic:spPr>
                  </pic:pic>
                </a:graphicData>
              </a:graphic>
            </wp:inline>
          </w:drawing>
        </w:r>
      </w:del>
      <w:ins w:id="1200" w:author="Martin Ćosić" w:date="2018-02-16T16:15:00Z">
        <w:r w:rsidR="0091532F">
          <w:rPr>
            <w:noProof/>
            <w:lang w:val="sk-SK" w:eastAsia="sk-SK"/>
          </w:rPr>
          <w:drawing>
            <wp:inline distT="0" distB="0" distL="0" distR="0" wp14:anchorId="2E7D4AB5" wp14:editId="31C69014">
              <wp:extent cx="6366510" cy="94869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66510" cy="948690"/>
                      </a:xfrm>
                      <a:prstGeom prst="rect">
                        <a:avLst/>
                      </a:prstGeom>
                      <a:noFill/>
                      <a:ln>
                        <a:noFill/>
                      </a:ln>
                    </pic:spPr>
                  </pic:pic>
                </a:graphicData>
              </a:graphic>
            </wp:inline>
          </w:drawing>
        </w:r>
      </w:ins>
    </w:p>
    <w:p w14:paraId="5F9A8701" w14:textId="77777777" w:rsidR="000F3CF2" w:rsidRDefault="000F3CF2" w:rsidP="00D62EB2">
      <w:pPr>
        <w:spacing w:after="60"/>
      </w:pPr>
    </w:p>
    <w:p w14:paraId="53D06A73" w14:textId="61B1B899" w:rsidR="001275AC" w:rsidRPr="00B80007" w:rsidRDefault="001275AC" w:rsidP="001275AC">
      <w:pPr>
        <w:rPr>
          <w:b/>
        </w:rPr>
      </w:pPr>
      <w:r w:rsidRPr="008D6C50">
        <w:rPr>
          <w:b/>
        </w:rPr>
        <w:t xml:space="preserve">Business </w:t>
      </w:r>
      <w:r w:rsidR="00A03E6E">
        <w:rPr>
          <w:b/>
        </w:rPr>
        <w:t xml:space="preserve">&amp; system </w:t>
      </w:r>
      <w:r w:rsidRPr="008D6C50">
        <w:rPr>
          <w:b/>
        </w:rPr>
        <w:t xml:space="preserve">rules </w:t>
      </w:r>
    </w:p>
    <w:p w14:paraId="0897E9AA" w14:textId="77BD07EE" w:rsidR="00AC4F39" w:rsidRPr="00AC4F39" w:rsidRDefault="000B138F" w:rsidP="000B138F">
      <w:pPr>
        <w:pStyle w:val="ListParagraph"/>
        <w:numPr>
          <w:ilvl w:val="0"/>
          <w:numId w:val="1"/>
        </w:numPr>
        <w:spacing w:before="120"/>
        <w:ind w:left="1077" w:hanging="357"/>
        <w:jc w:val="both"/>
      </w:pPr>
      <w:r>
        <w:t>p</w:t>
      </w:r>
      <w:r w:rsidR="00AC4F39" w:rsidRPr="00AC4F39">
        <w:t>ermanent address cannot be deactiv</w:t>
      </w:r>
      <w:r>
        <w:t>ated if</w:t>
      </w:r>
      <w:r w:rsidR="007C53A1">
        <w:t xml:space="preserve"> customer is </w:t>
      </w:r>
      <w:r w:rsidR="009B1D00" w:rsidRPr="001D34C2">
        <w:rPr>
          <w:i/>
        </w:rPr>
        <w:t>A</w:t>
      </w:r>
      <w:r w:rsidR="007C53A1" w:rsidRPr="001D34C2">
        <w:rPr>
          <w:i/>
        </w:rPr>
        <w:t>ctive</w:t>
      </w:r>
      <w:r>
        <w:t>,</w:t>
      </w:r>
    </w:p>
    <w:p w14:paraId="14D41CAD" w14:textId="7B9D9ADB" w:rsidR="002B6585" w:rsidRPr="002B6585" w:rsidRDefault="000B138F" w:rsidP="000B138F">
      <w:pPr>
        <w:pStyle w:val="ListParagraph"/>
        <w:numPr>
          <w:ilvl w:val="0"/>
          <w:numId w:val="1"/>
        </w:numPr>
        <w:jc w:val="both"/>
        <w:rPr>
          <w:b/>
        </w:rPr>
      </w:pPr>
      <w:r>
        <w:lastRenderedPageBreak/>
        <w:t>a</w:t>
      </w:r>
      <w:r w:rsidR="001275AC">
        <w:t>ddress cannot be deactivated i</w:t>
      </w:r>
      <w:r w:rsidR="00BB2633">
        <w:t>f</w:t>
      </w:r>
      <w:r>
        <w:t xml:space="preserve"> there </w:t>
      </w:r>
      <w:r w:rsidR="009B1D00">
        <w:t>is</w:t>
      </w:r>
      <w:r w:rsidR="001275AC">
        <w:t xml:space="preserve"> active statement definition or paymen</w:t>
      </w:r>
      <w:r w:rsidR="007C53A1">
        <w:t xml:space="preserve">t definition </w:t>
      </w:r>
      <w:r w:rsidR="009B1D00">
        <w:t xml:space="preserve">which </w:t>
      </w:r>
      <w:r w:rsidR="007C53A1">
        <w:t>using this address</w:t>
      </w:r>
      <w:r w:rsidR="00BB2633">
        <w:t xml:space="preserve"> (pop-up message will appeared)</w:t>
      </w:r>
      <w:r>
        <w:t>,</w:t>
      </w:r>
    </w:p>
    <w:p w14:paraId="5530E9CE" w14:textId="14B29F48" w:rsidR="000B138F" w:rsidRPr="000B138F" w:rsidRDefault="000B138F" w:rsidP="000B138F">
      <w:pPr>
        <w:pStyle w:val="ListParagraph"/>
        <w:numPr>
          <w:ilvl w:val="0"/>
          <w:numId w:val="1"/>
        </w:numPr>
        <w:jc w:val="both"/>
        <w:rPr>
          <w:b/>
        </w:rPr>
      </w:pPr>
      <w:r>
        <w:t>deactivated a</w:t>
      </w:r>
      <w:r w:rsidR="001275AC" w:rsidRPr="00B80007">
        <w:t xml:space="preserve">ddress has </w:t>
      </w:r>
      <w:commentRangeStart w:id="1201"/>
      <w:commentRangeStart w:id="1202"/>
      <w:commentRangeStart w:id="1203"/>
      <w:r w:rsidR="00451888">
        <w:rPr>
          <w:i/>
        </w:rPr>
        <w:t>Inactive</w:t>
      </w:r>
      <w:r w:rsidR="00451888">
        <w:t xml:space="preserve"> </w:t>
      </w:r>
      <w:commentRangeEnd w:id="1201"/>
      <w:r w:rsidR="00CD62B7">
        <w:rPr>
          <w:rStyle w:val="CommentReference"/>
        </w:rPr>
        <w:commentReference w:id="1201"/>
      </w:r>
      <w:commentRangeEnd w:id="1202"/>
      <w:r w:rsidR="009238DF">
        <w:rPr>
          <w:rStyle w:val="CommentReference"/>
        </w:rPr>
        <w:commentReference w:id="1202"/>
      </w:r>
      <w:commentRangeEnd w:id="1203"/>
      <w:r w:rsidR="00496C73">
        <w:rPr>
          <w:rStyle w:val="CommentReference"/>
        </w:rPr>
        <w:commentReference w:id="1203"/>
      </w:r>
      <w:r>
        <w:t>status,</w:t>
      </w:r>
    </w:p>
    <w:p w14:paraId="1140A269" w14:textId="27CF6AFE" w:rsidR="00B375C1" w:rsidRPr="001D34C2" w:rsidRDefault="009B1D00" w:rsidP="000B138F">
      <w:pPr>
        <w:pStyle w:val="ListParagraph"/>
        <w:numPr>
          <w:ilvl w:val="0"/>
          <w:numId w:val="1"/>
        </w:numPr>
        <w:jc w:val="both"/>
        <w:rPr>
          <w:b/>
        </w:rPr>
      </w:pPr>
      <w:proofErr w:type="gramStart"/>
      <w:r>
        <w:t>address</w:t>
      </w:r>
      <w:proofErr w:type="gramEnd"/>
      <w:r>
        <w:t xml:space="preserve"> </w:t>
      </w:r>
      <w:r w:rsidR="000B138F">
        <w:t>c</w:t>
      </w:r>
      <w:r w:rsidR="00154D35">
        <w:t xml:space="preserve">hanges have been logged. </w:t>
      </w:r>
      <w:r w:rsidR="001275AC" w:rsidRPr="00B80007">
        <w:t xml:space="preserve"> </w:t>
      </w:r>
    </w:p>
    <w:p w14:paraId="5B48697D" w14:textId="02945FF0" w:rsidR="00807BED" w:rsidRDefault="00807BED" w:rsidP="001D34C2">
      <w:pPr>
        <w:jc w:val="both"/>
        <w:rPr>
          <w:b/>
        </w:rPr>
      </w:pPr>
    </w:p>
    <w:p w14:paraId="11313276" w14:textId="66C7CD5E" w:rsidR="00807BED" w:rsidRDefault="00807BED" w:rsidP="001D34C2">
      <w:pPr>
        <w:jc w:val="both"/>
        <w:rPr>
          <w:b/>
        </w:rPr>
      </w:pPr>
    </w:p>
    <w:p w14:paraId="1A1E70DC" w14:textId="77777777" w:rsidR="00D027F1" w:rsidRDefault="00D027F1" w:rsidP="001D34C2">
      <w:pPr>
        <w:jc w:val="both"/>
        <w:rPr>
          <w:b/>
        </w:rPr>
      </w:pPr>
    </w:p>
    <w:p w14:paraId="5D499A3C" w14:textId="77777777" w:rsidR="00807BED" w:rsidRPr="001D34C2" w:rsidRDefault="00807BED" w:rsidP="001D34C2">
      <w:pPr>
        <w:jc w:val="both"/>
        <w:rPr>
          <w:b/>
        </w:rPr>
      </w:pPr>
    </w:p>
    <w:p w14:paraId="416CB983" w14:textId="23953EC3" w:rsidR="0034305E" w:rsidRPr="00913184" w:rsidRDefault="0034305E" w:rsidP="0034305E">
      <w:pPr>
        <w:pStyle w:val="Heading1"/>
        <w:rPr>
          <w:color w:val="auto"/>
        </w:rPr>
      </w:pPr>
      <w:bookmarkStart w:id="1204" w:name="_Toc506563197"/>
      <w:r w:rsidRPr="009650FD">
        <w:rPr>
          <w:color w:val="auto"/>
          <w:sz w:val="24"/>
          <w:szCs w:val="24"/>
        </w:rPr>
        <w:t>5.2. UC P</w:t>
      </w:r>
      <w:r w:rsidR="00BF500C">
        <w:rPr>
          <w:color w:val="auto"/>
          <w:sz w:val="24"/>
          <w:szCs w:val="24"/>
        </w:rPr>
        <w:t>OS 01</w:t>
      </w:r>
      <w:r w:rsidR="00861304">
        <w:rPr>
          <w:color w:val="auto"/>
          <w:sz w:val="24"/>
          <w:szCs w:val="24"/>
        </w:rPr>
        <w:t>2</w:t>
      </w:r>
      <w:r>
        <w:rPr>
          <w:color w:val="auto"/>
          <w:sz w:val="24"/>
          <w:szCs w:val="24"/>
        </w:rPr>
        <w:t xml:space="preserve">: </w:t>
      </w:r>
      <w:r w:rsidRPr="009650FD">
        <w:rPr>
          <w:color w:val="auto"/>
          <w:sz w:val="24"/>
          <w:szCs w:val="24"/>
        </w:rPr>
        <w:t xml:space="preserve">Retrieve </w:t>
      </w:r>
      <w:proofErr w:type="gramStart"/>
      <w:r w:rsidRPr="009650FD">
        <w:rPr>
          <w:color w:val="auto"/>
          <w:sz w:val="24"/>
          <w:szCs w:val="24"/>
        </w:rPr>
        <w:t>address(</w:t>
      </w:r>
      <w:proofErr w:type="spellStart"/>
      <w:proofErr w:type="gramEnd"/>
      <w:r w:rsidRPr="009650FD">
        <w:rPr>
          <w:color w:val="auto"/>
          <w:sz w:val="24"/>
          <w:szCs w:val="24"/>
        </w:rPr>
        <w:t>es</w:t>
      </w:r>
      <w:proofErr w:type="spellEnd"/>
      <w:r w:rsidRPr="009650FD">
        <w:rPr>
          <w:color w:val="auto"/>
          <w:sz w:val="24"/>
          <w:szCs w:val="24"/>
        </w:rPr>
        <w:t>)</w:t>
      </w:r>
      <w:bookmarkEnd w:id="1204"/>
    </w:p>
    <w:p w14:paraId="0315A365" w14:textId="77777777" w:rsidR="0034305E" w:rsidRDefault="0034305E" w:rsidP="0034305E"/>
    <w:p w14:paraId="2F32C44E" w14:textId="110D3435" w:rsidR="007927B1" w:rsidRPr="00FB52CE" w:rsidRDefault="0034305E" w:rsidP="0034305E">
      <w:pPr>
        <w:jc w:val="both"/>
        <w:rPr>
          <w:rFonts w:ascii="Arial" w:hAnsi="Arial" w:cs="Arial"/>
        </w:rPr>
      </w:pPr>
      <w:r>
        <w:rPr>
          <w:rFonts w:ascii="Arial" w:hAnsi="Arial" w:cs="Arial"/>
        </w:rPr>
        <w:t xml:space="preserve">Retrieval of existing </w:t>
      </w:r>
      <w:proofErr w:type="gramStart"/>
      <w:r>
        <w:rPr>
          <w:rFonts w:ascii="Arial" w:hAnsi="Arial" w:cs="Arial"/>
        </w:rPr>
        <w:t>address(</w:t>
      </w:r>
      <w:proofErr w:type="spellStart"/>
      <w:proofErr w:type="gramEnd"/>
      <w:r>
        <w:rPr>
          <w:rFonts w:ascii="Arial" w:hAnsi="Arial" w:cs="Arial"/>
        </w:rPr>
        <w:t>e</w:t>
      </w:r>
      <w:r w:rsidRPr="00FB52CE">
        <w:rPr>
          <w:rFonts w:ascii="Arial" w:hAnsi="Arial" w:cs="Arial"/>
        </w:rPr>
        <w:t>s</w:t>
      </w:r>
      <w:proofErr w:type="spellEnd"/>
      <w:r w:rsidRPr="00FB52CE">
        <w:rPr>
          <w:rFonts w:ascii="Arial" w:hAnsi="Arial" w:cs="Arial"/>
        </w:rPr>
        <w:t xml:space="preserve">) </w:t>
      </w:r>
      <w:r w:rsidR="004150C1">
        <w:rPr>
          <w:rFonts w:ascii="Arial" w:hAnsi="Arial" w:cs="Arial"/>
        </w:rPr>
        <w:t xml:space="preserve">can be done by web service or web application. In web application </w:t>
      </w:r>
      <w:proofErr w:type="gramStart"/>
      <w:r w:rsidR="004150C1">
        <w:rPr>
          <w:rFonts w:ascii="Arial" w:hAnsi="Arial" w:cs="Arial"/>
        </w:rPr>
        <w:t>address(</w:t>
      </w:r>
      <w:proofErr w:type="spellStart"/>
      <w:proofErr w:type="gramEnd"/>
      <w:r w:rsidR="004150C1">
        <w:rPr>
          <w:rFonts w:ascii="Arial" w:hAnsi="Arial" w:cs="Arial"/>
        </w:rPr>
        <w:t>es</w:t>
      </w:r>
      <w:proofErr w:type="spellEnd"/>
      <w:r w:rsidR="004150C1">
        <w:rPr>
          <w:rFonts w:ascii="Arial" w:hAnsi="Arial" w:cs="Arial"/>
        </w:rPr>
        <w:t xml:space="preserve">) can be retrieved </w:t>
      </w:r>
      <w:r w:rsidRPr="00FB52CE">
        <w:rPr>
          <w:rFonts w:ascii="Arial" w:hAnsi="Arial" w:cs="Arial"/>
        </w:rPr>
        <w:t>by using search parameters</w:t>
      </w:r>
      <w:r w:rsidR="007C2F90">
        <w:rPr>
          <w:rFonts w:ascii="Arial" w:hAnsi="Arial" w:cs="Arial"/>
        </w:rPr>
        <w:t xml:space="preserve"> for filtering</w:t>
      </w:r>
      <w:r w:rsidRPr="00FB52CE">
        <w:rPr>
          <w:rFonts w:ascii="Arial" w:hAnsi="Arial" w:cs="Arial"/>
        </w:rPr>
        <w:t xml:space="preserve">: </w:t>
      </w:r>
      <w:r w:rsidRPr="00A959A4">
        <w:rPr>
          <w:rFonts w:ascii="Arial" w:hAnsi="Arial" w:cs="Arial"/>
          <w:i/>
        </w:rPr>
        <w:t>Customer ID</w:t>
      </w:r>
      <w:r w:rsidRPr="00FB52CE">
        <w:rPr>
          <w:rFonts w:ascii="Arial" w:hAnsi="Arial" w:cs="Arial"/>
        </w:rPr>
        <w:t xml:space="preserve">, </w:t>
      </w:r>
      <w:r w:rsidRPr="00A959A4">
        <w:rPr>
          <w:rFonts w:ascii="Arial" w:hAnsi="Arial" w:cs="Arial"/>
          <w:i/>
        </w:rPr>
        <w:t>Address type</w:t>
      </w:r>
      <w:r w:rsidRPr="00FB52CE">
        <w:rPr>
          <w:rFonts w:ascii="Arial" w:hAnsi="Arial" w:cs="Arial"/>
        </w:rPr>
        <w:t xml:space="preserve">, </w:t>
      </w:r>
      <w:r w:rsidRPr="00A959A4">
        <w:rPr>
          <w:rFonts w:ascii="Arial" w:hAnsi="Arial" w:cs="Arial"/>
          <w:i/>
        </w:rPr>
        <w:t>Name 1</w:t>
      </w:r>
      <w:r w:rsidRPr="00FB52CE">
        <w:rPr>
          <w:rFonts w:ascii="Arial" w:hAnsi="Arial" w:cs="Arial"/>
        </w:rPr>
        <w:t xml:space="preserve">, </w:t>
      </w:r>
      <w:r w:rsidRPr="00A959A4">
        <w:rPr>
          <w:rFonts w:ascii="Arial" w:hAnsi="Arial" w:cs="Arial"/>
          <w:i/>
        </w:rPr>
        <w:t>Name 2</w:t>
      </w:r>
      <w:r w:rsidRPr="00FB52CE">
        <w:rPr>
          <w:rFonts w:ascii="Arial" w:hAnsi="Arial" w:cs="Arial"/>
        </w:rPr>
        <w:t xml:space="preserve">, </w:t>
      </w:r>
      <w:r w:rsidRPr="00A959A4">
        <w:rPr>
          <w:rFonts w:ascii="Arial" w:hAnsi="Arial" w:cs="Arial"/>
          <w:i/>
        </w:rPr>
        <w:t>Address</w:t>
      </w:r>
      <w:r w:rsidRPr="00FB52CE">
        <w:rPr>
          <w:rFonts w:ascii="Arial" w:hAnsi="Arial" w:cs="Arial"/>
        </w:rPr>
        <w:t xml:space="preserve">, </w:t>
      </w:r>
      <w:r w:rsidRPr="00A959A4">
        <w:rPr>
          <w:rFonts w:ascii="Arial" w:hAnsi="Arial" w:cs="Arial"/>
          <w:i/>
        </w:rPr>
        <w:t>E-mail</w:t>
      </w:r>
      <w:r w:rsidRPr="00FB52CE">
        <w:rPr>
          <w:rFonts w:ascii="Arial" w:hAnsi="Arial" w:cs="Arial"/>
        </w:rPr>
        <w:t xml:space="preserve">, </w:t>
      </w:r>
      <w:r w:rsidRPr="00A959A4">
        <w:rPr>
          <w:rFonts w:ascii="Arial" w:hAnsi="Arial" w:cs="Arial"/>
          <w:i/>
        </w:rPr>
        <w:t>Country</w:t>
      </w:r>
      <w:r w:rsidRPr="00FB52CE">
        <w:rPr>
          <w:rFonts w:ascii="Arial" w:hAnsi="Arial" w:cs="Arial"/>
        </w:rPr>
        <w:t xml:space="preserve">, </w:t>
      </w:r>
      <w:r w:rsidRPr="00A959A4">
        <w:rPr>
          <w:rFonts w:ascii="Arial" w:hAnsi="Arial" w:cs="Arial"/>
          <w:i/>
        </w:rPr>
        <w:t>Postal code</w:t>
      </w:r>
      <w:r w:rsidRPr="00FB52CE">
        <w:rPr>
          <w:rFonts w:ascii="Arial" w:hAnsi="Arial" w:cs="Arial"/>
        </w:rPr>
        <w:t xml:space="preserve">, </w:t>
      </w:r>
      <w:r w:rsidRPr="00A959A4">
        <w:rPr>
          <w:rFonts w:ascii="Arial" w:hAnsi="Arial" w:cs="Arial"/>
          <w:i/>
        </w:rPr>
        <w:t>City</w:t>
      </w:r>
      <w:r w:rsidRPr="00FB52CE">
        <w:rPr>
          <w:rFonts w:ascii="Arial" w:hAnsi="Arial" w:cs="Arial"/>
        </w:rPr>
        <w:t>.</w:t>
      </w:r>
      <w:r w:rsidR="004150C1">
        <w:rPr>
          <w:rFonts w:ascii="Arial" w:hAnsi="Arial" w:cs="Arial"/>
        </w:rPr>
        <w:t xml:space="preserve"> </w:t>
      </w:r>
    </w:p>
    <w:p w14:paraId="0894E53B" w14:textId="4298959E" w:rsidR="007C2F90" w:rsidRPr="00FB52CE" w:rsidRDefault="007C2F90" w:rsidP="007C2F90">
      <w:pPr>
        <w:jc w:val="both"/>
        <w:rPr>
          <w:rFonts w:ascii="Arial" w:hAnsi="Arial" w:cs="Arial"/>
        </w:rPr>
      </w:pPr>
      <w:r>
        <w:rPr>
          <w:rFonts w:ascii="Arial" w:hAnsi="Arial" w:cs="Arial"/>
        </w:rPr>
        <w:t xml:space="preserve">User can select by click with the right mouse button on </w:t>
      </w:r>
      <w:r w:rsidR="00E8324D">
        <w:rPr>
          <w:rFonts w:ascii="Arial" w:hAnsi="Arial" w:cs="Arial"/>
        </w:rPr>
        <w:t xml:space="preserve">grid </w:t>
      </w:r>
      <w:r>
        <w:rPr>
          <w:rFonts w:ascii="Arial" w:hAnsi="Arial" w:cs="Arial"/>
        </w:rPr>
        <w:t xml:space="preserve">column names line, from the </w:t>
      </w:r>
      <w:r w:rsidR="00195BA1">
        <w:rPr>
          <w:rFonts w:ascii="Arial" w:hAnsi="Arial" w:cs="Arial"/>
        </w:rPr>
        <w:t xml:space="preserve">columns </w:t>
      </w:r>
      <w:r>
        <w:rPr>
          <w:rFonts w:ascii="Arial" w:hAnsi="Arial" w:cs="Arial"/>
        </w:rPr>
        <w:t>submenu, which columns he want to see.</w:t>
      </w:r>
    </w:p>
    <w:p w14:paraId="19535045" w14:textId="21600C47" w:rsidR="0034305E" w:rsidRPr="00FB52CE" w:rsidRDefault="0034305E" w:rsidP="001D34C2">
      <w:pPr>
        <w:spacing w:before="60"/>
        <w:jc w:val="both"/>
        <w:rPr>
          <w:rFonts w:ascii="Arial" w:hAnsi="Arial" w:cs="Arial"/>
        </w:rPr>
      </w:pPr>
      <w:r w:rsidRPr="00FB52CE">
        <w:rPr>
          <w:rFonts w:ascii="Arial" w:hAnsi="Arial" w:cs="Arial"/>
        </w:rPr>
        <w:t>Retrieved will be: address data, history data.</w:t>
      </w:r>
    </w:p>
    <w:p w14:paraId="2C3B3179" w14:textId="77777777" w:rsidR="0034305E" w:rsidRPr="00FB52CE" w:rsidRDefault="0034305E" w:rsidP="0034305E">
      <w:pPr>
        <w:pStyle w:val="Arial12Bold"/>
        <w:spacing w:after="120"/>
        <w:rPr>
          <w:rFonts w:cs="Arial"/>
        </w:rPr>
      </w:pPr>
      <w:r w:rsidRPr="00FB52CE">
        <w:rPr>
          <w:rFonts w:cs="Arial"/>
        </w:rPr>
        <w:t xml:space="preserve">Preconditions </w:t>
      </w:r>
    </w:p>
    <w:p w14:paraId="75E5B097" w14:textId="72B0A95C" w:rsidR="0034305E" w:rsidRDefault="0034305E" w:rsidP="006348AF">
      <w:pPr>
        <w:pStyle w:val="ListParagraph"/>
        <w:numPr>
          <w:ilvl w:val="0"/>
          <w:numId w:val="11"/>
        </w:numPr>
      </w:pPr>
      <w:proofErr w:type="gramStart"/>
      <w:r>
        <w:rPr>
          <w:rFonts w:ascii="Arial" w:hAnsi="Arial" w:cs="Arial"/>
        </w:rPr>
        <w:t>a</w:t>
      </w:r>
      <w:r w:rsidRPr="006E56B5">
        <w:rPr>
          <w:rFonts w:ascii="Arial" w:hAnsi="Arial" w:cs="Arial"/>
        </w:rPr>
        <w:t>ddress</w:t>
      </w:r>
      <w:r w:rsidR="00172E01">
        <w:rPr>
          <w:rFonts w:ascii="Arial" w:hAnsi="Arial" w:cs="Arial"/>
        </w:rPr>
        <w:t>(</w:t>
      </w:r>
      <w:proofErr w:type="spellStart"/>
      <w:proofErr w:type="gramEnd"/>
      <w:r w:rsidR="00172E01">
        <w:rPr>
          <w:rFonts w:ascii="Arial" w:hAnsi="Arial" w:cs="Arial"/>
        </w:rPr>
        <w:t>es</w:t>
      </w:r>
      <w:proofErr w:type="spellEnd"/>
      <w:r w:rsidR="00172E01">
        <w:rPr>
          <w:rFonts w:ascii="Arial" w:hAnsi="Arial" w:cs="Arial"/>
        </w:rPr>
        <w:t>)</w:t>
      </w:r>
      <w:r w:rsidRPr="006E56B5">
        <w:rPr>
          <w:rFonts w:ascii="Arial" w:hAnsi="Arial" w:cs="Arial"/>
        </w:rPr>
        <w:t xml:space="preserve"> must exist in </w:t>
      </w:r>
      <w:proofErr w:type="spellStart"/>
      <w:r w:rsidR="004150C1">
        <w:rPr>
          <w:rFonts w:ascii="Arial" w:hAnsi="Arial" w:cs="Arial"/>
        </w:rPr>
        <w:t>eXact</w:t>
      </w:r>
      <w:proofErr w:type="spellEnd"/>
      <w:r w:rsidRPr="006E56B5">
        <w:rPr>
          <w:rFonts w:ascii="Arial" w:hAnsi="Arial" w:cs="Arial"/>
        </w:rPr>
        <w:t xml:space="preserve"> system.</w:t>
      </w:r>
    </w:p>
    <w:p w14:paraId="07B4958F" w14:textId="77777777" w:rsidR="0034305E" w:rsidRPr="00232FD9" w:rsidRDefault="0034305E" w:rsidP="0034305E"/>
    <w:p w14:paraId="35DA3670" w14:textId="77777777" w:rsidR="0034305E" w:rsidRDefault="0034305E" w:rsidP="0034305E">
      <w:pPr>
        <w:rPr>
          <w:b/>
        </w:rPr>
      </w:pPr>
    </w:p>
    <w:p w14:paraId="0F6735F7" w14:textId="2AA2F619" w:rsidR="0034305E" w:rsidRPr="008D6C50" w:rsidRDefault="0034305E" w:rsidP="0034305E">
      <w:pPr>
        <w:rPr>
          <w:b/>
        </w:rPr>
      </w:pPr>
      <w:r w:rsidRPr="008D6C50">
        <w:rPr>
          <w:b/>
        </w:rPr>
        <w:t>Trigger</w:t>
      </w:r>
      <w:r w:rsidR="00B552D0">
        <w:rPr>
          <w:b/>
        </w:rPr>
        <w:t>s</w:t>
      </w:r>
      <w:r w:rsidRPr="008D6C50">
        <w:rPr>
          <w:b/>
        </w:rPr>
        <w:t xml:space="preserve"> </w:t>
      </w:r>
    </w:p>
    <w:p w14:paraId="058DFEF4" w14:textId="77777777" w:rsidR="0034305E" w:rsidRDefault="0034305E" w:rsidP="0034305E"/>
    <w:p w14:paraId="509024D6" w14:textId="4ED2BFC7" w:rsidR="004150C1" w:rsidRDefault="0034305E" w:rsidP="0034305E">
      <w:pPr>
        <w:jc w:val="both"/>
        <w:rPr>
          <w:color w:val="2E74B5" w:themeColor="accent1" w:themeShade="BF"/>
        </w:rPr>
      </w:pPr>
      <w:r>
        <w:t xml:space="preserve">1) </w:t>
      </w:r>
      <w:r w:rsidRPr="009650FD">
        <w:rPr>
          <w:color w:val="2E74B5" w:themeColor="accent1" w:themeShade="BF"/>
        </w:rPr>
        <w:t>WS:</w:t>
      </w:r>
      <w:r w:rsidRPr="009650FD">
        <w:rPr>
          <w:i/>
          <w:color w:val="2E74B5" w:themeColor="accent1" w:themeShade="BF"/>
        </w:rPr>
        <w:t xml:space="preserve"> </w:t>
      </w:r>
      <w:r w:rsidRPr="009650FD">
        <w:rPr>
          <w:color w:val="2E74B5" w:themeColor="accent1" w:themeShade="BF"/>
        </w:rPr>
        <w:t xml:space="preserve"> </w:t>
      </w:r>
      <w:proofErr w:type="spellStart"/>
      <w:r w:rsidRPr="00D57D5D">
        <w:rPr>
          <w:i/>
        </w:rPr>
        <w:t>Get</w:t>
      </w:r>
      <w:r>
        <w:rPr>
          <w:i/>
        </w:rPr>
        <w:t>Addresses</w:t>
      </w:r>
      <w:r w:rsidRPr="00D57D5D">
        <w:rPr>
          <w:i/>
        </w:rPr>
        <w:t>ByFilter</w:t>
      </w:r>
      <w:proofErr w:type="spellEnd"/>
      <w:r>
        <w:t xml:space="preserve"> method will retrieve </w:t>
      </w:r>
      <w:proofErr w:type="gramStart"/>
      <w:r>
        <w:t>address</w:t>
      </w:r>
      <w:r w:rsidR="00172E01">
        <w:t>(</w:t>
      </w:r>
      <w:proofErr w:type="spellStart"/>
      <w:proofErr w:type="gramEnd"/>
      <w:r w:rsidR="00172E01">
        <w:t>es</w:t>
      </w:r>
      <w:proofErr w:type="spellEnd"/>
      <w:r w:rsidR="00172E01">
        <w:t>)</w:t>
      </w:r>
      <w:r>
        <w:t xml:space="preserve"> data, </w:t>
      </w:r>
      <w:r w:rsidR="004150C1">
        <w:t xml:space="preserve">it </w:t>
      </w:r>
      <w:r>
        <w:t>can be used</w:t>
      </w:r>
      <w:r w:rsidR="004150C1">
        <w:t xml:space="preserve"> </w:t>
      </w:r>
    </w:p>
    <w:p w14:paraId="7FD7C9A5" w14:textId="6E47B8F9" w:rsidR="0034305E" w:rsidRDefault="00172E01" w:rsidP="0034305E">
      <w:pPr>
        <w:jc w:val="both"/>
      </w:pPr>
      <w:r>
        <w:rPr>
          <w:color w:val="2E74B5" w:themeColor="accent1" w:themeShade="BF"/>
        </w:rPr>
        <w:t xml:space="preserve">             </w:t>
      </w:r>
      <w:proofErr w:type="gramStart"/>
      <w:r w:rsidR="0034305E">
        <w:t>separately</w:t>
      </w:r>
      <w:proofErr w:type="gramEnd"/>
      <w:r>
        <w:t xml:space="preserve"> </w:t>
      </w:r>
      <w:r w:rsidR="0034305E">
        <w:t>or as wizard sequence scenario.</w:t>
      </w:r>
    </w:p>
    <w:p w14:paraId="145FAEE3" w14:textId="77777777" w:rsidR="0034305E" w:rsidRDefault="0034305E" w:rsidP="0034305E"/>
    <w:p w14:paraId="35C4FC54" w14:textId="6361B851" w:rsidR="0034305E" w:rsidRPr="00FB52CE" w:rsidRDefault="0034305E" w:rsidP="0034305E">
      <w:pPr>
        <w:spacing w:after="120"/>
        <w:jc w:val="both"/>
        <w:rPr>
          <w:rFonts w:ascii="Arial" w:hAnsi="Arial" w:cs="Arial"/>
          <w:i/>
        </w:rPr>
      </w:pPr>
      <w:r>
        <w:rPr>
          <w:i/>
        </w:rPr>
        <w:t xml:space="preserve">2) </w:t>
      </w:r>
      <w:r w:rsidRPr="00FB52CE">
        <w:rPr>
          <w:rFonts w:ascii="Arial" w:hAnsi="Arial" w:cs="Arial"/>
          <w:color w:val="0070C0"/>
        </w:rPr>
        <w:t>Web</w:t>
      </w:r>
      <w:r w:rsidRPr="00FB52CE">
        <w:rPr>
          <w:rFonts w:ascii="Arial" w:hAnsi="Arial" w:cs="Arial"/>
        </w:rPr>
        <w:t xml:space="preserve">: </w:t>
      </w:r>
      <w:r w:rsidRPr="00FB52CE">
        <w:rPr>
          <w:rFonts w:ascii="Arial" w:hAnsi="Arial" w:cs="Arial"/>
          <w:i/>
        </w:rPr>
        <w:t xml:space="preserve">Acquiring </w:t>
      </w:r>
      <w:proofErr w:type="spellStart"/>
      <w:r w:rsidRPr="00FB52CE">
        <w:rPr>
          <w:rFonts w:ascii="Arial" w:hAnsi="Arial" w:cs="Arial"/>
        </w:rPr>
        <w:t>modul</w:t>
      </w:r>
      <w:proofErr w:type="spellEnd"/>
      <w:r w:rsidRPr="00FB52CE">
        <w:rPr>
          <w:rFonts w:ascii="Arial" w:hAnsi="Arial" w:cs="Arial"/>
          <w:i/>
        </w:rPr>
        <w:t xml:space="preserve"> &gt; Review 2 </w:t>
      </w:r>
      <w:r w:rsidRPr="00FB52CE">
        <w:rPr>
          <w:rFonts w:ascii="Arial" w:hAnsi="Arial" w:cs="Arial"/>
        </w:rPr>
        <w:t xml:space="preserve">form </w:t>
      </w:r>
      <w:r w:rsidRPr="00FB52CE">
        <w:rPr>
          <w:rFonts w:ascii="Arial" w:hAnsi="Arial" w:cs="Arial"/>
          <w:i/>
        </w:rPr>
        <w:t xml:space="preserve">&gt; Addresses </w:t>
      </w:r>
      <w:r w:rsidRPr="00FB52CE">
        <w:rPr>
          <w:rFonts w:ascii="Arial" w:hAnsi="Arial" w:cs="Arial"/>
        </w:rPr>
        <w:t>level</w:t>
      </w:r>
    </w:p>
    <w:p w14:paraId="6110EF64" w14:textId="06141BE0" w:rsidR="0034305E" w:rsidRDefault="00B552D0" w:rsidP="0034305E">
      <w:pPr>
        <w:spacing w:after="120"/>
        <w:jc w:val="both"/>
        <w:rPr>
          <w:rFonts w:ascii="Arial" w:hAnsi="Arial" w:cs="Arial"/>
        </w:rPr>
      </w:pPr>
      <w:r>
        <w:rPr>
          <w:rFonts w:ascii="Arial" w:hAnsi="Arial" w:cs="Arial"/>
        </w:rPr>
        <w:t>S</w:t>
      </w:r>
      <w:r w:rsidR="0034305E" w:rsidRPr="00FB52CE">
        <w:rPr>
          <w:rFonts w:ascii="Arial" w:hAnsi="Arial" w:cs="Arial"/>
        </w:rPr>
        <w:t>earch can be performed</w:t>
      </w:r>
      <w:r w:rsidR="0034305E" w:rsidRPr="00FB52CE">
        <w:rPr>
          <w:rFonts w:ascii="Arial" w:hAnsi="Arial" w:cs="Arial"/>
          <w:i/>
        </w:rPr>
        <w:t xml:space="preserve"> </w:t>
      </w:r>
      <w:r w:rsidR="0034305E" w:rsidRPr="00FB52CE">
        <w:rPr>
          <w:rFonts w:ascii="Arial" w:hAnsi="Arial" w:cs="Arial"/>
        </w:rPr>
        <w:t>by apply different search filter</w:t>
      </w:r>
      <w:r w:rsidR="004150C1">
        <w:rPr>
          <w:rFonts w:ascii="Arial" w:hAnsi="Arial" w:cs="Arial"/>
        </w:rPr>
        <w:t>(</w:t>
      </w:r>
      <w:r w:rsidR="0034305E" w:rsidRPr="00FB52CE">
        <w:rPr>
          <w:rFonts w:ascii="Arial" w:hAnsi="Arial" w:cs="Arial"/>
        </w:rPr>
        <w:t>s</w:t>
      </w:r>
      <w:r w:rsidR="004150C1">
        <w:rPr>
          <w:rFonts w:ascii="Arial" w:hAnsi="Arial" w:cs="Arial"/>
        </w:rPr>
        <w:t>)</w:t>
      </w:r>
      <w:r w:rsidR="0034305E" w:rsidRPr="00FB52CE">
        <w:rPr>
          <w:rFonts w:ascii="Arial" w:hAnsi="Arial" w:cs="Arial"/>
        </w:rPr>
        <w:t xml:space="preserve"> on the screen. When the particular address found, address deta</w:t>
      </w:r>
      <w:r w:rsidR="00172E01">
        <w:rPr>
          <w:rFonts w:ascii="Arial" w:hAnsi="Arial" w:cs="Arial"/>
        </w:rPr>
        <w:t>ils can be displayed by click</w:t>
      </w:r>
      <w:r w:rsidR="0034305E" w:rsidRPr="00FB52CE">
        <w:rPr>
          <w:rFonts w:ascii="Arial" w:hAnsi="Arial" w:cs="Arial"/>
        </w:rPr>
        <w:t xml:space="preserve"> on the retrieved record.</w:t>
      </w:r>
    </w:p>
    <w:p w14:paraId="50B95772" w14:textId="1D11EB97" w:rsidR="00386FBC" w:rsidRDefault="00386FBC" w:rsidP="0034305E">
      <w:pPr>
        <w:spacing w:after="120"/>
        <w:jc w:val="both"/>
        <w:rPr>
          <w:rFonts w:ascii="Arial" w:hAnsi="Arial" w:cs="Arial"/>
        </w:rPr>
      </w:pPr>
    </w:p>
    <w:p w14:paraId="5387C64A" w14:textId="77777777" w:rsidR="00386FBC" w:rsidRPr="009650FD" w:rsidRDefault="00386FBC" w:rsidP="0034305E">
      <w:pPr>
        <w:spacing w:after="120"/>
        <w:jc w:val="both"/>
        <w:rPr>
          <w:rFonts w:ascii="Arial" w:hAnsi="Arial" w:cs="Arial"/>
        </w:rPr>
      </w:pPr>
    </w:p>
    <w:p w14:paraId="61BCB71A" w14:textId="77777777" w:rsidR="0034305E" w:rsidRDefault="0034305E" w:rsidP="0034305E">
      <w:pPr>
        <w:ind w:left="709"/>
      </w:pPr>
      <w:r>
        <w:tab/>
      </w:r>
    </w:p>
    <w:p w14:paraId="1FC9503E" w14:textId="4C7E070A" w:rsidR="0034305E" w:rsidRDefault="004A002E" w:rsidP="0034305E">
      <w:pPr>
        <w:ind w:left="851" w:hanging="851"/>
      </w:pPr>
      <w:commentRangeStart w:id="1205"/>
      <w:commentRangeStart w:id="1206"/>
      <w:commentRangeStart w:id="1207"/>
      <w:r>
        <w:rPr>
          <w:noProof/>
          <w:lang w:val="sk-SK" w:eastAsia="sk-SK"/>
        </w:rPr>
        <w:drawing>
          <wp:inline distT="0" distB="0" distL="0" distR="0" wp14:anchorId="24D65751" wp14:editId="7B21762C">
            <wp:extent cx="6349365" cy="25603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49365" cy="2560320"/>
                    </a:xfrm>
                    <a:prstGeom prst="rect">
                      <a:avLst/>
                    </a:prstGeom>
                    <a:noFill/>
                    <a:ln>
                      <a:noFill/>
                    </a:ln>
                  </pic:spPr>
                </pic:pic>
              </a:graphicData>
            </a:graphic>
          </wp:inline>
        </w:drawing>
      </w:r>
      <w:commentRangeEnd w:id="1205"/>
      <w:r w:rsidR="00AE412B">
        <w:rPr>
          <w:rStyle w:val="CommentReference"/>
        </w:rPr>
        <w:commentReference w:id="1205"/>
      </w:r>
      <w:commentRangeEnd w:id="1206"/>
      <w:r w:rsidR="009238DF">
        <w:rPr>
          <w:rStyle w:val="CommentReference"/>
        </w:rPr>
        <w:commentReference w:id="1206"/>
      </w:r>
      <w:commentRangeEnd w:id="1207"/>
      <w:r w:rsidR="001D34C2">
        <w:rPr>
          <w:rStyle w:val="CommentReference"/>
        </w:rPr>
        <w:commentReference w:id="1207"/>
      </w:r>
    </w:p>
    <w:p w14:paraId="09180E4D" w14:textId="77777777" w:rsidR="0034305E" w:rsidRDefault="0034305E" w:rsidP="0034305E"/>
    <w:p w14:paraId="7AE96727" w14:textId="77777777" w:rsidR="0034305E" w:rsidRPr="00232FD9" w:rsidRDefault="0034305E" w:rsidP="0034305E"/>
    <w:p w14:paraId="06C86086" w14:textId="01A013FF" w:rsidR="0034305E" w:rsidDel="00D705FE" w:rsidRDefault="0034305E" w:rsidP="0034305E">
      <w:pPr>
        <w:rPr>
          <w:del w:id="1208" w:author="Martin Ćosić" w:date="2018-02-16T12:49:00Z"/>
        </w:rPr>
      </w:pPr>
    </w:p>
    <w:p w14:paraId="502BB711" w14:textId="79E04E47" w:rsidR="0034305E" w:rsidDel="00D705FE" w:rsidRDefault="0034305E" w:rsidP="0034305E">
      <w:pPr>
        <w:rPr>
          <w:ins w:id="1209" w:author="Anita Rendulić" w:date="2018-01-08T08:35:00Z"/>
          <w:del w:id="1210" w:author="Martin Ćosić" w:date="2018-02-16T12:49:00Z"/>
          <w:rFonts w:ascii="Arial" w:hAnsi="Arial" w:cs="Arial"/>
        </w:rPr>
      </w:pPr>
    </w:p>
    <w:p w14:paraId="665FCBC8" w14:textId="7F225E45" w:rsidR="00F4207D" w:rsidDel="002B4995" w:rsidRDefault="00F4207D" w:rsidP="001275AC">
      <w:pPr>
        <w:ind w:firstLine="720"/>
        <w:rPr>
          <w:del w:id="1211" w:author="Martin Ćosić" w:date="2018-01-26T11:21:00Z"/>
          <w:rFonts w:ascii="Arial" w:hAnsi="Arial" w:cs="Arial"/>
        </w:rPr>
      </w:pPr>
    </w:p>
    <w:p w14:paraId="7AF59D38" w14:textId="15F1ACF8" w:rsidR="00F4207D" w:rsidDel="00807BED" w:rsidRDefault="00F4207D" w:rsidP="0034305E">
      <w:pPr>
        <w:rPr>
          <w:ins w:id="1212" w:author="Anita Rendulić" w:date="2018-01-08T08:35:00Z"/>
          <w:del w:id="1213" w:author="Martin Ćosić" w:date="2018-01-26T11:21:00Z"/>
          <w:rFonts w:ascii="Arial" w:hAnsi="Arial" w:cs="Arial"/>
        </w:rPr>
      </w:pPr>
    </w:p>
    <w:p w14:paraId="3D1551D8" w14:textId="56491F20" w:rsidR="00F4207D" w:rsidDel="00807BED" w:rsidRDefault="00F4207D" w:rsidP="0034305E">
      <w:pPr>
        <w:rPr>
          <w:ins w:id="1214" w:author="Anita Rendulić" w:date="2018-01-08T08:35:00Z"/>
          <w:del w:id="1215" w:author="Martin Ćosić" w:date="2018-01-26T11:21:00Z"/>
          <w:rFonts w:ascii="Arial" w:hAnsi="Arial" w:cs="Arial"/>
        </w:rPr>
      </w:pPr>
    </w:p>
    <w:p w14:paraId="6501D9FE" w14:textId="7356C622" w:rsidR="00F4207D" w:rsidDel="00807BED" w:rsidRDefault="00F4207D" w:rsidP="0034305E">
      <w:pPr>
        <w:rPr>
          <w:ins w:id="1216" w:author="Anita Rendulić" w:date="2018-01-08T08:35:00Z"/>
          <w:del w:id="1217" w:author="Martin Ćosić" w:date="2018-01-26T11:22:00Z"/>
          <w:rFonts w:ascii="Arial" w:hAnsi="Arial" w:cs="Arial"/>
        </w:rPr>
      </w:pPr>
    </w:p>
    <w:p w14:paraId="69DC42F4" w14:textId="1D07EA08" w:rsidR="00F4207D" w:rsidDel="00807BED" w:rsidRDefault="00F4207D" w:rsidP="0034305E">
      <w:pPr>
        <w:rPr>
          <w:del w:id="1218" w:author="Martin Ćosić" w:date="2018-01-26T11:22:00Z"/>
          <w:rFonts w:ascii="Arial" w:hAnsi="Arial" w:cs="Arial"/>
        </w:rPr>
      </w:pPr>
    </w:p>
    <w:p w14:paraId="381ADE78" w14:textId="7DF2371A" w:rsidR="0034305E" w:rsidDel="00A03E6E" w:rsidRDefault="0034305E" w:rsidP="0034305E">
      <w:pPr>
        <w:rPr>
          <w:del w:id="1219" w:author="Anita Rendulić" w:date="2018-01-03T15:03:00Z"/>
          <w:rFonts w:ascii="Arial" w:hAnsi="Arial" w:cs="Arial"/>
        </w:rPr>
      </w:pPr>
    </w:p>
    <w:p w14:paraId="2A944BF8" w14:textId="38961878" w:rsidR="0034305E" w:rsidDel="00A03E6E" w:rsidRDefault="0034305E" w:rsidP="0034305E">
      <w:pPr>
        <w:rPr>
          <w:del w:id="1220" w:author="Anita Rendulić" w:date="2018-01-03T15:03:00Z"/>
        </w:rPr>
      </w:pPr>
    </w:p>
    <w:p w14:paraId="2F3EA13C" w14:textId="0276E575" w:rsidR="004761AB" w:rsidDel="00A03E6E" w:rsidRDefault="004761AB" w:rsidP="001275AC">
      <w:pPr>
        <w:ind w:firstLine="720"/>
        <w:rPr>
          <w:del w:id="1221" w:author="Anita Rendulić" w:date="2018-01-03T15:03:00Z"/>
        </w:rPr>
      </w:pPr>
    </w:p>
    <w:p w14:paraId="135C3CA7" w14:textId="73C9717C" w:rsidR="00483EF2" w:rsidDel="00A03E6E" w:rsidRDefault="00483EF2" w:rsidP="001275AC">
      <w:pPr>
        <w:ind w:firstLine="720"/>
        <w:rPr>
          <w:del w:id="1222" w:author="Anita Rendulić" w:date="2018-01-03T15:03:00Z"/>
        </w:rPr>
      </w:pPr>
    </w:p>
    <w:p w14:paraId="5569B896" w14:textId="1F327BDC" w:rsidR="00263933" w:rsidDel="00D705FE" w:rsidRDefault="00263933" w:rsidP="001275AC">
      <w:pPr>
        <w:ind w:firstLine="720"/>
        <w:rPr>
          <w:del w:id="1223" w:author="Martin Ćosić" w:date="2018-02-16T12:49:00Z"/>
        </w:rPr>
      </w:pPr>
    </w:p>
    <w:p w14:paraId="01F4CE27" w14:textId="0539A72E" w:rsidR="00263933" w:rsidRDefault="00263933" w:rsidP="001275AC">
      <w:pPr>
        <w:ind w:firstLine="720"/>
      </w:pPr>
    </w:p>
    <w:p w14:paraId="7F57450C" w14:textId="5D7FB5FC" w:rsidR="00A53C54" w:rsidRPr="00692AD8" w:rsidRDefault="00692AD8" w:rsidP="00692AD8">
      <w:pPr>
        <w:pStyle w:val="Heading1"/>
        <w:rPr>
          <w:color w:val="auto"/>
          <w:sz w:val="24"/>
          <w:szCs w:val="24"/>
        </w:rPr>
      </w:pPr>
      <w:bookmarkStart w:id="1224" w:name="_5.2._UC_POS_9"/>
      <w:bookmarkStart w:id="1225" w:name="_Toc506563198"/>
      <w:bookmarkEnd w:id="1224"/>
      <w:r w:rsidRPr="00692AD8">
        <w:rPr>
          <w:color w:val="auto"/>
          <w:sz w:val="24"/>
          <w:szCs w:val="24"/>
        </w:rPr>
        <w:t xml:space="preserve">5.2. </w:t>
      </w:r>
      <w:r w:rsidR="004F6676" w:rsidRPr="00692AD8">
        <w:rPr>
          <w:color w:val="auto"/>
          <w:sz w:val="24"/>
          <w:szCs w:val="24"/>
        </w:rPr>
        <w:t>UC POS</w:t>
      </w:r>
      <w:r w:rsidRPr="00692AD8">
        <w:rPr>
          <w:color w:val="auto"/>
          <w:sz w:val="24"/>
          <w:szCs w:val="24"/>
        </w:rPr>
        <w:t xml:space="preserve"> </w:t>
      </w:r>
      <w:r w:rsidR="00BF500C">
        <w:rPr>
          <w:color w:val="auto"/>
          <w:sz w:val="24"/>
          <w:szCs w:val="24"/>
        </w:rPr>
        <w:t>01</w:t>
      </w:r>
      <w:ins w:id="1226" w:author="Anita Rendulić" w:date="2018-01-03T13:15:00Z">
        <w:r w:rsidR="00861304">
          <w:rPr>
            <w:color w:val="auto"/>
            <w:sz w:val="24"/>
            <w:szCs w:val="24"/>
          </w:rPr>
          <w:t>3</w:t>
        </w:r>
      </w:ins>
      <w:del w:id="1227" w:author="Anita Rendulić" w:date="2018-01-03T13:15:00Z">
        <w:r w:rsidR="00BF500C" w:rsidDel="00861304">
          <w:rPr>
            <w:color w:val="auto"/>
            <w:sz w:val="24"/>
            <w:szCs w:val="24"/>
          </w:rPr>
          <w:delText>1</w:delText>
        </w:r>
      </w:del>
      <w:r w:rsidR="004A6796">
        <w:rPr>
          <w:color w:val="auto"/>
          <w:sz w:val="24"/>
          <w:szCs w:val="24"/>
        </w:rPr>
        <w:t xml:space="preserve">: Add </w:t>
      </w:r>
      <w:r w:rsidR="001046EE">
        <w:rPr>
          <w:color w:val="auto"/>
          <w:sz w:val="24"/>
          <w:szCs w:val="24"/>
        </w:rPr>
        <w:t xml:space="preserve">new </w:t>
      </w:r>
      <w:r w:rsidR="004A6796">
        <w:rPr>
          <w:color w:val="auto"/>
          <w:sz w:val="24"/>
          <w:szCs w:val="24"/>
        </w:rPr>
        <w:t>c</w:t>
      </w:r>
      <w:r w:rsidR="00A53C54" w:rsidRPr="00692AD8">
        <w:rPr>
          <w:color w:val="auto"/>
          <w:sz w:val="24"/>
          <w:szCs w:val="24"/>
        </w:rPr>
        <w:t>ontract</w:t>
      </w:r>
      <w:r w:rsidR="00263933">
        <w:rPr>
          <w:color w:val="auto"/>
          <w:sz w:val="24"/>
          <w:szCs w:val="24"/>
        </w:rPr>
        <w:t xml:space="preserve"> through WS(s)</w:t>
      </w:r>
      <w:bookmarkEnd w:id="1225"/>
    </w:p>
    <w:p w14:paraId="5200E98D" w14:textId="4CC84E1F" w:rsidR="00A53C54" w:rsidRDefault="00A53C54" w:rsidP="00A53C54"/>
    <w:p w14:paraId="78F299BE" w14:textId="155E1212" w:rsidR="00A53C54" w:rsidRDefault="00CB60DF" w:rsidP="00A53C54">
      <w:r>
        <w:t xml:space="preserve">Entry of </w:t>
      </w:r>
      <w:r w:rsidR="00F4505E">
        <w:t xml:space="preserve">new contract </w:t>
      </w:r>
      <w:ins w:id="1228" w:author="Anita Rendulić" w:date="2018-01-07T17:57:00Z">
        <w:r w:rsidR="004150C1">
          <w:t xml:space="preserve">by web services, </w:t>
        </w:r>
      </w:ins>
      <w:r>
        <w:t xml:space="preserve">for </w:t>
      </w:r>
      <w:r w:rsidR="00F22294">
        <w:t xml:space="preserve">the </w:t>
      </w:r>
      <w:r>
        <w:t>new or existing customer</w:t>
      </w:r>
      <w:r w:rsidR="00F22294">
        <w:t xml:space="preserve"> in </w:t>
      </w:r>
      <w:proofErr w:type="spellStart"/>
      <w:ins w:id="1229" w:author="Anita Rendulić" w:date="2018-01-07T17:58:00Z">
        <w:r w:rsidR="004150C1">
          <w:t>eXact</w:t>
        </w:r>
      </w:ins>
      <w:proofErr w:type="spellEnd"/>
      <w:del w:id="1230" w:author="Anita Rendulić" w:date="2018-01-07T17:58:00Z">
        <w:r w:rsidR="00F22294" w:rsidDel="004150C1">
          <w:delText>the system</w:delText>
        </w:r>
      </w:del>
      <w:r>
        <w:t>.</w:t>
      </w:r>
    </w:p>
    <w:p w14:paraId="1A826CBC" w14:textId="6D50FAE9" w:rsidR="00483EF2" w:rsidRDefault="00483EF2" w:rsidP="00CB60DF">
      <w:pPr>
        <w:rPr>
          <w:b/>
        </w:rPr>
      </w:pPr>
    </w:p>
    <w:p w14:paraId="15429E12" w14:textId="1D8F38CA" w:rsidR="00A53C54" w:rsidRPr="008D6C50" w:rsidRDefault="00A53C54" w:rsidP="00CB60DF">
      <w:pPr>
        <w:rPr>
          <w:b/>
        </w:rPr>
      </w:pPr>
      <w:r w:rsidRPr="008D6C50">
        <w:rPr>
          <w:b/>
        </w:rPr>
        <w:t>Preconditions</w:t>
      </w:r>
    </w:p>
    <w:p w14:paraId="4CCAFC33" w14:textId="7DC59F10" w:rsidR="0090566A" w:rsidRDefault="00483EF2" w:rsidP="006348AF">
      <w:pPr>
        <w:pStyle w:val="ListParagraph"/>
        <w:numPr>
          <w:ilvl w:val="0"/>
          <w:numId w:val="12"/>
        </w:numPr>
        <w:spacing w:before="120"/>
      </w:pPr>
      <w:r>
        <w:t>c</w:t>
      </w:r>
      <w:r w:rsidR="00E23C99">
        <w:t xml:space="preserve">ustomer </w:t>
      </w:r>
      <w:ins w:id="1231" w:author="Anita Rendulić" w:date="2018-01-07T17:59:00Z">
        <w:r w:rsidR="004150C1">
          <w:t>for</w:t>
        </w:r>
      </w:ins>
      <w:del w:id="1232" w:author="Anita Rendulić" w:date="2018-01-07T17:59:00Z">
        <w:r w:rsidR="0090566A" w:rsidDel="004150C1">
          <w:delText>to</w:delText>
        </w:r>
      </w:del>
      <w:r w:rsidR="0090566A">
        <w:t xml:space="preserve"> which you want to add new contract, should </w:t>
      </w:r>
      <w:r w:rsidR="00E23C99">
        <w:t>exist</w:t>
      </w:r>
      <w:r w:rsidR="00CB60DF">
        <w:t xml:space="preserve"> in the system and </w:t>
      </w:r>
      <w:r w:rsidR="0090566A">
        <w:t xml:space="preserve">be </w:t>
      </w:r>
      <w:r w:rsidR="0090566A" w:rsidRPr="0090566A">
        <w:rPr>
          <w:i/>
        </w:rPr>
        <w:t>A</w:t>
      </w:r>
      <w:r w:rsidR="003E0AF6" w:rsidRPr="0090566A">
        <w:rPr>
          <w:i/>
        </w:rPr>
        <w:t>c</w:t>
      </w:r>
      <w:r w:rsidR="0090566A" w:rsidRPr="0090566A">
        <w:rPr>
          <w:i/>
        </w:rPr>
        <w:t>tive</w:t>
      </w:r>
      <w:r w:rsidR="0090566A">
        <w:t>,</w:t>
      </w:r>
      <w:r w:rsidR="003E0AF6">
        <w:t xml:space="preserve"> </w:t>
      </w:r>
    </w:p>
    <w:p w14:paraId="2AC8C600" w14:textId="37C091D6" w:rsidR="0090566A" w:rsidRPr="00AB6EDD" w:rsidRDefault="0090566A" w:rsidP="006348AF">
      <w:pPr>
        <w:pStyle w:val="ListParagraph"/>
        <w:numPr>
          <w:ilvl w:val="0"/>
          <w:numId w:val="12"/>
        </w:numPr>
      </w:pPr>
      <w:r>
        <w:t xml:space="preserve">contract which you want to add </w:t>
      </w:r>
      <w:r w:rsidRPr="00E65154">
        <w:rPr>
          <w:rFonts w:ascii="Arial" w:hAnsi="Arial" w:cs="Arial"/>
        </w:rPr>
        <w:t>should not exist in the system</w:t>
      </w:r>
      <w:r>
        <w:rPr>
          <w:rFonts w:ascii="Arial" w:hAnsi="Arial" w:cs="Arial"/>
        </w:rPr>
        <w:t>,</w:t>
      </w:r>
    </w:p>
    <w:p w14:paraId="7360AA64" w14:textId="06833757" w:rsidR="0090566A" w:rsidRPr="00AB6EDD" w:rsidDel="0027579B" w:rsidRDefault="0090566A" w:rsidP="006348AF">
      <w:pPr>
        <w:pStyle w:val="ListParagraph"/>
        <w:numPr>
          <w:ilvl w:val="0"/>
          <w:numId w:val="12"/>
        </w:numPr>
        <w:jc w:val="both"/>
        <w:rPr>
          <w:del w:id="1233" w:author="Martin Ćosić" w:date="2018-01-26T13:08:00Z"/>
          <w:rFonts w:cs="Arial"/>
        </w:rPr>
      </w:pPr>
      <w:del w:id="1234" w:author="Martin Ćosić" w:date="2018-01-26T13:08:00Z">
        <w:r w:rsidRPr="00AB6EDD" w:rsidDel="0027579B">
          <w:rPr>
            <w:rFonts w:cs="Arial"/>
          </w:rPr>
          <w:delText>WS</w:delText>
        </w:r>
        <w:r w:rsidDel="0027579B">
          <w:rPr>
            <w:rFonts w:cs="Arial"/>
          </w:rPr>
          <w:delText>(s)</w:delText>
        </w:r>
        <w:r w:rsidRPr="00AB6EDD" w:rsidDel="0027579B">
          <w:rPr>
            <w:rFonts w:cs="Arial"/>
          </w:rPr>
          <w:delText xml:space="preserve"> should be configured correctly at client side, to achieve </w:delText>
        </w:r>
        <w:r w:rsidDel="0027579B">
          <w:rPr>
            <w:rFonts w:cs="Arial"/>
          </w:rPr>
          <w:delText>successful connection on eXact database,</w:delText>
        </w:r>
      </w:del>
    </w:p>
    <w:p w14:paraId="5E75A79A" w14:textId="495417F3" w:rsidR="0090566A" w:rsidRPr="00AB6EDD" w:rsidDel="0027579B" w:rsidRDefault="0090566A" w:rsidP="006348AF">
      <w:pPr>
        <w:pStyle w:val="ListParagraph"/>
        <w:numPr>
          <w:ilvl w:val="0"/>
          <w:numId w:val="12"/>
        </w:numPr>
        <w:jc w:val="both"/>
        <w:rPr>
          <w:del w:id="1235" w:author="Martin Ćosić" w:date="2018-01-26T13:08:00Z"/>
          <w:rFonts w:cs="Arial"/>
        </w:rPr>
      </w:pPr>
      <w:del w:id="1236" w:author="Martin Ćosić" w:date="2018-01-26T13:08:00Z">
        <w:r w:rsidRPr="00AB6EDD" w:rsidDel="0027579B">
          <w:rPr>
            <w:rFonts w:cs="Arial"/>
          </w:rPr>
          <w:delText>WS</w:delText>
        </w:r>
        <w:r w:rsidDel="0027579B">
          <w:rPr>
            <w:rFonts w:cs="Arial"/>
          </w:rPr>
          <w:delText>(s)</w:delText>
        </w:r>
        <w:r w:rsidRPr="00AB6EDD" w:rsidDel="0027579B">
          <w:rPr>
            <w:rFonts w:cs="Arial"/>
          </w:rPr>
          <w:delText xml:space="preserve"> should be configured correctly at MPSI side, to send response messages </w:delText>
        </w:r>
        <w:r w:rsidDel="0027579B">
          <w:rPr>
            <w:rFonts w:cs="Arial"/>
          </w:rPr>
          <w:delText>successfully to the client side,</w:delText>
        </w:r>
      </w:del>
    </w:p>
    <w:p w14:paraId="47C05A8B" w14:textId="1FF2D256" w:rsidR="0090566A" w:rsidDel="0027579B" w:rsidRDefault="0090566A" w:rsidP="006348AF">
      <w:pPr>
        <w:pStyle w:val="ListParagraph"/>
        <w:numPr>
          <w:ilvl w:val="0"/>
          <w:numId w:val="12"/>
        </w:numPr>
        <w:jc w:val="both"/>
        <w:rPr>
          <w:del w:id="1237" w:author="Martin Ćosić" w:date="2018-01-26T13:08:00Z"/>
        </w:rPr>
      </w:pPr>
      <w:del w:id="1238" w:author="Martin Ćosić" w:date="2018-01-26T13:08:00Z">
        <w:r w:rsidDel="0027579B">
          <w:delText>username input in request messages, should exist in eXact database (as service user type), and should be password protected.</w:delText>
        </w:r>
      </w:del>
    </w:p>
    <w:p w14:paraId="6F2AB8CA" w14:textId="77777777" w:rsidR="00A53C54" w:rsidRPr="00232FD9" w:rsidDel="00F4207D" w:rsidRDefault="00A53C54" w:rsidP="00A53C54">
      <w:pPr>
        <w:rPr>
          <w:del w:id="1239" w:author="Anita Rendulić" w:date="2018-01-08T08:36:00Z"/>
        </w:rPr>
      </w:pPr>
    </w:p>
    <w:p w14:paraId="103091D1" w14:textId="77777777" w:rsidR="00F22294" w:rsidRDefault="00F22294" w:rsidP="00CB60DF">
      <w:pPr>
        <w:rPr>
          <w:b/>
        </w:rPr>
      </w:pPr>
    </w:p>
    <w:p w14:paraId="55000502" w14:textId="50D4D65D" w:rsidR="00A53C54" w:rsidRPr="008D6C50" w:rsidRDefault="00A53C54" w:rsidP="00CB60DF">
      <w:pPr>
        <w:rPr>
          <w:b/>
        </w:rPr>
      </w:pPr>
      <w:r w:rsidRPr="008D6C50">
        <w:rPr>
          <w:b/>
        </w:rPr>
        <w:t>Trigger</w:t>
      </w:r>
      <w:r w:rsidR="00CB60DF">
        <w:rPr>
          <w:b/>
        </w:rPr>
        <w:t>s</w:t>
      </w:r>
      <w:r w:rsidRPr="008D6C50">
        <w:rPr>
          <w:b/>
        </w:rPr>
        <w:t xml:space="preserve"> </w:t>
      </w:r>
    </w:p>
    <w:p w14:paraId="7CCCFFA8" w14:textId="77777777" w:rsidR="00A53C54" w:rsidRPr="00232FD9" w:rsidRDefault="00A53C54" w:rsidP="00A53C54"/>
    <w:p w14:paraId="3013693F" w14:textId="77777777" w:rsidR="00E67848" w:rsidRDefault="0090566A" w:rsidP="00DB4025">
      <w:pPr>
        <w:rPr>
          <w:ins w:id="1240" w:author="Anita Rendulić" w:date="2018-01-07T18:03:00Z"/>
        </w:rPr>
      </w:pPr>
      <w:r>
        <w:t xml:space="preserve">1) </w:t>
      </w:r>
      <w:proofErr w:type="spellStart"/>
      <w:r w:rsidR="003575D8" w:rsidRPr="003575D8">
        <w:rPr>
          <w:i/>
        </w:rPr>
        <w:t>AddContract</w:t>
      </w:r>
      <w:proofErr w:type="spellEnd"/>
      <w:r w:rsidR="003575D8">
        <w:t xml:space="preserve"> </w:t>
      </w:r>
      <w:r>
        <w:t xml:space="preserve">WS </w:t>
      </w:r>
      <w:r w:rsidR="003575D8">
        <w:t>method</w:t>
      </w:r>
      <w:r>
        <w:t xml:space="preserve"> with contract data as elements</w:t>
      </w:r>
      <w:r w:rsidR="00F22294">
        <w:t>.</w:t>
      </w:r>
      <w:ins w:id="1241" w:author="Anita Rendulić" w:date="2018-01-07T18:01:00Z">
        <w:r w:rsidR="00E67848">
          <w:t xml:space="preserve"> New contract added on this way </w:t>
        </w:r>
      </w:ins>
    </w:p>
    <w:p w14:paraId="7A0DE252" w14:textId="7948542A" w:rsidR="00811844" w:rsidRDefault="00E67848" w:rsidP="00DB4025">
      <w:ins w:id="1242" w:author="Anita Rendulić" w:date="2018-01-07T18:03:00Z">
        <w:r>
          <w:rPr>
            <w:i/>
          </w:rPr>
          <w:t xml:space="preserve">    </w:t>
        </w:r>
      </w:ins>
      <w:proofErr w:type="gramStart"/>
      <w:ins w:id="1243" w:author="Anita Rendulić" w:date="2018-01-07T18:01:00Z">
        <w:r>
          <w:t>will</w:t>
        </w:r>
        <w:proofErr w:type="gramEnd"/>
        <w:r>
          <w:t xml:space="preserve"> be directly inserted in the database and automatically published.</w:t>
        </w:r>
      </w:ins>
    </w:p>
    <w:p w14:paraId="292A818D" w14:textId="77777777" w:rsidR="0090566A" w:rsidRPr="00F4207D" w:rsidRDefault="0090566A" w:rsidP="001F3E87">
      <w:pPr>
        <w:spacing w:before="60"/>
        <w:rPr>
          <w:sz w:val="4"/>
          <w:szCs w:val="4"/>
          <w:rPrChange w:id="1244" w:author="Anita Rendulić" w:date="2018-01-08T08:36:00Z">
            <w:rPr/>
          </w:rPrChange>
        </w:rPr>
      </w:pPr>
    </w:p>
    <w:p w14:paraId="40443814" w14:textId="77777777" w:rsidR="0090566A" w:rsidRDefault="0090566A" w:rsidP="00F22294">
      <w:pPr>
        <w:spacing w:before="60"/>
        <w:jc w:val="both"/>
      </w:pPr>
      <w:r>
        <w:t>2</w:t>
      </w:r>
      <w:r w:rsidR="003575D8">
        <w:t xml:space="preserve">) </w:t>
      </w:r>
      <w:r>
        <w:t>A</w:t>
      </w:r>
      <w:r w:rsidR="00C26ABA">
        <w:t xml:space="preserve">dd </w:t>
      </w:r>
      <w:r w:rsidR="005506E0">
        <w:t xml:space="preserve">new contract </w:t>
      </w:r>
      <w:r w:rsidR="00C26ABA">
        <w:t>per sequence</w:t>
      </w:r>
      <w:r>
        <w:t xml:space="preserve">s (to create unfinished wizard case in web application), </w:t>
      </w:r>
    </w:p>
    <w:p w14:paraId="2C808AB1" w14:textId="0801E32D" w:rsidR="003575D8" w:rsidRDefault="0090566A" w:rsidP="00F22294">
      <w:pPr>
        <w:jc w:val="both"/>
      </w:pPr>
      <w:r>
        <w:t xml:space="preserve">    </w:t>
      </w:r>
      <w:proofErr w:type="gramStart"/>
      <w:r>
        <w:t>possible</w:t>
      </w:r>
      <w:proofErr w:type="gramEnd"/>
      <w:r>
        <w:t xml:space="preserve"> WS methods are</w:t>
      </w:r>
      <w:r w:rsidR="00C26ABA">
        <w:t>:</w:t>
      </w:r>
    </w:p>
    <w:p w14:paraId="102D3BE7" w14:textId="4CACDE16" w:rsidR="0090566A" w:rsidDel="00855996" w:rsidRDefault="00811844">
      <w:pPr>
        <w:ind w:left="720"/>
        <w:jc w:val="both"/>
        <w:rPr>
          <w:del w:id="1245" w:author="Anita Rendulić" w:date="2018-01-07T18:04:00Z"/>
        </w:rPr>
      </w:pPr>
      <w:proofErr w:type="spellStart"/>
      <w:r w:rsidRPr="00811844">
        <w:rPr>
          <w:i/>
        </w:rPr>
        <w:t>StartWizardSequence</w:t>
      </w:r>
      <w:proofErr w:type="spellEnd"/>
      <w:r w:rsidRPr="00811844">
        <w:rPr>
          <w:i/>
        </w:rPr>
        <w:t xml:space="preserve"> </w:t>
      </w:r>
      <w:r w:rsidR="0090566A" w:rsidRPr="00A746C8">
        <w:t xml:space="preserve">– </w:t>
      </w:r>
      <w:del w:id="1246" w:author="Anita Rendulić" w:date="2018-01-07T18:04:00Z">
        <w:r w:rsidR="0090566A" w:rsidRPr="00A746C8" w:rsidDel="00855996">
          <w:delText>if will</w:delText>
        </w:r>
        <w:r w:rsidR="0090566A" w:rsidDel="00855996">
          <w:delText xml:space="preserve"> be successfully executed, user will receive </w:delText>
        </w:r>
        <w:r w:rsidR="0090566A" w:rsidRPr="00A746C8" w:rsidDel="00855996">
          <w:rPr>
            <w:i/>
          </w:rPr>
          <w:delText>SequenceID</w:delText>
        </w:r>
        <w:r w:rsidR="0090566A" w:rsidDel="00855996">
          <w:delText xml:space="preserve"> </w:delText>
        </w:r>
      </w:del>
    </w:p>
    <w:p w14:paraId="325FC497" w14:textId="56E5586C" w:rsidR="0090566A" w:rsidDel="00855996" w:rsidRDefault="0090566A">
      <w:pPr>
        <w:ind w:left="720"/>
        <w:jc w:val="both"/>
        <w:rPr>
          <w:del w:id="1247" w:author="Anita Rendulić" w:date="2018-01-07T18:04:00Z"/>
        </w:rPr>
        <w:pPrChange w:id="1248" w:author="Anita Rendulić" w:date="2018-01-07T18:04:00Z">
          <w:pPr>
            <w:ind w:left="1440" w:firstLine="720"/>
            <w:jc w:val="both"/>
          </w:pPr>
        </w:pPrChange>
      </w:pPr>
      <w:del w:id="1249" w:author="Anita Rendulić" w:date="2018-01-07T18:04:00Z">
        <w:r w:rsidDel="00855996">
          <w:delText xml:space="preserve">                  </w:delText>
        </w:r>
        <w:r w:rsidR="00F22294" w:rsidDel="00855996">
          <w:delText>in response</w:delText>
        </w:r>
        <w:r w:rsidDel="00855996">
          <w:delText xml:space="preserve"> message</w:delText>
        </w:r>
      </w:del>
    </w:p>
    <w:p w14:paraId="138A8046" w14:textId="77777777" w:rsidR="00855996" w:rsidRDefault="0090566A">
      <w:pPr>
        <w:ind w:left="720"/>
        <w:jc w:val="both"/>
        <w:rPr>
          <w:ins w:id="1250" w:author="Anita Rendulić" w:date="2018-01-07T18:04:00Z"/>
        </w:rPr>
        <w:pPrChange w:id="1251" w:author="Anita Rendulić" w:date="2018-01-07T18:04:00Z">
          <w:pPr>
            <w:ind w:left="1440" w:firstLine="720"/>
            <w:jc w:val="both"/>
          </w:pPr>
        </w:pPrChange>
      </w:pPr>
      <w:del w:id="1252" w:author="Anita Rendulić" w:date="2018-01-07T18:04:00Z">
        <w:r w:rsidRPr="004C63B1" w:rsidDel="00855996">
          <w:delText xml:space="preserve">- </w:delText>
        </w:r>
      </w:del>
      <w:proofErr w:type="spellStart"/>
      <w:r w:rsidRPr="000C7BFA">
        <w:rPr>
          <w:i/>
        </w:rPr>
        <w:t>UseCaseTemplateID</w:t>
      </w:r>
      <w:proofErr w:type="spellEnd"/>
      <w:r>
        <w:rPr>
          <w:i/>
        </w:rPr>
        <w:t xml:space="preserve"> </w:t>
      </w:r>
      <w:r>
        <w:t xml:space="preserve">should have value ‘700’ </w:t>
      </w:r>
      <w:ins w:id="1253" w:author="Anita Rendulić" w:date="2018-01-07T18:04:00Z">
        <w:r w:rsidR="00855996">
          <w:t>(N</w:t>
        </w:r>
      </w:ins>
      <w:del w:id="1254" w:author="Anita Rendulić" w:date="2018-01-07T18:04:00Z">
        <w:r w:rsidDel="00855996">
          <w:delText xml:space="preserve">for </w:delText>
        </w:r>
        <w:r w:rsidR="00F22294" w:rsidDel="00855996">
          <w:delText>the n</w:delText>
        </w:r>
      </w:del>
      <w:proofErr w:type="gramStart"/>
      <w:r>
        <w:t>ew</w:t>
      </w:r>
      <w:proofErr w:type="gramEnd"/>
      <w:r>
        <w:t xml:space="preserve"> contract </w:t>
      </w:r>
    </w:p>
    <w:p w14:paraId="1F05AD20" w14:textId="18F9E7C6" w:rsidR="0090566A" w:rsidRDefault="00855996">
      <w:pPr>
        <w:ind w:left="1440" w:firstLine="720"/>
        <w:jc w:val="both"/>
        <w:rPr>
          <w:ins w:id="1255" w:author="Anita Rendulić" w:date="2018-01-07T18:04:00Z"/>
        </w:rPr>
      </w:pPr>
      <w:ins w:id="1256" w:author="Anita Rendulić" w:date="2018-01-07T18:05:00Z">
        <w:r>
          <w:t xml:space="preserve">  </w:t>
        </w:r>
      </w:ins>
      <w:proofErr w:type="gramStart"/>
      <w:r w:rsidR="0090566A" w:rsidRPr="000C7BFA">
        <w:t>wizard</w:t>
      </w:r>
      <w:proofErr w:type="gramEnd"/>
      <w:ins w:id="1257" w:author="Anita Rendulić" w:date="2018-01-07T18:04:00Z">
        <w:r>
          <w:t>)</w:t>
        </w:r>
      </w:ins>
    </w:p>
    <w:p w14:paraId="6ECCD6E4" w14:textId="77777777" w:rsidR="00855996" w:rsidRDefault="00855996">
      <w:pPr>
        <w:ind w:left="720"/>
        <w:jc w:val="both"/>
        <w:rPr>
          <w:ins w:id="1258" w:author="Anita Rendulić" w:date="2018-01-07T18:05:00Z"/>
        </w:rPr>
        <w:pPrChange w:id="1259" w:author="Anita Rendulić" w:date="2018-01-07T18:05:00Z">
          <w:pPr>
            <w:ind w:left="1440" w:firstLine="720"/>
            <w:jc w:val="both"/>
          </w:pPr>
        </w:pPrChange>
      </w:pPr>
      <w:ins w:id="1260" w:author="Anita Rendulić" w:date="2018-01-07T18:04:00Z">
        <w:r>
          <w:rPr>
            <w:i/>
          </w:rPr>
          <w:tab/>
        </w:r>
      </w:ins>
      <w:ins w:id="1261" w:author="Anita Rendulić" w:date="2018-01-07T18:05:00Z">
        <w:r>
          <w:rPr>
            <w:i/>
          </w:rPr>
          <w:tab/>
        </w:r>
      </w:ins>
      <w:ins w:id="1262" w:author="Anita Rendulić" w:date="2018-01-07T18:04:00Z">
        <w:r>
          <w:rPr>
            <w:i/>
          </w:rPr>
          <w:t xml:space="preserve">- </w:t>
        </w:r>
        <w:proofErr w:type="gramStart"/>
        <w:r w:rsidRPr="00A746C8">
          <w:t>if</w:t>
        </w:r>
        <w:proofErr w:type="gramEnd"/>
        <w:r w:rsidRPr="00A746C8">
          <w:t xml:space="preserve"> will</w:t>
        </w:r>
        <w:r>
          <w:t xml:space="preserve"> be successfully executed, user will receive </w:t>
        </w:r>
        <w:proofErr w:type="spellStart"/>
        <w:r w:rsidRPr="00A746C8">
          <w:rPr>
            <w:i/>
          </w:rPr>
          <w:t>SequenceID</w:t>
        </w:r>
        <w:proofErr w:type="spellEnd"/>
        <w:r>
          <w:t xml:space="preserve"> in response </w:t>
        </w:r>
      </w:ins>
    </w:p>
    <w:p w14:paraId="1D53E828" w14:textId="3D1E1451" w:rsidR="00855996" w:rsidRPr="000C7BFA" w:rsidRDefault="00855996">
      <w:pPr>
        <w:ind w:left="1440" w:firstLine="720"/>
        <w:jc w:val="both"/>
      </w:pPr>
      <w:ins w:id="1263" w:author="Anita Rendulić" w:date="2018-01-07T18:05:00Z">
        <w:r>
          <w:rPr>
            <w:i/>
          </w:rPr>
          <w:t xml:space="preserve">  </w:t>
        </w:r>
      </w:ins>
      <w:proofErr w:type="gramStart"/>
      <w:ins w:id="1264" w:author="Anita Rendulić" w:date="2018-01-07T18:04:00Z">
        <w:r>
          <w:t>message</w:t>
        </w:r>
      </w:ins>
      <w:proofErr w:type="gramEnd"/>
    </w:p>
    <w:p w14:paraId="48F9C5B0" w14:textId="54339FE4" w:rsidR="00811844" w:rsidRDefault="00811844" w:rsidP="00F22294">
      <w:pPr>
        <w:ind w:firstLine="720"/>
        <w:jc w:val="both"/>
      </w:pPr>
      <w:proofErr w:type="spellStart"/>
      <w:r w:rsidRPr="00811844">
        <w:rPr>
          <w:i/>
        </w:rPr>
        <w:t>AddPaymentDefinition</w:t>
      </w:r>
      <w:proofErr w:type="spellEnd"/>
      <w:r>
        <w:t xml:space="preserve"> (by sequence, 1</w:t>
      </w:r>
      <w:r w:rsidRPr="00811844">
        <w:rPr>
          <w:vertAlign w:val="superscript"/>
        </w:rPr>
        <w:t>st</w:t>
      </w:r>
      <w:r>
        <w:t>, 2</w:t>
      </w:r>
      <w:r w:rsidRPr="00811844">
        <w:rPr>
          <w:vertAlign w:val="superscript"/>
        </w:rPr>
        <w:t>nd</w:t>
      </w:r>
      <w:proofErr w:type="gramStart"/>
      <w:r>
        <w:t>… )</w:t>
      </w:r>
      <w:proofErr w:type="gramEnd"/>
      <w:r>
        <w:t xml:space="preserve"> </w:t>
      </w:r>
    </w:p>
    <w:p w14:paraId="7AD9EA07" w14:textId="1D659AB6" w:rsidR="00811844" w:rsidRDefault="00811844" w:rsidP="00F22294">
      <w:pPr>
        <w:ind w:firstLine="720"/>
        <w:jc w:val="both"/>
      </w:pPr>
      <w:proofErr w:type="spellStart"/>
      <w:r w:rsidRPr="00811844">
        <w:rPr>
          <w:i/>
        </w:rPr>
        <w:t>AddContract</w:t>
      </w:r>
      <w:proofErr w:type="spellEnd"/>
      <w:r>
        <w:t xml:space="preserve"> (by sequence) </w:t>
      </w:r>
    </w:p>
    <w:p w14:paraId="5DED04FE" w14:textId="24C20753" w:rsidR="005506E0" w:rsidRDefault="005506E0" w:rsidP="00F22294">
      <w:pPr>
        <w:ind w:firstLine="720"/>
        <w:jc w:val="both"/>
        <w:rPr>
          <w:ins w:id="1265" w:author="Martin Ćosić" w:date="2018-02-16T16:15:00Z"/>
          <w:i/>
        </w:rPr>
      </w:pPr>
      <w:proofErr w:type="spellStart"/>
      <w:r>
        <w:rPr>
          <w:i/>
        </w:rPr>
        <w:t>GetRetailer</w:t>
      </w:r>
      <w:r w:rsidRPr="00811844">
        <w:rPr>
          <w:i/>
        </w:rPr>
        <w:t>ByFilter</w:t>
      </w:r>
      <w:proofErr w:type="spellEnd"/>
      <w:r w:rsidRPr="00811844">
        <w:rPr>
          <w:i/>
        </w:rPr>
        <w:t xml:space="preserve"> </w:t>
      </w:r>
    </w:p>
    <w:p w14:paraId="429FB6A5" w14:textId="559E5A38" w:rsidR="0091532F" w:rsidRPr="005506E0" w:rsidDel="0091532F" w:rsidRDefault="0091532F" w:rsidP="00F22294">
      <w:pPr>
        <w:ind w:firstLine="720"/>
        <w:jc w:val="both"/>
        <w:rPr>
          <w:del w:id="1266" w:author="Martin Ćosić" w:date="2018-02-16T16:16:00Z"/>
          <w:i/>
        </w:rPr>
      </w:pPr>
    </w:p>
    <w:p w14:paraId="6869C432" w14:textId="4A54ACFA" w:rsidR="0091532F" w:rsidRDefault="00811844" w:rsidP="00F22294">
      <w:pPr>
        <w:ind w:firstLine="720"/>
        <w:jc w:val="both"/>
        <w:rPr>
          <w:ins w:id="1267" w:author="Martin Ćosić" w:date="2018-02-16T16:16:00Z"/>
        </w:rPr>
      </w:pPr>
      <w:commentRangeStart w:id="1268"/>
      <w:commentRangeStart w:id="1269"/>
      <w:commentRangeStart w:id="1270"/>
      <w:commentRangeStart w:id="1271"/>
      <w:commentRangeStart w:id="1272"/>
      <w:proofErr w:type="spellStart"/>
      <w:r w:rsidRPr="00811844">
        <w:rPr>
          <w:i/>
        </w:rPr>
        <w:t>AssignRetailerTerms</w:t>
      </w:r>
      <w:proofErr w:type="spellEnd"/>
      <w:r w:rsidRPr="00811844">
        <w:rPr>
          <w:i/>
        </w:rPr>
        <w:t xml:space="preserve"> </w:t>
      </w:r>
      <w:r>
        <w:t xml:space="preserve">(by sequence) </w:t>
      </w:r>
      <w:commentRangeEnd w:id="1268"/>
      <w:r w:rsidR="00B05217">
        <w:rPr>
          <w:rStyle w:val="CommentReference"/>
        </w:rPr>
        <w:commentReference w:id="1268"/>
      </w:r>
      <w:commentRangeEnd w:id="1269"/>
    </w:p>
    <w:p w14:paraId="14F40682" w14:textId="37E48FF6" w:rsidR="00811844" w:rsidRPr="0091532F" w:rsidRDefault="00F75E83" w:rsidP="00F22294">
      <w:pPr>
        <w:ind w:firstLine="720"/>
        <w:jc w:val="both"/>
        <w:rPr>
          <w:i/>
          <w:rPrChange w:id="1273" w:author="Martin Ćosić" w:date="2018-02-16T16:17:00Z">
            <w:rPr/>
          </w:rPrChange>
        </w:rPr>
      </w:pPr>
      <w:r>
        <w:rPr>
          <w:rStyle w:val="CommentReference"/>
        </w:rPr>
        <w:commentReference w:id="1269"/>
      </w:r>
      <w:commentRangeEnd w:id="1270"/>
      <w:proofErr w:type="spellStart"/>
      <w:ins w:id="1274" w:author="Martin Ćosić" w:date="2018-02-16T16:17:00Z">
        <w:r w:rsidR="0091532F" w:rsidRPr="0091532F">
          <w:rPr>
            <w:i/>
            <w:rPrChange w:author="Martin Ćosić" w:date="2018-02-16T16:17:00Z" w:id="1275">
              <w:rPr/>
            </w:rPrChange>
          </w:rPr>
          <w:t>AssignRetailerProducts</w:t>
        </w:r>
      </w:ins>
      <w:proofErr w:type="spellEnd"/>
      <w:r w:rsidR="004A002E" w:rsidRPr="0091532F">
        <w:rPr>
          <w:rStyle w:val="CommentReference"/>
          <w:i/>
          <w:rPrChange w:author="Martin Ćosić" w:date="2018-02-16T16:17:00Z" w:id="1276">
            <w:rPr>
              <w:rStyle w:val="CommentReference"/>
            </w:rPr>
          </w:rPrChange>
        </w:rPr>
        <w:commentReference w:id="1270"/>
      </w:r>
      <w:commentRangeEnd w:id="1271"/>
      <w:r w:rsidR="005401EB" w:rsidRPr="0091532F">
        <w:rPr>
          <w:rStyle w:val="CommentReference"/>
          <w:i/>
          <w:rPrChange w:author="Martin Ćosić" w:date="2018-02-16T16:17:00Z" w:id="1277">
            <w:rPr>
              <w:rStyle w:val="CommentReference"/>
            </w:rPr>
          </w:rPrChange>
        </w:rPr>
        <w:commentReference w:id="1271"/>
      </w:r>
      <w:commentRangeEnd w:id="1272"/>
      <w:r w:rsidR="0091532F">
        <w:rPr>
          <w:rStyle w:val="CommentReference"/>
        </w:rPr>
        <w:commentReference w:id="1272"/>
      </w:r>
    </w:p>
    <w:p w14:paraId="70AA555B" w14:textId="77777777" w:rsidR="00811844" w:rsidRPr="00811844" w:rsidRDefault="00811844" w:rsidP="00F22294">
      <w:pPr>
        <w:ind w:firstLine="720"/>
        <w:jc w:val="both"/>
        <w:rPr>
          <w:i/>
        </w:rPr>
      </w:pPr>
      <w:proofErr w:type="spellStart"/>
      <w:r w:rsidRPr="00811844">
        <w:rPr>
          <w:i/>
        </w:rPr>
        <w:t>GetAddressByFilter</w:t>
      </w:r>
      <w:proofErr w:type="spellEnd"/>
      <w:r w:rsidRPr="00811844">
        <w:rPr>
          <w:i/>
        </w:rPr>
        <w:t xml:space="preserve"> </w:t>
      </w:r>
    </w:p>
    <w:p w14:paraId="519983BC" w14:textId="77777777" w:rsidR="00811844" w:rsidRDefault="00811844" w:rsidP="00F22294">
      <w:pPr>
        <w:ind w:firstLine="720"/>
        <w:jc w:val="both"/>
      </w:pPr>
      <w:proofErr w:type="spellStart"/>
      <w:r w:rsidRPr="00811844">
        <w:rPr>
          <w:i/>
        </w:rPr>
        <w:lastRenderedPageBreak/>
        <w:t>AddAddress</w:t>
      </w:r>
      <w:proofErr w:type="spellEnd"/>
      <w:r>
        <w:t xml:space="preserve"> (by sequence)</w:t>
      </w:r>
    </w:p>
    <w:p w14:paraId="095FB0EC" w14:textId="6DE2DE6E" w:rsidR="00811844" w:rsidRDefault="00811844" w:rsidP="00F22294">
      <w:pPr>
        <w:ind w:firstLine="720"/>
        <w:jc w:val="both"/>
      </w:pPr>
      <w:proofErr w:type="spellStart"/>
      <w:r w:rsidRPr="00811844">
        <w:rPr>
          <w:i/>
        </w:rPr>
        <w:t>AddStatementDefinition</w:t>
      </w:r>
      <w:proofErr w:type="spellEnd"/>
      <w:r>
        <w:t xml:space="preserve"> (by sequence, 1</w:t>
      </w:r>
      <w:r w:rsidRPr="00811844">
        <w:rPr>
          <w:vertAlign w:val="superscript"/>
        </w:rPr>
        <w:t>st</w:t>
      </w:r>
      <w:r>
        <w:t>, 2</w:t>
      </w:r>
      <w:r w:rsidRPr="00811844">
        <w:rPr>
          <w:vertAlign w:val="superscript"/>
        </w:rPr>
        <w:t>nd</w:t>
      </w:r>
      <w:proofErr w:type="gramStart"/>
      <w:r>
        <w:t>… )</w:t>
      </w:r>
      <w:proofErr w:type="gramEnd"/>
      <w:r>
        <w:t xml:space="preserve"> </w:t>
      </w:r>
    </w:p>
    <w:p w14:paraId="337C0BB0" w14:textId="57787113" w:rsidR="005506E0" w:rsidRPr="005506E0" w:rsidRDefault="005506E0" w:rsidP="00F22294">
      <w:pPr>
        <w:ind w:firstLine="720"/>
        <w:jc w:val="both"/>
        <w:rPr>
          <w:i/>
        </w:rPr>
      </w:pPr>
      <w:proofErr w:type="spellStart"/>
      <w:r>
        <w:rPr>
          <w:i/>
        </w:rPr>
        <w:t>GetTerminal</w:t>
      </w:r>
      <w:r w:rsidRPr="00811844">
        <w:rPr>
          <w:i/>
        </w:rPr>
        <w:t>ByFilter</w:t>
      </w:r>
      <w:proofErr w:type="spellEnd"/>
      <w:r w:rsidRPr="00811844">
        <w:rPr>
          <w:i/>
        </w:rPr>
        <w:t xml:space="preserve"> </w:t>
      </w:r>
    </w:p>
    <w:p w14:paraId="6DA3F77D" w14:textId="77777777" w:rsidR="00811844" w:rsidRDefault="00811844" w:rsidP="00F22294">
      <w:pPr>
        <w:ind w:firstLine="720"/>
        <w:jc w:val="both"/>
      </w:pPr>
      <w:proofErr w:type="spellStart"/>
      <w:r w:rsidRPr="00811844">
        <w:rPr>
          <w:i/>
        </w:rPr>
        <w:t>AssignTerminalFees</w:t>
      </w:r>
      <w:proofErr w:type="spellEnd"/>
      <w:r>
        <w:t xml:space="preserve"> (by sequence) </w:t>
      </w:r>
    </w:p>
    <w:p w14:paraId="18E8634C" w14:textId="17A20DB5" w:rsidR="00F22294" w:rsidRDefault="00811844">
      <w:pPr>
        <w:ind w:firstLine="720"/>
        <w:jc w:val="both"/>
        <w:rPr>
          <w:i/>
        </w:rPr>
        <w:pPrChange w:id="1278" w:author="Anita Rendulić" w:date="2018-01-07T18:06:00Z">
          <w:pPr>
            <w:spacing w:before="60"/>
            <w:ind w:firstLine="720"/>
            <w:jc w:val="both"/>
          </w:pPr>
        </w:pPrChange>
      </w:pPr>
      <w:proofErr w:type="spellStart"/>
      <w:r w:rsidRPr="00811844">
        <w:rPr>
          <w:i/>
        </w:rPr>
        <w:t>FinishWizardSequence</w:t>
      </w:r>
      <w:proofErr w:type="spellEnd"/>
      <w:r w:rsidR="00F22294">
        <w:rPr>
          <w:i/>
        </w:rPr>
        <w:t xml:space="preserve"> - </w:t>
      </w:r>
      <w:r w:rsidR="00F22294">
        <w:t xml:space="preserve">in request message should be input the same </w:t>
      </w:r>
      <w:proofErr w:type="spellStart"/>
      <w:r w:rsidR="00F22294" w:rsidRPr="00A746C8">
        <w:rPr>
          <w:i/>
        </w:rPr>
        <w:t>SequenceID</w:t>
      </w:r>
      <w:proofErr w:type="spellEnd"/>
      <w:r w:rsidR="00F22294">
        <w:rPr>
          <w:i/>
        </w:rPr>
        <w:t xml:space="preserve"> </w:t>
      </w:r>
    </w:p>
    <w:p w14:paraId="5DFACBEE" w14:textId="4ADE549F" w:rsidR="00DB4025" w:rsidRDefault="00F22294" w:rsidP="00F22294">
      <w:pPr>
        <w:ind w:firstLine="720"/>
        <w:jc w:val="both"/>
        <w:rPr>
          <w:i/>
        </w:rPr>
      </w:pPr>
      <w:r>
        <w:rPr>
          <w:i/>
        </w:rPr>
        <w:t xml:space="preserve">                                        </w:t>
      </w:r>
      <w:proofErr w:type="gramStart"/>
      <w:r w:rsidRPr="00FF5476">
        <w:t>which</w:t>
      </w:r>
      <w:proofErr w:type="gramEnd"/>
      <w:r w:rsidRPr="00FF5476">
        <w:t xml:space="preserve"> you got</w:t>
      </w:r>
      <w:r>
        <w:t xml:space="preserve"> in response for </w:t>
      </w:r>
      <w:proofErr w:type="spellStart"/>
      <w:r w:rsidRPr="00CA6BF9">
        <w:rPr>
          <w:i/>
        </w:rPr>
        <w:t>StartWizardSequence</w:t>
      </w:r>
      <w:proofErr w:type="spellEnd"/>
      <w:r>
        <w:rPr>
          <w:i/>
        </w:rPr>
        <w:t xml:space="preserve"> </w:t>
      </w:r>
      <w:r w:rsidRPr="00FF5476">
        <w:t>method</w:t>
      </w:r>
      <w:r>
        <w:t>.</w:t>
      </w:r>
    </w:p>
    <w:p w14:paraId="4BFE816D" w14:textId="573D9298" w:rsidR="00A77905" w:rsidDel="007C2EBD" w:rsidRDefault="003B2983" w:rsidP="00F22294">
      <w:pPr>
        <w:spacing w:before="120"/>
        <w:jc w:val="both"/>
        <w:rPr>
          <w:del w:id="1279" w:author="Martin Ćosić" w:date="2018-01-25T16:37:00Z"/>
        </w:rPr>
      </w:pPr>
      <w:commentRangeStart w:id="1280"/>
      <w:commentRangeStart w:id="1281"/>
      <w:del w:id="1282" w:author="Martin Ćosić" w:date="2018-01-25T16:37:00Z">
        <w:r w:rsidDel="007C2EBD">
          <w:delText xml:space="preserve"> </w:delText>
        </w:r>
      </w:del>
      <w:ins w:id="1283" w:author="Anita Rendulić" w:date="2018-01-07T18:08:00Z">
        <w:del w:id="1284" w:author="Martin Ćosić" w:date="2018-01-25T16:37:00Z">
          <w:r w:rsidR="00325F4D" w:rsidDel="007C2EBD">
            <w:delText>For</w:delText>
          </w:r>
        </w:del>
      </w:ins>
      <w:del w:id="1285" w:author="Martin Ćosić" w:date="2018-01-25T16:37:00Z">
        <w:r w:rsidR="0090566A" w:rsidDel="007C2EBD">
          <w:delText xml:space="preserve">In </w:delText>
        </w:r>
        <w:r w:rsidR="0090566A" w:rsidRPr="003B2983" w:rsidDel="007C2EBD">
          <w:rPr>
            <w:i/>
          </w:rPr>
          <w:delText xml:space="preserve">Add </w:delText>
        </w:r>
        <w:r w:rsidR="001244B5" w:rsidRPr="001244B5" w:rsidDel="007C2EBD">
          <w:delText>and</w:delText>
        </w:r>
        <w:r w:rsidR="001244B5" w:rsidDel="007C2EBD">
          <w:rPr>
            <w:i/>
          </w:rPr>
          <w:delText xml:space="preserve"> Assign </w:delText>
        </w:r>
        <w:r w:rsidR="00F22294" w:rsidDel="007C2EBD">
          <w:delText>WS-es in request</w:delText>
        </w:r>
        <w:r w:rsidR="0090566A" w:rsidDel="007C2EBD">
          <w:delText xml:space="preserve"> message</w:delText>
        </w:r>
      </w:del>
      <w:ins w:id="1286" w:author="Anita Rendulić" w:date="2018-01-07T18:08:00Z">
        <w:del w:id="1287" w:author="Martin Ćosić" w:date="2018-01-25T16:37:00Z">
          <w:r w:rsidR="00325F4D" w:rsidDel="007C2EBD">
            <w:delText>s</w:delText>
          </w:r>
        </w:del>
      </w:ins>
      <w:del w:id="1288" w:author="Martin Ćosić" w:date="2018-01-25T16:37:00Z">
        <w:r w:rsidR="0090566A" w:rsidDel="007C2EBD">
          <w:delText xml:space="preserve"> should be input the same </w:delText>
        </w:r>
        <w:r w:rsidR="0090566A" w:rsidRPr="00A746C8" w:rsidDel="007C2EBD">
          <w:rPr>
            <w:i/>
          </w:rPr>
          <w:delText>SequenceID</w:delText>
        </w:r>
        <w:r w:rsidR="0090566A" w:rsidDel="007C2EBD">
          <w:rPr>
            <w:i/>
          </w:rPr>
          <w:delText xml:space="preserve"> </w:delText>
        </w:r>
        <w:r w:rsidR="0090566A" w:rsidRPr="00FF5476" w:rsidDel="007C2EBD">
          <w:delText xml:space="preserve">which </w:delText>
        </w:r>
      </w:del>
    </w:p>
    <w:p w14:paraId="5C4F1222" w14:textId="20CCFE50" w:rsidR="0090566A" w:rsidDel="007C2EBD" w:rsidRDefault="00A77905" w:rsidP="00F22294">
      <w:pPr>
        <w:jc w:val="both"/>
        <w:rPr>
          <w:del w:id="1289" w:author="Martin Ćosić" w:date="2018-01-25T16:37:00Z"/>
        </w:rPr>
      </w:pPr>
      <w:del w:id="1290" w:author="Martin Ćosić" w:date="2018-01-25T16:37:00Z">
        <w:r w:rsidDel="007C2EBD">
          <w:delText xml:space="preserve"> </w:delText>
        </w:r>
        <w:r w:rsidR="0090566A" w:rsidRPr="00FF5476" w:rsidDel="007C2EBD">
          <w:delText>you</w:delText>
        </w:r>
        <w:r w:rsidDel="007C2EBD">
          <w:delText xml:space="preserve"> </w:delText>
        </w:r>
        <w:r w:rsidR="0090566A" w:rsidRPr="00FF5476" w:rsidDel="007C2EBD">
          <w:delText>got</w:delText>
        </w:r>
        <w:r w:rsidR="00F22294" w:rsidDel="007C2EBD">
          <w:delText xml:space="preserve"> in response</w:delText>
        </w:r>
        <w:r w:rsidR="0090566A" w:rsidDel="007C2EBD">
          <w:delText xml:space="preserve"> for </w:delText>
        </w:r>
        <w:r w:rsidR="0090566A" w:rsidRPr="00CA6BF9" w:rsidDel="007C2EBD">
          <w:rPr>
            <w:i/>
          </w:rPr>
          <w:delText>StartWizardSequence</w:delText>
        </w:r>
        <w:r w:rsidR="0090566A" w:rsidDel="007C2EBD">
          <w:rPr>
            <w:i/>
          </w:rPr>
          <w:delText xml:space="preserve"> </w:delText>
        </w:r>
        <w:r w:rsidR="0090566A" w:rsidRPr="00FF5476" w:rsidDel="007C2EBD">
          <w:delText>method</w:delText>
        </w:r>
        <w:r w:rsidR="003B2983" w:rsidDel="007C2EBD">
          <w:delText>.</w:delText>
        </w:r>
        <w:r w:rsidR="00CB60DF" w:rsidDel="007C2EBD">
          <w:delText xml:space="preserve">   </w:delText>
        </w:r>
      </w:del>
    </w:p>
    <w:p w14:paraId="1012CB17" w14:textId="2E8772CA" w:rsidR="00D25AED" w:rsidDel="007C2EBD" w:rsidRDefault="00CB60DF" w:rsidP="00D25AED">
      <w:pPr>
        <w:spacing w:before="120"/>
        <w:rPr>
          <w:del w:id="1291" w:author="Martin Ćosić" w:date="2018-01-25T16:37:00Z"/>
        </w:rPr>
      </w:pPr>
      <w:del w:id="1292" w:author="Martin Ćosić" w:date="2018-01-25T16:37:00Z">
        <w:r w:rsidDel="007C2EBD">
          <w:delText xml:space="preserve"> </w:delText>
        </w:r>
        <w:r w:rsidR="00D25AED" w:rsidDel="007C2EBD">
          <w:delText xml:space="preserve">In </w:delText>
        </w:r>
        <w:r w:rsidR="00D25AED" w:rsidRPr="00D25AED" w:rsidDel="007C2EBD">
          <w:rPr>
            <w:i/>
          </w:rPr>
          <w:delText>Get</w:delText>
        </w:r>
        <w:r w:rsidR="00D25AED" w:rsidDel="007C2EBD">
          <w:delText xml:space="preserve"> WS-es, the following operators can be used:</w:delText>
        </w:r>
      </w:del>
    </w:p>
    <w:p w14:paraId="45A4D988" w14:textId="1D4B79B7" w:rsidR="00D25AED" w:rsidDel="007C2EBD" w:rsidRDefault="00D25AED" w:rsidP="00BE61DA">
      <w:pPr>
        <w:pStyle w:val="ListParagraph"/>
        <w:numPr>
          <w:ilvl w:val="0"/>
          <w:numId w:val="7"/>
        </w:numPr>
        <w:rPr>
          <w:del w:id="1293" w:author="Martin Ćosić" w:date="2018-01-25T16:37:00Z"/>
        </w:rPr>
      </w:pPr>
      <w:del w:id="1294" w:author="Martin Ćosić" w:date="2018-01-25T16:37:00Z">
        <w:r w:rsidDel="007C2EBD">
          <w:delText>Equal</w:delText>
        </w:r>
      </w:del>
    </w:p>
    <w:p w14:paraId="603A0814" w14:textId="73891C26" w:rsidR="00D25AED" w:rsidDel="007C2EBD" w:rsidRDefault="00D25AED" w:rsidP="00BE61DA">
      <w:pPr>
        <w:pStyle w:val="ListParagraph"/>
        <w:numPr>
          <w:ilvl w:val="0"/>
          <w:numId w:val="7"/>
        </w:numPr>
        <w:rPr>
          <w:del w:id="1295" w:author="Martin Ćosić" w:date="2018-01-25T16:37:00Z"/>
        </w:rPr>
      </w:pPr>
      <w:del w:id="1296" w:author="Martin Ćosić" w:date="2018-01-25T16:37:00Z">
        <w:r w:rsidDel="007C2EBD">
          <w:delText>Like</w:delText>
        </w:r>
      </w:del>
    </w:p>
    <w:p w14:paraId="2D54C0A8" w14:textId="6E09C042" w:rsidR="00D25AED" w:rsidDel="007C2EBD" w:rsidRDefault="00D25AED" w:rsidP="00BE61DA">
      <w:pPr>
        <w:pStyle w:val="ListParagraph"/>
        <w:numPr>
          <w:ilvl w:val="0"/>
          <w:numId w:val="7"/>
        </w:numPr>
        <w:rPr>
          <w:del w:id="1297" w:author="Martin Ćosić" w:date="2018-01-25T16:37:00Z"/>
        </w:rPr>
      </w:pPr>
      <w:del w:id="1298" w:author="Martin Ćosić" w:date="2018-01-25T16:37:00Z">
        <w:r w:rsidDel="007C2EBD">
          <w:delText>GreaterThan</w:delText>
        </w:r>
      </w:del>
    </w:p>
    <w:p w14:paraId="276FBB42" w14:textId="072197E5" w:rsidR="00D25AED" w:rsidDel="007C2EBD" w:rsidRDefault="00D25AED" w:rsidP="00BE61DA">
      <w:pPr>
        <w:pStyle w:val="ListParagraph"/>
        <w:numPr>
          <w:ilvl w:val="0"/>
          <w:numId w:val="7"/>
        </w:numPr>
        <w:rPr>
          <w:del w:id="1299" w:author="Martin Ćosić" w:date="2018-01-25T16:37:00Z"/>
        </w:rPr>
      </w:pPr>
      <w:del w:id="1300" w:author="Martin Ćosić" w:date="2018-01-25T16:37:00Z">
        <w:r w:rsidDel="007C2EBD">
          <w:delText>GreaterThanOrEqual</w:delText>
        </w:r>
      </w:del>
    </w:p>
    <w:p w14:paraId="046F9EBC" w14:textId="2ECCDFAB" w:rsidR="00D25AED" w:rsidDel="007C2EBD" w:rsidRDefault="00D25AED" w:rsidP="00BE61DA">
      <w:pPr>
        <w:pStyle w:val="ListParagraph"/>
        <w:numPr>
          <w:ilvl w:val="0"/>
          <w:numId w:val="7"/>
        </w:numPr>
        <w:rPr>
          <w:del w:id="1301" w:author="Martin Ćosić" w:date="2018-01-25T16:37:00Z"/>
        </w:rPr>
      </w:pPr>
      <w:del w:id="1302" w:author="Martin Ćosić" w:date="2018-01-25T16:37:00Z">
        <w:r w:rsidDel="007C2EBD">
          <w:delText>LessThan</w:delText>
        </w:r>
      </w:del>
    </w:p>
    <w:p w14:paraId="0C009A6C" w14:textId="0D666924" w:rsidR="0090566A" w:rsidDel="007C2EBD" w:rsidRDefault="00D25AED" w:rsidP="00560036">
      <w:pPr>
        <w:pStyle w:val="ListParagraph"/>
        <w:numPr>
          <w:ilvl w:val="0"/>
          <w:numId w:val="7"/>
        </w:numPr>
        <w:rPr>
          <w:del w:id="1303" w:author="Martin Ćosić" w:date="2018-01-25T16:37:00Z"/>
        </w:rPr>
      </w:pPr>
      <w:del w:id="1304" w:author="Martin Ćosić" w:date="2018-01-25T16:37:00Z">
        <w:r w:rsidDel="007C2EBD">
          <w:delText>LessThanOrEqual.</w:delText>
        </w:r>
      </w:del>
    </w:p>
    <w:p w14:paraId="20874DD8" w14:textId="22444B6F" w:rsidR="0090566A" w:rsidDel="007C2EBD" w:rsidRDefault="0090566A" w:rsidP="00560036">
      <w:pPr>
        <w:spacing w:before="120"/>
        <w:jc w:val="both"/>
        <w:rPr>
          <w:del w:id="1305" w:author="Martin Ćosić" w:date="2018-01-25T16:37:00Z"/>
        </w:rPr>
      </w:pPr>
      <w:del w:id="1306" w:author="Martin Ćosić" w:date="2018-01-25T16:37:00Z">
        <w:r w:rsidDel="007C2EBD">
          <w:delText>Status ‘0’ in response means, that WS was successfully executed.</w:delText>
        </w:r>
        <w:r w:rsidRPr="0090566A" w:rsidDel="007C2EBD">
          <w:rPr>
            <w:i/>
          </w:rPr>
          <w:delText xml:space="preserve">   </w:delText>
        </w:r>
        <w:commentRangeEnd w:id="1280"/>
        <w:r w:rsidR="00B05217" w:rsidDel="007C2EBD">
          <w:rPr>
            <w:rStyle w:val="CommentReference"/>
          </w:rPr>
          <w:commentReference w:id="1280"/>
        </w:r>
        <w:commentRangeEnd w:id="1281"/>
        <w:r w:rsidR="00F84FA7" w:rsidDel="007C2EBD">
          <w:rPr>
            <w:rStyle w:val="CommentReference"/>
          </w:rPr>
          <w:commentReference w:id="1281"/>
        </w:r>
      </w:del>
    </w:p>
    <w:p w14:paraId="26C1E7CF" w14:textId="63140281" w:rsidR="00B67934" w:rsidRPr="009A192E" w:rsidRDefault="007C2EBD" w:rsidP="00832204">
      <w:pPr>
        <w:jc w:val="both"/>
        <w:rPr>
          <w:ins w:id="1307" w:author="Martin Ćosić" w:date="2018-01-26T15:49:00Z"/>
          <w:rStyle w:val="Hyperlink"/>
        </w:rPr>
      </w:pPr>
      <w:r>
        <w:rPr>
          <w:rStyle w:val="CommentReference"/>
        </w:rPr>
        <w:commentReference w:id="1308"/>
      </w:r>
      <w:ins w:id="1309" w:author="Martin Ćosić" w:date="2018-01-26T15:49:00Z">
        <w:r w:rsidR="009A192E">
          <w:fldChar w:fldCharType="begin"/>
        </w:r>
        <w:r w:rsidR="009A192E">
          <w:instrText xml:space="preserve"> HYPERLINK  \l "_ACQ-POS_Create_Contract" </w:instrText>
        </w:r>
        <w:r w:rsidR="009A192E">
          <w:fldChar w:fldCharType="separate"/>
        </w:r>
      </w:ins>
    </w:p>
    <w:p w14:paraId="04713E99" w14:textId="077B18E6" w:rsidR="009A192E" w:rsidRPr="009A192E" w:rsidDel="00F75E83" w:rsidRDefault="009A192E">
      <w:pPr>
        <w:jc w:val="both"/>
        <w:rPr>
          <w:ins w:id="1310" w:author="Martin Ćosić" w:date="2018-01-26T15:49:00Z"/>
          <w:del w:id="1311" w:author="Anita Rendulić" w:date="2018-01-07T18:09:00Z"/>
          <w:rStyle w:val="Hyperlink"/>
          <w:rPrChange w:id="1312" w:author="Martin Ćosić" w:date="2018-01-26T15:49:00Z">
            <w:rPr>
              <w:ins w:id="1313" w:author="Martin Ćosić" w:date="2018-01-26T15:49:00Z"/>
              <w:del w:id="1314" w:author="Anita Rendulić" w:date="2018-01-07T18:09:00Z"/>
              <w:rStyle w:val="Hyperlink"/>
              <w:sz w:val="20"/>
              <w:szCs w:val="20"/>
            </w:rPr>
          </w:rPrChange>
        </w:rPr>
      </w:pPr>
      <w:ins w:id="1315" w:author="Martin Ćosić" w:date="2018-01-26T15:49:00Z">
        <w:r w:rsidRPr="009A192E">
          <w:rPr>
            <w:rStyle w:val="Hyperlink"/>
          </w:rPr>
          <w:t>Appendix B - UML sequence diagram</w:t>
        </w:r>
      </w:ins>
    </w:p>
    <w:p w14:paraId="3C511E17" w14:textId="5E0F48E2" w:rsidR="00F75E83" w:rsidRDefault="009A192E" w:rsidP="00832204">
      <w:pPr>
        <w:jc w:val="both"/>
        <w:rPr>
          <w:ins w:id="1316" w:author="Martin Ćosić" w:date="2018-01-26T15:32:00Z"/>
        </w:rPr>
      </w:pPr>
      <w:ins w:id="1317" w:author="Martin Ćosić" w:date="2018-01-26T15:49:00Z">
        <w:r>
          <w:fldChar w:fldCharType="end"/>
        </w:r>
      </w:ins>
    </w:p>
    <w:p w14:paraId="2C4582B5" w14:textId="77777777" w:rsidR="008D26FE" w:rsidRDefault="008D26FE" w:rsidP="00832204">
      <w:pPr>
        <w:jc w:val="both"/>
        <w:rPr>
          <w:ins w:id="1318" w:author="Anita Rendulić" w:date="2018-01-08T08:37:00Z"/>
        </w:rPr>
      </w:pPr>
    </w:p>
    <w:p w14:paraId="76E59031" w14:textId="6B27BB3C" w:rsidR="00832204" w:rsidRPr="009C0F09" w:rsidRDefault="00B67934" w:rsidP="00832204">
      <w:pPr>
        <w:jc w:val="both"/>
      </w:pPr>
      <w:r w:rsidRPr="009C0F09">
        <w:t>S</w:t>
      </w:r>
      <w:r w:rsidR="00606F08" w:rsidRPr="009C0F09">
        <w:t xml:space="preserve">uccessfully </w:t>
      </w:r>
      <w:r w:rsidR="00832204" w:rsidRPr="009C0F09">
        <w:t>added n</w:t>
      </w:r>
      <w:r w:rsidR="00F541CD" w:rsidRPr="009C0F09">
        <w:t>ew</w:t>
      </w:r>
      <w:r w:rsidR="00606F08" w:rsidRPr="009C0F09">
        <w:t xml:space="preserve"> contract </w:t>
      </w:r>
      <w:r w:rsidR="00832204" w:rsidRPr="009C0F09">
        <w:t xml:space="preserve">in the system </w:t>
      </w:r>
      <w:r w:rsidR="00606F08" w:rsidRPr="009C0F09">
        <w:t>by WS-</w:t>
      </w:r>
      <w:proofErr w:type="spellStart"/>
      <w:r w:rsidR="00606F08" w:rsidRPr="009C0F09">
        <w:t>es</w:t>
      </w:r>
      <w:proofErr w:type="spellEnd"/>
      <w:r w:rsidR="00606F08" w:rsidRPr="009C0F09">
        <w:t xml:space="preserve"> per sequence, you can open like </w:t>
      </w:r>
    </w:p>
    <w:p w14:paraId="370488A2" w14:textId="313CCFD5" w:rsidR="00F541CD" w:rsidRPr="009C0F09" w:rsidRDefault="00606F08" w:rsidP="00832204">
      <w:pPr>
        <w:jc w:val="both"/>
      </w:pPr>
      <w:proofErr w:type="gramStart"/>
      <w:r w:rsidRPr="009C0F09">
        <w:t>unfinished</w:t>
      </w:r>
      <w:proofErr w:type="gramEnd"/>
      <w:r w:rsidRPr="009C0F09">
        <w:t xml:space="preserve"> </w:t>
      </w:r>
      <w:r w:rsidRPr="009C0F09">
        <w:rPr>
          <w:i/>
        </w:rPr>
        <w:t xml:space="preserve">New </w:t>
      </w:r>
      <w:ins w:id="1319" w:author="Anita Rendulić" w:date="2018-01-07T18:09:00Z">
        <w:r w:rsidR="00442DE0">
          <w:rPr>
            <w:i/>
          </w:rPr>
          <w:t>c</w:t>
        </w:r>
      </w:ins>
      <w:del w:id="1320" w:author="Anita Rendulić" w:date="2018-01-07T18:09:00Z">
        <w:r w:rsidRPr="009C0F09" w:rsidDel="00442DE0">
          <w:rPr>
            <w:i/>
          </w:rPr>
          <w:delText>C</w:delText>
        </w:r>
      </w:del>
      <w:r w:rsidRPr="009C0F09">
        <w:rPr>
          <w:i/>
        </w:rPr>
        <w:t xml:space="preserve">ontract </w:t>
      </w:r>
      <w:r w:rsidRPr="009C0F09">
        <w:t>wizard case</w:t>
      </w:r>
      <w:ins w:id="1321" w:author="Anita Rendulić" w:date="2018-01-07T18:09:00Z">
        <w:r w:rsidR="00442DE0">
          <w:t xml:space="preserve"> in web application</w:t>
        </w:r>
      </w:ins>
      <w:r w:rsidRPr="009C0F09">
        <w:t>:</w:t>
      </w:r>
    </w:p>
    <w:p w14:paraId="0EA47EF2" w14:textId="2CDF0855" w:rsidR="00E20CB1" w:rsidRPr="009C0F09" w:rsidRDefault="00606F08" w:rsidP="00606F08">
      <w:pPr>
        <w:spacing w:before="120"/>
      </w:pPr>
      <w:r w:rsidRPr="009C0F09">
        <w:rPr>
          <w:i/>
        </w:rPr>
        <w:t xml:space="preserve">    </w:t>
      </w:r>
      <w:r w:rsidR="008A7321" w:rsidRPr="009C0F09">
        <w:rPr>
          <w:i/>
        </w:rPr>
        <w:t xml:space="preserve">Acquiring </w:t>
      </w:r>
      <w:r w:rsidR="00832204" w:rsidRPr="009C0F09">
        <w:t xml:space="preserve">module </w:t>
      </w:r>
      <w:r w:rsidR="008A7321" w:rsidRPr="009C0F09">
        <w:t>&gt;</w:t>
      </w:r>
      <w:r w:rsidR="008A7321" w:rsidRPr="009C0F09">
        <w:rPr>
          <w:i/>
        </w:rPr>
        <w:t xml:space="preserve"> Re</w:t>
      </w:r>
      <w:r w:rsidR="00E20CB1" w:rsidRPr="009C0F09">
        <w:rPr>
          <w:i/>
        </w:rPr>
        <w:t xml:space="preserve">view2 </w:t>
      </w:r>
      <w:r w:rsidR="00832204" w:rsidRPr="009C0F09">
        <w:t xml:space="preserve">form </w:t>
      </w:r>
      <w:r w:rsidR="00E20CB1" w:rsidRPr="009C0F09">
        <w:t>&gt;</w:t>
      </w:r>
      <w:r w:rsidR="00E20CB1" w:rsidRPr="009C0F09">
        <w:rPr>
          <w:i/>
        </w:rPr>
        <w:t xml:space="preserve"> Unfinished wizard cases</w:t>
      </w:r>
    </w:p>
    <w:p w14:paraId="3468C3BB" w14:textId="77777777" w:rsidR="00E20CB1" w:rsidRPr="009C0F09" w:rsidRDefault="00E20CB1" w:rsidP="00E23C99">
      <w:pPr>
        <w:ind w:left="709" w:firstLine="11"/>
      </w:pPr>
    </w:p>
    <w:p w14:paraId="665048C4" w14:textId="3458C82F" w:rsidR="008A7321" w:rsidRPr="009C0F09" w:rsidRDefault="000F09FA" w:rsidP="00606F08">
      <w:r w:rsidRPr="009C0F09">
        <w:t xml:space="preserve">        </w:t>
      </w:r>
      <w:r w:rsidR="00E20CB1" w:rsidRPr="009C0F09">
        <w:rPr>
          <w:noProof/>
          <w:lang w:val="sk-SK" w:eastAsia="sk-SK"/>
        </w:rPr>
        <w:drawing>
          <wp:inline distT="0" distB="0" distL="0" distR="0" wp14:anchorId="35FA8EBC" wp14:editId="33C0EFD2">
            <wp:extent cx="5703393" cy="1225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2150" cy="1236092"/>
                    </a:xfrm>
                    <a:prstGeom prst="rect">
                      <a:avLst/>
                    </a:prstGeom>
                  </pic:spPr>
                </pic:pic>
              </a:graphicData>
            </a:graphic>
          </wp:inline>
        </w:drawing>
      </w:r>
    </w:p>
    <w:p w14:paraId="5F78B961" w14:textId="6DABCDD3" w:rsidR="00A53C54" w:rsidRPr="009C0F09" w:rsidRDefault="00E20CB1" w:rsidP="00A53C54">
      <w:r w:rsidRPr="009C0F09">
        <w:tab/>
      </w:r>
    </w:p>
    <w:p w14:paraId="374F445E" w14:textId="29E0A7A5" w:rsidR="009C0F09" w:rsidRDefault="00442DE0" w:rsidP="009C0F09">
      <w:pPr>
        <w:jc w:val="both"/>
      </w:pPr>
      <w:ins w:id="1322" w:author="Anita Rendulić" w:date="2018-01-07T18:10:00Z">
        <w:r>
          <w:t xml:space="preserve">Search first on this level for </w:t>
        </w:r>
      </w:ins>
      <w:ins w:id="1323" w:author="Anita Rendulić" w:date="2018-01-07T18:11:00Z">
        <w:r>
          <w:t xml:space="preserve">the </w:t>
        </w:r>
      </w:ins>
      <w:ins w:id="1324" w:author="Anita Rendulić" w:date="2018-01-07T18:10:00Z">
        <w:r>
          <w:t>certain unfinished wizard case and select it, then c</w:t>
        </w:r>
      </w:ins>
      <w:del w:id="1325" w:author="Anita Rendulić" w:date="2018-01-07T18:10:00Z">
        <w:r w:rsidR="009C0F09" w:rsidDel="00442DE0">
          <w:delText>C</w:delText>
        </w:r>
      </w:del>
      <w:r w:rsidR="009C0F09">
        <w:t>lick on</w:t>
      </w:r>
      <w:del w:id="1326" w:author="Anita Rendulić" w:date="2018-01-07T18:11:00Z">
        <w:r w:rsidR="009C0F09" w:rsidDel="00442DE0">
          <w:delText xml:space="preserve"> the</w:delText>
        </w:r>
      </w:del>
      <w:r w:rsidR="009C0F09">
        <w:t xml:space="preserve"> </w:t>
      </w:r>
      <w:r w:rsidR="009C0F09" w:rsidRPr="00B45CC5">
        <w:rPr>
          <w:color w:val="FFFFFF" w:themeColor="background1"/>
          <w:highlight w:val="blue"/>
        </w:rPr>
        <w:t>Continue wizard</w:t>
      </w:r>
      <w:r w:rsidR="009C0F09" w:rsidRPr="00B45CC5">
        <w:rPr>
          <w:color w:val="FFFFFF" w:themeColor="background1"/>
        </w:rPr>
        <w:t xml:space="preserve"> </w:t>
      </w:r>
      <w:r w:rsidR="009C0F09">
        <w:t xml:space="preserve">button which will open </w:t>
      </w:r>
      <w:del w:id="1327" w:author="Anita Rendulić" w:date="2018-01-07T18:14:00Z">
        <w:r w:rsidR="009C0F09" w:rsidDel="00442DE0">
          <w:delText xml:space="preserve">unfinished </w:delText>
        </w:r>
      </w:del>
      <w:r w:rsidR="009C0F09">
        <w:t xml:space="preserve">wizard </w:t>
      </w:r>
      <w:del w:id="1328" w:author="Anita Rendulić" w:date="2018-01-07T18:14:00Z">
        <w:r w:rsidR="009C0F09" w:rsidDel="00442DE0">
          <w:delText xml:space="preserve">case </w:delText>
        </w:r>
      </w:del>
      <w:r w:rsidR="009C0F09">
        <w:t xml:space="preserve">and you can continue to work on </w:t>
      </w:r>
      <w:ins w:id="1329" w:author="Anita Rendulić" w:date="2018-01-07T18:14:00Z">
        <w:r>
          <w:t>case</w:t>
        </w:r>
      </w:ins>
      <w:del w:id="1330" w:author="Anita Rendulić" w:date="2018-01-07T18:14:00Z">
        <w:r w:rsidR="009C0F09" w:rsidDel="00442DE0">
          <w:delText>it</w:delText>
        </w:r>
      </w:del>
      <w:r w:rsidR="009C0F09">
        <w:t>. Each wizard step must be populated with valid data in order to publish case</w:t>
      </w:r>
      <w:ins w:id="1331" w:author="Anita Rendulić" w:date="2018-01-07T18:14:00Z">
        <w:r>
          <w:t xml:space="preserve"> or save it temporary</w:t>
        </w:r>
      </w:ins>
      <w:r w:rsidR="009C0F09">
        <w:t xml:space="preserve">. </w:t>
      </w:r>
    </w:p>
    <w:p w14:paraId="76FE8C28" w14:textId="39FB7E25" w:rsidR="009C0F09" w:rsidRDefault="009C0F09" w:rsidP="009C0F09">
      <w:pPr>
        <w:jc w:val="both"/>
      </w:pPr>
      <w:r>
        <w:t xml:space="preserve">By click on the </w:t>
      </w:r>
      <w:r w:rsidRPr="0047317C">
        <w:rPr>
          <w:color w:val="FFFFFF" w:themeColor="background1"/>
          <w:highlight w:val="blue"/>
        </w:rPr>
        <w:t>Finish</w:t>
      </w:r>
      <w:r w:rsidRPr="0047317C">
        <w:t xml:space="preserve"> </w:t>
      </w:r>
      <w:r>
        <w:t xml:space="preserve">button at the last wizard step, contract will be published. </w:t>
      </w:r>
    </w:p>
    <w:p w14:paraId="7EAE8647" w14:textId="125F57F5" w:rsidR="006953BF" w:rsidRPr="009C0F09" w:rsidDel="00D027F1" w:rsidRDefault="006953BF" w:rsidP="009C0F09">
      <w:pPr>
        <w:jc w:val="both"/>
        <w:rPr>
          <w:del w:id="1332" w:author="Martin Ćosić" w:date="2018-02-09T12:29:00Z"/>
        </w:rPr>
      </w:pPr>
    </w:p>
    <w:p w14:paraId="2451EF13" w14:textId="6D98E15D" w:rsidR="00A53C54" w:rsidDel="00D027F1" w:rsidRDefault="00A53C54" w:rsidP="00A53C54">
      <w:pPr>
        <w:rPr>
          <w:del w:id="1333" w:author="Martin Ćosić" w:date="2018-02-09T12:29:00Z"/>
        </w:rPr>
      </w:pPr>
    </w:p>
    <w:p w14:paraId="72FDC412" w14:textId="350FEB79" w:rsidR="00C561D9" w:rsidRPr="004E55A9" w:rsidRDefault="00A53C54" w:rsidP="004E55A9">
      <w:pPr>
        <w:rPr>
          <w:b/>
        </w:rPr>
      </w:pPr>
      <w:r w:rsidRPr="008D6C50">
        <w:rPr>
          <w:b/>
        </w:rPr>
        <w:t xml:space="preserve">Business </w:t>
      </w:r>
      <w:ins w:id="1334" w:author="Anita Rendulić" w:date="2017-12-29T17:15:00Z">
        <w:r w:rsidR="00B86844">
          <w:rPr>
            <w:b/>
          </w:rPr>
          <w:t xml:space="preserve">&amp; system </w:t>
        </w:r>
      </w:ins>
      <w:r w:rsidRPr="008D6C50">
        <w:rPr>
          <w:b/>
        </w:rPr>
        <w:t xml:space="preserve">rules </w:t>
      </w:r>
    </w:p>
    <w:p w14:paraId="461133EB" w14:textId="64C29884" w:rsidR="001D2654" w:rsidRDefault="004E55A9" w:rsidP="009E7814">
      <w:pPr>
        <w:pStyle w:val="ListParagraph"/>
        <w:numPr>
          <w:ilvl w:val="0"/>
          <w:numId w:val="1"/>
        </w:numPr>
        <w:spacing w:before="120"/>
        <w:ind w:left="1077" w:hanging="357"/>
        <w:jc w:val="both"/>
      </w:pPr>
      <w:r>
        <w:t>v</w:t>
      </w:r>
      <w:r w:rsidR="001D2654">
        <w:t xml:space="preserve">alidity </w:t>
      </w:r>
      <w:r>
        <w:t xml:space="preserve">contract </w:t>
      </w:r>
      <w:r w:rsidR="001D2654">
        <w:t xml:space="preserve">date </w:t>
      </w:r>
      <w:r>
        <w:t>must be in</w:t>
      </w:r>
      <w:r w:rsidR="001D2654">
        <w:t xml:space="preserve"> future</w:t>
      </w:r>
      <w:r>
        <w:t>,</w:t>
      </w:r>
      <w:r w:rsidR="001D2654">
        <w:t xml:space="preserve"> </w:t>
      </w:r>
    </w:p>
    <w:p w14:paraId="0C57CE9E" w14:textId="522DD25D" w:rsidR="00C561D9" w:rsidRDefault="004E55A9" w:rsidP="009E7814">
      <w:pPr>
        <w:pStyle w:val="ListParagraph"/>
        <w:numPr>
          <w:ilvl w:val="0"/>
          <w:numId w:val="1"/>
        </w:numPr>
        <w:jc w:val="both"/>
        <w:rPr>
          <w:ins w:id="1335" w:author="Anita Rendulić" w:date="2017-12-29T17:18:00Z"/>
        </w:rPr>
      </w:pPr>
      <w:r>
        <w:t>a</w:t>
      </w:r>
      <w:r w:rsidR="00C561D9">
        <w:t xml:space="preserve">t least one product </w:t>
      </w:r>
      <w:r w:rsidR="009E7814">
        <w:t xml:space="preserve">on contract </w:t>
      </w:r>
      <w:r w:rsidR="00C561D9">
        <w:t xml:space="preserve">must be </w:t>
      </w:r>
      <w:r w:rsidR="00076F05">
        <w:t>active</w:t>
      </w:r>
      <w:r>
        <w:t>,</w:t>
      </w:r>
    </w:p>
    <w:p w14:paraId="42EC1BDE" w14:textId="68A6B670" w:rsidR="00B86844" w:rsidRDefault="00B86844" w:rsidP="009E7814">
      <w:pPr>
        <w:pStyle w:val="ListParagraph"/>
        <w:numPr>
          <w:ilvl w:val="0"/>
          <w:numId w:val="1"/>
        </w:numPr>
        <w:jc w:val="both"/>
      </w:pPr>
      <w:ins w:id="1336" w:author="Anita Rendulić" w:date="2017-12-29T17:18:00Z">
        <w:r>
          <w:t xml:space="preserve">contract for MCVI, Diners and JCB will </w:t>
        </w:r>
      </w:ins>
      <w:ins w:id="1337" w:author="Anita Rendulić" w:date="2017-12-29T17:19:00Z">
        <w:r>
          <w:t>be separate from the contract for AMEX,</w:t>
        </w:r>
      </w:ins>
    </w:p>
    <w:p w14:paraId="03B4D4FB" w14:textId="49C5C083" w:rsidR="00C561D9" w:rsidRPr="00EE3AB6" w:rsidRDefault="004E55A9" w:rsidP="009E7814">
      <w:pPr>
        <w:pStyle w:val="ListParagraph"/>
        <w:numPr>
          <w:ilvl w:val="0"/>
          <w:numId w:val="1"/>
        </w:numPr>
        <w:spacing w:after="40" w:line="256" w:lineRule="auto"/>
        <w:contextualSpacing/>
        <w:jc w:val="both"/>
        <w:rPr>
          <w:rFonts w:ascii="Arial" w:hAnsi="Arial"/>
          <w:szCs w:val="22"/>
        </w:rPr>
      </w:pPr>
      <w:r>
        <w:t>p</w:t>
      </w:r>
      <w:r w:rsidR="00C561D9">
        <w:t xml:space="preserve">roducts on retailer and terminal level are </w:t>
      </w:r>
      <w:del w:id="1338" w:author="Anita Rendulić" w:date="2017-12-29T17:17:00Z">
        <w:r w:rsidR="00C561D9" w:rsidDel="00B86844">
          <w:delText>sub</w:delText>
        </w:r>
      </w:del>
      <w:r w:rsidR="00C561D9">
        <w:t xml:space="preserve">set of products defined on </w:t>
      </w:r>
      <w:ins w:id="1339" w:author="Anita Rendulić" w:date="2017-12-29T17:17:00Z">
        <w:r w:rsidR="00B86844">
          <w:t xml:space="preserve">all </w:t>
        </w:r>
      </w:ins>
      <w:r w:rsidR="00C561D9">
        <w:t>contract</w:t>
      </w:r>
      <w:ins w:id="1340" w:author="Anita Rendulić" w:date="2017-12-29T17:17:00Z">
        <w:r w:rsidR="00B86844">
          <w:t>s</w:t>
        </w:r>
      </w:ins>
      <w:r w:rsidR="00C561D9">
        <w:t xml:space="preserve"> level</w:t>
      </w:r>
      <w:ins w:id="1341" w:author="Anita Rendulić" w:date="2017-12-29T17:17:00Z">
        <w:r w:rsidR="00B86844">
          <w:t xml:space="preserve"> for the customer</w:t>
        </w:r>
      </w:ins>
      <w:r>
        <w:t>,</w:t>
      </w:r>
    </w:p>
    <w:p w14:paraId="2ACD03FD" w14:textId="64D5EAA6" w:rsidR="00A53C54" w:rsidRPr="004005A5" w:rsidRDefault="004E55A9">
      <w:pPr>
        <w:pStyle w:val="ListParagraph"/>
        <w:numPr>
          <w:ilvl w:val="0"/>
          <w:numId w:val="1"/>
        </w:numPr>
        <w:spacing w:after="40" w:line="256" w:lineRule="auto"/>
        <w:contextualSpacing/>
        <w:jc w:val="both"/>
        <w:rPr>
          <w:ins w:id="1342" w:author="Anita Rendulić" w:date="2018-01-07T18:35:00Z"/>
          <w:rFonts w:ascii="Arial" w:hAnsi="Arial"/>
          <w:szCs w:val="22"/>
          <w:rPrChange w:id="1343" w:author="Anita Rendulić" w:date="2018-01-07T19:23:00Z">
            <w:rPr>
              <w:ins w:id="1344" w:author="Anita Rendulić" w:date="2018-01-07T18:35:00Z"/>
            </w:rPr>
          </w:rPrChange>
        </w:rPr>
      </w:pPr>
      <w:r w:rsidRPr="004005A5">
        <w:rPr>
          <w:rFonts w:ascii="Arial" w:hAnsi="Arial" w:cs="Arial"/>
          <w:i/>
        </w:rPr>
        <w:t>c</w:t>
      </w:r>
      <w:r w:rsidR="002F7A28" w:rsidRPr="004005A5">
        <w:t>ustomer can ha</w:t>
      </w:r>
      <w:r w:rsidR="007C53A1" w:rsidRPr="004005A5">
        <w:t>ve one or more active contracts</w:t>
      </w:r>
      <w:r w:rsidR="009E7814" w:rsidRPr="004005A5">
        <w:t>,</w:t>
      </w:r>
      <w:ins w:id="1345" w:author="Anita Rendulić" w:date="2018-01-07T19:23:00Z">
        <w:r w:rsidR="004005A5" w:rsidRPr="004005A5">
          <w:t xml:space="preserve"> </w:t>
        </w:r>
        <w:r w:rsidR="004005A5" w:rsidRPr="004005A5">
          <w:rPr>
            <w:rPrChange w:author="Anita Rendulić" w:date="2018-01-07T19:23:00Z" w:id="1346">
              <w:rPr>
                <w:color w:val="FF0000"/>
              </w:rPr>
            </w:rPrChange>
          </w:rPr>
          <w:t xml:space="preserve">but two contracts with the same products cannot be assigned to one terminal because of  overlapping (they can overlapped in the case of </w:t>
        </w:r>
        <w:proofErr w:type="spellStart"/>
        <w:r w:rsidR="004005A5" w:rsidRPr="004005A5">
          <w:rPr>
            <w:rPrChange w:author="Anita Rendulić" w:date="2018-01-07T19:23:00Z" w:id="1347">
              <w:rPr>
                <w:color w:val="FF0000"/>
              </w:rPr>
            </w:rPrChange>
          </w:rPr>
          <w:t>eCommerce</w:t>
        </w:r>
        <w:proofErr w:type="spellEnd"/>
        <w:r w:rsidR="004005A5" w:rsidRPr="004005A5">
          <w:rPr>
            <w:rPrChange w:author="Anita Rendulić" w:date="2018-01-07T19:23:00Z" w:id="1348">
              <w:rPr>
                <w:color w:val="FF0000"/>
              </w:rPr>
            </w:rPrChange>
          </w:rPr>
          <w:t xml:space="preserve"> contract and POS contract), </w:t>
        </w:r>
      </w:ins>
    </w:p>
    <w:p w14:paraId="4A26035D" w14:textId="0A69600B" w:rsidR="00C3647E" w:rsidRPr="009E7814" w:rsidRDefault="00C3647E" w:rsidP="009E7814">
      <w:pPr>
        <w:pStyle w:val="ListParagraph"/>
        <w:numPr>
          <w:ilvl w:val="0"/>
          <w:numId w:val="1"/>
        </w:numPr>
        <w:spacing w:after="40" w:line="256" w:lineRule="auto"/>
        <w:contextualSpacing/>
        <w:jc w:val="both"/>
        <w:rPr>
          <w:rFonts w:ascii="Arial" w:hAnsi="Arial"/>
          <w:szCs w:val="22"/>
        </w:rPr>
      </w:pPr>
      <w:ins w:id="1349" w:author="Anita Rendulić" w:date="2018-01-07T18:35:00Z">
        <w:r>
          <w:lastRenderedPageBreak/>
          <w:t xml:space="preserve">explained in </w:t>
        </w:r>
      </w:ins>
      <w:ins w:id="1350" w:author="Martin Ćosić" w:date="2018-01-19T13:05:00Z">
        <w:r w:rsidR="00EA2C3E">
          <w:rPr>
            <w:color w:val="0070C0"/>
          </w:rPr>
          <w:fldChar w:fldCharType="begin"/>
        </w:r>
        <w:r w:rsidR="00EA2C3E">
          <w:rPr>
            <w:color w:val="0070C0"/>
          </w:rPr>
          <w:instrText xml:space="preserve"> HYPERLINK  \l "_5.2._UC_POS_3" </w:instrText>
        </w:r>
        <w:r w:rsidR="00EA2C3E">
          <w:rPr>
            <w:color w:val="0070C0"/>
          </w:rPr>
          <w:fldChar w:fldCharType="separate"/>
        </w:r>
        <w:r w:rsidRPr="00EA2C3E">
          <w:rPr>
            <w:rStyle w:val="Hyperlink"/>
            <w:rPrChange w:author="Anita Rendulić" w:date="2018-01-07T18:35:00Z" w:id="1351">
              <w:rPr/>
            </w:rPrChange>
          </w:rPr>
          <w:t>UC POS 014</w:t>
        </w:r>
        <w:r w:rsidR="00EA2C3E">
          <w:rPr>
            <w:color w:val="0070C0"/>
          </w:rPr>
          <w:fldChar w:fldCharType="end"/>
        </w:r>
      </w:ins>
      <w:ins w:id="1352" w:author="Anita Rendulić" w:date="2018-01-07T18:35:00Z">
        <w:r>
          <w:t>,</w:t>
        </w:r>
      </w:ins>
    </w:p>
    <w:p w14:paraId="786270F8" w14:textId="083A144F" w:rsidR="009E7814" w:rsidRPr="00861304" w:rsidRDefault="009E7814" w:rsidP="009E7814">
      <w:pPr>
        <w:pStyle w:val="ListParagraph"/>
        <w:numPr>
          <w:ilvl w:val="0"/>
          <w:numId w:val="1"/>
        </w:numPr>
        <w:spacing w:after="40" w:line="256" w:lineRule="auto"/>
        <w:contextualSpacing/>
        <w:jc w:val="both"/>
        <w:rPr>
          <w:ins w:id="1353" w:author="Anita Rendulić" w:date="2018-01-03T13:15:00Z"/>
          <w:rFonts w:ascii="Arial" w:hAnsi="Arial"/>
          <w:szCs w:val="22"/>
          <w:rPrChange w:id="1354" w:author="Anita Rendulić" w:date="2018-01-03T13:15:00Z">
            <w:rPr>
              <w:ins w:id="1355" w:author="Anita Rendulić" w:date="2018-01-03T13:15:00Z"/>
            </w:rPr>
          </w:rPrChange>
        </w:rPr>
      </w:pPr>
      <w:proofErr w:type="gramStart"/>
      <w:r>
        <w:t>this</w:t>
      </w:r>
      <w:proofErr w:type="gramEnd"/>
      <w:r>
        <w:t xml:space="preserve"> actions will be logged.</w:t>
      </w:r>
    </w:p>
    <w:p w14:paraId="3729CB54" w14:textId="1F787CC1" w:rsidR="00861304" w:rsidRDefault="00861304">
      <w:pPr>
        <w:pStyle w:val="ListParagraph"/>
        <w:spacing w:after="40" w:line="256" w:lineRule="auto"/>
        <w:ind w:left="1080"/>
        <w:contextualSpacing/>
        <w:jc w:val="both"/>
        <w:rPr>
          <w:ins w:id="1356" w:author="Anita Rendulić" w:date="2018-01-03T13:15:00Z"/>
        </w:rPr>
        <w:pPrChange w:id="1357" w:author="Anita Rendulić" w:date="2018-01-03T13:15:00Z">
          <w:pPr>
            <w:pStyle w:val="ListParagraph"/>
            <w:numPr>
              <w:numId w:val="1"/>
            </w:numPr>
            <w:spacing w:after="40" w:line="256" w:lineRule="auto"/>
            <w:ind w:left="1080" w:hanging="360"/>
            <w:contextualSpacing/>
            <w:jc w:val="both"/>
          </w:pPr>
        </w:pPrChange>
      </w:pPr>
    </w:p>
    <w:p w14:paraId="6C56BCE5" w14:textId="7CBFD7B6" w:rsidR="00861304" w:rsidRPr="00966A11" w:rsidDel="00F75E83" w:rsidRDefault="00861304">
      <w:pPr>
        <w:spacing w:after="40" w:line="256" w:lineRule="auto"/>
        <w:contextualSpacing/>
        <w:jc w:val="both"/>
        <w:rPr>
          <w:del w:id="1358" w:author="Martin Ćosić" w:date="2018-01-26T15:33:00Z"/>
          <w:rFonts w:ascii="Arial" w:hAnsi="Arial"/>
          <w:szCs w:val="22"/>
          <w:rPrChange w:id="1359" w:author="Martin Ćosić" w:date="2018-01-26T14:48:00Z">
            <w:rPr>
              <w:del w:id="1360" w:author="Martin Ćosić" w:date="2018-01-26T15:33:00Z"/>
            </w:rPr>
          </w:rPrChange>
        </w:rPr>
        <w:pPrChange w:id="1361" w:author="Martin Ćosić" w:date="2018-01-26T14:48:00Z">
          <w:pPr>
            <w:pStyle w:val="ListParagraph"/>
            <w:numPr>
              <w:numId w:val="1"/>
            </w:numPr>
            <w:spacing w:after="40" w:line="256" w:lineRule="auto"/>
            <w:ind w:left="1080" w:hanging="360"/>
            <w:contextualSpacing/>
            <w:jc w:val="both"/>
          </w:pPr>
        </w:pPrChange>
      </w:pPr>
    </w:p>
    <w:p w14:paraId="7A70D807" w14:textId="267CCD56" w:rsidR="008D26FE" w:rsidRDefault="008D26FE" w:rsidP="00A53C54">
      <w:pPr>
        <w:rPr>
          <w:ins w:id="1362" w:author="Anita Rendulić" w:date="2018-01-08T08:37:00Z"/>
        </w:rPr>
      </w:pPr>
    </w:p>
    <w:p w14:paraId="1CDE2706" w14:textId="17B40CB9" w:rsidR="008D26FE" w:rsidDel="00EC6DE7" w:rsidRDefault="008D26FE" w:rsidP="00A53C54">
      <w:pPr>
        <w:rPr>
          <w:ins w:id="1363" w:author="Anita Rendulić" w:date="2018-01-08T08:37:00Z"/>
          <w:del w:id="1364" w:author="Martin Ćosić" w:date="2018-01-26T13:44:00Z"/>
        </w:rPr>
      </w:pPr>
    </w:p>
    <w:p w14:paraId="40A8E928" w14:textId="658D18DB" w:rsidR="008D26FE" w:rsidDel="00EC6DE7" w:rsidRDefault="008D26FE" w:rsidP="00A53C54">
      <w:pPr>
        <w:rPr>
          <w:ins w:id="1365" w:author="Anita Rendulić" w:date="2018-01-08T08:37:00Z"/>
          <w:del w:id="1366" w:author="Martin Ćosić" w:date="2018-01-26T13:44:00Z"/>
        </w:rPr>
      </w:pPr>
    </w:p>
    <w:p w14:paraId="53B3498F" w14:textId="1CA55252" w:rsidR="008D26FE" w:rsidDel="00EC6DE7" w:rsidRDefault="008D26FE" w:rsidP="00A53C54">
      <w:pPr>
        <w:rPr>
          <w:ins w:id="1367" w:author="Anita Rendulić" w:date="2018-01-08T08:37:00Z"/>
          <w:del w:id="1368" w:author="Martin Ćosić" w:date="2018-01-26T13:44:00Z"/>
        </w:rPr>
      </w:pPr>
    </w:p>
    <w:p w14:paraId="2ED30D15" w14:textId="441AF5DC" w:rsidR="008D26FE" w:rsidDel="00EC6DE7" w:rsidRDefault="008D26FE" w:rsidP="00A53C54">
      <w:pPr>
        <w:rPr>
          <w:ins w:id="1369" w:author="Anita Rendulić" w:date="2018-01-08T08:37:00Z"/>
          <w:del w:id="1370" w:author="Martin Ćosić" w:date="2018-01-26T13:44:00Z"/>
        </w:rPr>
      </w:pPr>
    </w:p>
    <w:p w14:paraId="1681E39A" w14:textId="5ACDE06D" w:rsidR="008D26FE" w:rsidDel="00EC6DE7" w:rsidRDefault="008D26FE" w:rsidP="00A53C54">
      <w:pPr>
        <w:rPr>
          <w:ins w:id="1371" w:author="Anita Rendulić" w:date="2018-01-08T08:37:00Z"/>
          <w:del w:id="1372" w:author="Martin Ćosić" w:date="2018-01-26T13:44:00Z"/>
        </w:rPr>
      </w:pPr>
    </w:p>
    <w:p w14:paraId="59E2C981" w14:textId="669D9FA0" w:rsidR="008D26FE" w:rsidDel="00EC6DE7" w:rsidRDefault="008D26FE" w:rsidP="00A53C54">
      <w:pPr>
        <w:rPr>
          <w:ins w:id="1373" w:author="Anita Rendulić" w:date="2018-01-08T08:37:00Z"/>
          <w:del w:id="1374" w:author="Martin Ćosić" w:date="2018-01-26T13:44:00Z"/>
        </w:rPr>
      </w:pPr>
    </w:p>
    <w:p w14:paraId="1C681635" w14:textId="2D95ED45" w:rsidR="008D26FE" w:rsidDel="00EC6DE7" w:rsidRDefault="008D26FE" w:rsidP="00A53C54">
      <w:pPr>
        <w:rPr>
          <w:ins w:id="1375" w:author="Anita Rendulić" w:date="2018-01-08T08:37:00Z"/>
          <w:del w:id="1376" w:author="Martin Ćosić" w:date="2018-01-26T13:44:00Z"/>
        </w:rPr>
      </w:pPr>
    </w:p>
    <w:p w14:paraId="26EA3531" w14:textId="364645E6" w:rsidR="008D26FE" w:rsidDel="00EC6DE7" w:rsidRDefault="008D26FE" w:rsidP="00A53C54">
      <w:pPr>
        <w:rPr>
          <w:ins w:id="1377" w:author="Anita Rendulić" w:date="2018-01-08T08:37:00Z"/>
          <w:del w:id="1378" w:author="Martin Ćosić" w:date="2018-01-26T13:44:00Z"/>
        </w:rPr>
      </w:pPr>
    </w:p>
    <w:p w14:paraId="6EE08178" w14:textId="3231CEF5" w:rsidR="008D26FE" w:rsidDel="00807BED" w:rsidRDefault="008D26FE" w:rsidP="00A53C54">
      <w:pPr>
        <w:rPr>
          <w:ins w:id="1379" w:author="Anita Rendulić" w:date="2018-01-08T08:37:00Z"/>
          <w:del w:id="1380" w:author="Martin Ćosić" w:date="2018-01-26T11:22:00Z"/>
        </w:rPr>
      </w:pPr>
    </w:p>
    <w:p w14:paraId="3EE54D92" w14:textId="5A57F2D2" w:rsidR="008D26FE" w:rsidDel="00807BED" w:rsidRDefault="008D26FE" w:rsidP="00A53C54">
      <w:pPr>
        <w:rPr>
          <w:ins w:id="1381" w:author="Anita Rendulić" w:date="2018-01-08T08:37:00Z"/>
          <w:del w:id="1382" w:author="Martin Ćosić" w:date="2018-01-26T11:22:00Z"/>
        </w:rPr>
      </w:pPr>
    </w:p>
    <w:p w14:paraId="48EEB237" w14:textId="57A4B1FD" w:rsidR="008D26FE" w:rsidDel="00807BED" w:rsidRDefault="008D26FE" w:rsidP="00A53C54">
      <w:pPr>
        <w:rPr>
          <w:ins w:id="1383" w:author="Anita Rendulić" w:date="2018-01-08T08:37:00Z"/>
          <w:del w:id="1384" w:author="Martin Ćosić" w:date="2018-01-26T11:22:00Z"/>
        </w:rPr>
      </w:pPr>
    </w:p>
    <w:p w14:paraId="756EC007" w14:textId="314E26A3" w:rsidR="008D26FE" w:rsidDel="00807BED" w:rsidRDefault="008D26FE" w:rsidP="00A53C54">
      <w:pPr>
        <w:rPr>
          <w:ins w:id="1385" w:author="Anita Rendulić" w:date="2018-01-08T08:37:00Z"/>
          <w:del w:id="1386" w:author="Martin Ćosić" w:date="2018-01-26T11:22:00Z"/>
        </w:rPr>
      </w:pPr>
    </w:p>
    <w:p w14:paraId="07C818E3" w14:textId="3FF5B945" w:rsidR="008D26FE" w:rsidDel="00807BED" w:rsidRDefault="008D26FE" w:rsidP="00A53C54">
      <w:pPr>
        <w:rPr>
          <w:ins w:id="1387" w:author="Anita Rendulić" w:date="2018-01-08T08:37:00Z"/>
          <w:del w:id="1388" w:author="Martin Ćosić" w:date="2018-01-26T11:22:00Z"/>
        </w:rPr>
      </w:pPr>
    </w:p>
    <w:p w14:paraId="3949A20F" w14:textId="6A1366EF" w:rsidR="008D26FE" w:rsidDel="00807BED" w:rsidRDefault="008D26FE" w:rsidP="00A53C54">
      <w:pPr>
        <w:rPr>
          <w:ins w:id="1389" w:author="Anita Rendulić" w:date="2018-01-08T08:37:00Z"/>
          <w:del w:id="1390" w:author="Martin Ćosić" w:date="2018-01-26T11:22:00Z"/>
        </w:rPr>
      </w:pPr>
    </w:p>
    <w:p w14:paraId="17661BF2" w14:textId="1DEBD211" w:rsidR="008D26FE" w:rsidRPr="00232FD9" w:rsidDel="00807BED" w:rsidRDefault="008D26FE" w:rsidP="00A53C54">
      <w:pPr>
        <w:rPr>
          <w:del w:id="1391" w:author="Martin Ćosić" w:date="2018-01-26T11:22:00Z"/>
        </w:rPr>
      </w:pPr>
    </w:p>
    <w:p w14:paraId="72A76522" w14:textId="2538D9D4" w:rsidR="005575F5" w:rsidDel="00C61543" w:rsidRDefault="005575F5" w:rsidP="00B0760B">
      <w:pPr>
        <w:rPr>
          <w:del w:id="1392" w:author="Martin Ćosić" w:date="2018-01-22T16:26:00Z"/>
        </w:rPr>
      </w:pPr>
    </w:p>
    <w:p w14:paraId="00415687" w14:textId="71A87166" w:rsidR="00263933" w:rsidDel="00861304" w:rsidRDefault="00263933" w:rsidP="00B0760B">
      <w:pPr>
        <w:rPr>
          <w:del w:id="1393" w:author="Anita Rendulić" w:date="2018-01-03T13:15:00Z"/>
        </w:rPr>
      </w:pPr>
    </w:p>
    <w:p w14:paraId="69A6BE7B" w14:textId="02E89DD0" w:rsidR="00263933" w:rsidDel="00861304" w:rsidRDefault="00263933" w:rsidP="00B0760B">
      <w:pPr>
        <w:rPr>
          <w:del w:id="1394" w:author="Anita Rendulić" w:date="2018-01-03T13:15:00Z"/>
        </w:rPr>
      </w:pPr>
    </w:p>
    <w:p w14:paraId="7A3B3606" w14:textId="0C912CE9" w:rsidR="00BF500C" w:rsidDel="00861304" w:rsidRDefault="00BF500C" w:rsidP="00B0760B">
      <w:pPr>
        <w:rPr>
          <w:del w:id="1395" w:author="Anita Rendulić" w:date="2018-01-03T13:15:00Z"/>
        </w:rPr>
      </w:pPr>
    </w:p>
    <w:p w14:paraId="78CCAFA5" w14:textId="4F777A2D" w:rsidR="00BF500C" w:rsidDel="00861304" w:rsidRDefault="00BF500C" w:rsidP="00B0760B">
      <w:pPr>
        <w:rPr>
          <w:del w:id="1396" w:author="Anita Rendulić" w:date="2018-01-03T13:15:00Z"/>
        </w:rPr>
      </w:pPr>
    </w:p>
    <w:p w14:paraId="684E1802" w14:textId="163DC73B" w:rsidR="00BF500C" w:rsidDel="00861304" w:rsidRDefault="00BF500C" w:rsidP="00B0760B">
      <w:pPr>
        <w:rPr>
          <w:del w:id="1397" w:author="Anita Rendulić" w:date="2018-01-03T13:15:00Z"/>
        </w:rPr>
      </w:pPr>
    </w:p>
    <w:p w14:paraId="7419C481" w14:textId="40A3F4A7" w:rsidR="00BF500C" w:rsidDel="00861304" w:rsidRDefault="00BF500C" w:rsidP="00B0760B">
      <w:pPr>
        <w:rPr>
          <w:del w:id="1398" w:author="Anita Rendulić" w:date="2018-01-03T13:15:00Z"/>
        </w:rPr>
      </w:pPr>
    </w:p>
    <w:p w14:paraId="3F2A77E0" w14:textId="17EAC74A" w:rsidR="00BF500C" w:rsidDel="00861304" w:rsidRDefault="00BF500C" w:rsidP="00B0760B">
      <w:pPr>
        <w:rPr>
          <w:del w:id="1399" w:author="Anita Rendulić" w:date="2018-01-03T13:15:00Z"/>
        </w:rPr>
      </w:pPr>
    </w:p>
    <w:p w14:paraId="15CA6A7B" w14:textId="0AD8076B" w:rsidR="00BF500C" w:rsidDel="00861304" w:rsidRDefault="00BF500C" w:rsidP="00B0760B">
      <w:pPr>
        <w:rPr>
          <w:del w:id="1400" w:author="Anita Rendulić" w:date="2018-01-03T13:15:00Z"/>
        </w:rPr>
      </w:pPr>
    </w:p>
    <w:p w14:paraId="25D04AC9" w14:textId="00E676CF" w:rsidR="00BF500C" w:rsidDel="00861304" w:rsidRDefault="00BF500C" w:rsidP="00B0760B">
      <w:pPr>
        <w:rPr>
          <w:del w:id="1401" w:author="Anita Rendulić" w:date="2018-01-03T13:15:00Z"/>
        </w:rPr>
      </w:pPr>
    </w:p>
    <w:p w14:paraId="6A925915" w14:textId="6D7D142C" w:rsidR="00BF500C" w:rsidDel="00861304" w:rsidRDefault="00BF500C" w:rsidP="00B0760B">
      <w:pPr>
        <w:rPr>
          <w:del w:id="1402" w:author="Anita Rendulić" w:date="2018-01-03T13:15:00Z"/>
        </w:rPr>
      </w:pPr>
    </w:p>
    <w:p w14:paraId="1DE95BD2" w14:textId="2CE0D0A1" w:rsidR="00BF500C" w:rsidDel="00861304" w:rsidRDefault="00BF500C" w:rsidP="00B0760B">
      <w:pPr>
        <w:rPr>
          <w:del w:id="1403" w:author="Anita Rendulić" w:date="2018-01-03T13:15:00Z"/>
        </w:rPr>
      </w:pPr>
    </w:p>
    <w:p w14:paraId="6CDEB92C" w14:textId="03E086CC" w:rsidR="00BF500C" w:rsidDel="00861304" w:rsidRDefault="00BF500C" w:rsidP="00B0760B">
      <w:pPr>
        <w:rPr>
          <w:del w:id="1404" w:author="Anita Rendulić" w:date="2018-01-03T13:15:00Z"/>
        </w:rPr>
      </w:pPr>
    </w:p>
    <w:p w14:paraId="1E2D1569" w14:textId="7AB89B79" w:rsidR="00BF500C" w:rsidDel="00861304" w:rsidRDefault="00BF500C" w:rsidP="00B0760B">
      <w:pPr>
        <w:rPr>
          <w:del w:id="1405" w:author="Anita Rendulić" w:date="2018-01-03T13:15:00Z"/>
        </w:rPr>
      </w:pPr>
    </w:p>
    <w:p w14:paraId="68822DB7" w14:textId="3C22B940" w:rsidR="00BF500C" w:rsidDel="00861304" w:rsidRDefault="00BF500C" w:rsidP="00B0760B">
      <w:pPr>
        <w:rPr>
          <w:del w:id="1406" w:author="Anita Rendulić" w:date="2018-01-03T13:15:00Z"/>
        </w:rPr>
      </w:pPr>
    </w:p>
    <w:p w14:paraId="4EB29BE5" w14:textId="608E5FA1" w:rsidR="00BF500C" w:rsidDel="00861304" w:rsidRDefault="00BF500C" w:rsidP="00B0760B">
      <w:pPr>
        <w:rPr>
          <w:del w:id="1407" w:author="Anita Rendulić" w:date="2018-01-03T13:15:00Z"/>
        </w:rPr>
      </w:pPr>
    </w:p>
    <w:p w14:paraId="4E1E78C2" w14:textId="3B4CA2F9" w:rsidR="00BF500C" w:rsidDel="00861304" w:rsidRDefault="00BF500C" w:rsidP="00B0760B">
      <w:pPr>
        <w:rPr>
          <w:del w:id="1408" w:author="Anita Rendulić" w:date="2018-01-03T13:15:00Z"/>
        </w:rPr>
      </w:pPr>
    </w:p>
    <w:p w14:paraId="67F4DF1C" w14:textId="21E3BD36" w:rsidR="00BF500C" w:rsidDel="00861304" w:rsidRDefault="00BF500C" w:rsidP="00B0760B">
      <w:pPr>
        <w:rPr>
          <w:del w:id="1409" w:author="Anita Rendulić" w:date="2018-01-03T13:15:00Z"/>
        </w:rPr>
      </w:pPr>
    </w:p>
    <w:p w14:paraId="64EDAB3C" w14:textId="10856635" w:rsidR="00BF500C" w:rsidDel="00861304" w:rsidRDefault="00BF500C" w:rsidP="00B0760B">
      <w:pPr>
        <w:rPr>
          <w:del w:id="1410" w:author="Anita Rendulić" w:date="2018-01-03T13:15:00Z"/>
        </w:rPr>
      </w:pPr>
    </w:p>
    <w:p w14:paraId="4C44BD07" w14:textId="5B929FBB" w:rsidR="00BF500C" w:rsidDel="00861304" w:rsidRDefault="00BF500C" w:rsidP="00B0760B">
      <w:pPr>
        <w:rPr>
          <w:del w:id="1411" w:author="Anita Rendulić" w:date="2018-01-03T13:15:00Z"/>
        </w:rPr>
      </w:pPr>
    </w:p>
    <w:p w14:paraId="7CDCAD9C" w14:textId="2E7387A6" w:rsidR="00BF500C" w:rsidDel="00861304" w:rsidRDefault="00BF500C" w:rsidP="00B0760B">
      <w:pPr>
        <w:rPr>
          <w:del w:id="1412" w:author="Anita Rendulić" w:date="2018-01-03T13:15:00Z"/>
        </w:rPr>
      </w:pPr>
    </w:p>
    <w:p w14:paraId="69F26931" w14:textId="1704422B" w:rsidR="00BF500C" w:rsidDel="00861304" w:rsidRDefault="00BF500C" w:rsidP="00B0760B">
      <w:pPr>
        <w:rPr>
          <w:del w:id="1413" w:author="Anita Rendulić" w:date="2018-01-03T13:15:00Z"/>
        </w:rPr>
      </w:pPr>
    </w:p>
    <w:p w14:paraId="7420D1C7" w14:textId="05B68C8C" w:rsidR="0090566A" w:rsidRPr="00692AD8" w:rsidRDefault="0090566A" w:rsidP="0090566A">
      <w:pPr>
        <w:pStyle w:val="Heading1"/>
        <w:rPr>
          <w:color w:val="auto"/>
          <w:sz w:val="24"/>
          <w:szCs w:val="24"/>
        </w:rPr>
      </w:pPr>
      <w:bookmarkStart w:id="1414" w:name="_5.2._UC_POS_3"/>
      <w:bookmarkStart w:id="1415" w:name="_Toc506563199"/>
      <w:bookmarkEnd w:id="1414"/>
      <w:r w:rsidRPr="00692AD8">
        <w:rPr>
          <w:color w:val="auto"/>
          <w:sz w:val="24"/>
          <w:szCs w:val="24"/>
        </w:rPr>
        <w:t xml:space="preserve">5.2. UC POS </w:t>
      </w:r>
      <w:r w:rsidR="00BF500C">
        <w:rPr>
          <w:color w:val="auto"/>
          <w:sz w:val="24"/>
          <w:szCs w:val="24"/>
        </w:rPr>
        <w:t>01</w:t>
      </w:r>
      <w:r w:rsidR="00861304">
        <w:rPr>
          <w:color w:val="auto"/>
          <w:sz w:val="24"/>
          <w:szCs w:val="24"/>
        </w:rPr>
        <w:t>4</w:t>
      </w:r>
      <w:r>
        <w:rPr>
          <w:color w:val="auto"/>
          <w:sz w:val="24"/>
          <w:szCs w:val="24"/>
        </w:rPr>
        <w:t xml:space="preserve">: </w:t>
      </w:r>
      <w:commentRangeStart w:id="1416"/>
      <w:commentRangeStart w:id="1417"/>
      <w:commentRangeStart w:id="1418"/>
      <w:r>
        <w:rPr>
          <w:color w:val="auto"/>
          <w:sz w:val="24"/>
          <w:szCs w:val="24"/>
        </w:rPr>
        <w:t>Add new c</w:t>
      </w:r>
      <w:r w:rsidRPr="00692AD8">
        <w:rPr>
          <w:color w:val="auto"/>
          <w:sz w:val="24"/>
          <w:szCs w:val="24"/>
        </w:rPr>
        <w:t>ontract</w:t>
      </w:r>
      <w:r>
        <w:rPr>
          <w:color w:val="auto"/>
          <w:sz w:val="24"/>
          <w:szCs w:val="24"/>
        </w:rPr>
        <w:t xml:space="preserve"> through web application</w:t>
      </w:r>
      <w:commentRangeEnd w:id="1416"/>
      <w:r w:rsidR="005413D7">
        <w:rPr>
          <w:rStyle w:val="CommentReference"/>
          <w:rFonts w:ascii="Helvetica" w:hAnsi="Helvetica" w:eastAsia="Cambria"/>
          <w:b w:val="0"/>
          <w:bCs w:val="0"/>
          <w:color w:val="auto"/>
          <w:kern w:val="0"/>
        </w:rPr>
        <w:commentReference w:id="1416"/>
      </w:r>
      <w:commentRangeEnd w:id="1417"/>
      <w:r w:rsidR="00561D44">
        <w:rPr>
          <w:rStyle w:val="CommentReference"/>
          <w:rFonts w:ascii="Helvetica" w:hAnsi="Helvetica" w:eastAsia="Cambria"/>
          <w:b w:val="0"/>
          <w:bCs w:val="0"/>
          <w:color w:val="auto"/>
          <w:kern w:val="0"/>
        </w:rPr>
        <w:commentReference w:id="1417"/>
      </w:r>
      <w:commentRangeEnd w:id="1418"/>
      <w:r w:rsidR="00E34CAB">
        <w:rPr>
          <w:rStyle w:val="CommentReference"/>
          <w:rFonts w:ascii="Helvetica" w:hAnsi="Helvetica" w:eastAsia="Cambria"/>
          <w:b w:val="0"/>
          <w:bCs w:val="0"/>
          <w:color w:val="auto"/>
          <w:kern w:val="0"/>
        </w:rPr>
        <w:commentReference w:id="1418"/>
      </w:r>
      <w:bookmarkEnd w:id="1415"/>
    </w:p>
    <w:p w14:paraId="4FDE025D" w14:textId="77777777" w:rsidR="0090566A" w:rsidRDefault="0090566A" w:rsidP="0090566A"/>
    <w:p w14:paraId="07A4ECA1" w14:textId="034C5352" w:rsidR="0090566A" w:rsidRPr="00232FD9" w:rsidRDefault="0090566A" w:rsidP="0090566A">
      <w:r>
        <w:t xml:space="preserve">Entry of new contract </w:t>
      </w:r>
      <w:r w:rsidR="00442DE0">
        <w:t xml:space="preserve">in </w:t>
      </w:r>
      <w:proofErr w:type="spellStart"/>
      <w:r w:rsidR="00442DE0">
        <w:t>eXact</w:t>
      </w:r>
      <w:proofErr w:type="spellEnd"/>
      <w:r w:rsidR="00442DE0">
        <w:t xml:space="preserve"> web application, </w:t>
      </w:r>
      <w:r>
        <w:t xml:space="preserve">for </w:t>
      </w:r>
      <w:r w:rsidR="00442DE0">
        <w:t xml:space="preserve">the </w:t>
      </w:r>
      <w:r>
        <w:t>new or existing customer.</w:t>
      </w:r>
      <w:r w:rsidR="00442DE0">
        <w:t xml:space="preserve"> It is possible </w:t>
      </w:r>
      <w:r w:rsidR="001E0326">
        <w:t>through two options on two system levels.</w:t>
      </w:r>
    </w:p>
    <w:p w14:paraId="5D1695CF" w14:textId="77777777" w:rsidR="0090566A" w:rsidRDefault="0090566A" w:rsidP="0090566A">
      <w:pPr>
        <w:rPr>
          <w:b/>
        </w:rPr>
      </w:pPr>
    </w:p>
    <w:p w14:paraId="467DFE51" w14:textId="77777777" w:rsidR="0090566A" w:rsidRPr="008D6C50" w:rsidRDefault="0090566A" w:rsidP="0090566A">
      <w:pPr>
        <w:rPr>
          <w:b/>
        </w:rPr>
      </w:pPr>
      <w:r w:rsidRPr="008D6C50">
        <w:rPr>
          <w:b/>
        </w:rPr>
        <w:t>Preconditions</w:t>
      </w:r>
    </w:p>
    <w:p w14:paraId="6A923447" w14:textId="222523E4" w:rsidR="0090566A" w:rsidRDefault="0090566A" w:rsidP="006348AF">
      <w:pPr>
        <w:pStyle w:val="ListParagraph"/>
        <w:numPr>
          <w:ilvl w:val="0"/>
          <w:numId w:val="12"/>
        </w:numPr>
        <w:spacing w:before="120"/>
      </w:pPr>
      <w:proofErr w:type="gramStart"/>
      <w:r>
        <w:t>customer</w:t>
      </w:r>
      <w:proofErr w:type="gramEnd"/>
      <w:r>
        <w:t xml:space="preserve"> </w:t>
      </w:r>
      <w:r w:rsidR="00840865">
        <w:t>for which you want to add contract</w:t>
      </w:r>
      <w:r w:rsidR="001E0326">
        <w:t>,</w:t>
      </w:r>
      <w:r w:rsidR="00840865">
        <w:t xml:space="preserve"> </w:t>
      </w:r>
      <w:r>
        <w:t xml:space="preserve">must exist </w:t>
      </w:r>
      <w:r w:rsidR="001E0326">
        <w:t xml:space="preserve">in </w:t>
      </w:r>
      <w:proofErr w:type="spellStart"/>
      <w:r w:rsidR="001E0326">
        <w:t>eXact</w:t>
      </w:r>
      <w:proofErr w:type="spellEnd"/>
      <w:r w:rsidR="001E0326">
        <w:t xml:space="preserve"> </w:t>
      </w:r>
      <w:r w:rsidR="00840865">
        <w:t>a</w:t>
      </w:r>
      <w:r>
        <w:t xml:space="preserve">nd be </w:t>
      </w:r>
      <w:r w:rsidR="001E0326" w:rsidRPr="007D74AB">
        <w:rPr>
          <w:i/>
        </w:rPr>
        <w:t>A</w:t>
      </w:r>
      <w:r w:rsidRPr="007D74AB">
        <w:rPr>
          <w:i/>
        </w:rPr>
        <w:t>ctive</w:t>
      </w:r>
      <w:r>
        <w:t xml:space="preserve">. </w:t>
      </w:r>
    </w:p>
    <w:p w14:paraId="5B0DD721" w14:textId="77777777" w:rsidR="0090566A" w:rsidRPr="00232FD9" w:rsidRDefault="0090566A" w:rsidP="0090566A"/>
    <w:p w14:paraId="3D030360" w14:textId="77777777" w:rsidR="0090566A" w:rsidRPr="008D6C50" w:rsidRDefault="0090566A" w:rsidP="0090566A">
      <w:pPr>
        <w:rPr>
          <w:b/>
        </w:rPr>
      </w:pPr>
      <w:r w:rsidRPr="008D6C50">
        <w:rPr>
          <w:b/>
        </w:rPr>
        <w:t>Trigger</w:t>
      </w:r>
      <w:r>
        <w:rPr>
          <w:b/>
        </w:rPr>
        <w:t>s</w:t>
      </w:r>
      <w:r w:rsidRPr="008D6C50">
        <w:rPr>
          <w:b/>
        </w:rPr>
        <w:t xml:space="preserve"> </w:t>
      </w:r>
    </w:p>
    <w:p w14:paraId="37A5536A" w14:textId="77777777" w:rsidR="0090566A" w:rsidRPr="00232FD9" w:rsidRDefault="0090566A" w:rsidP="0090566A"/>
    <w:p w14:paraId="427AA4B2" w14:textId="2E26D009" w:rsidR="00790661" w:rsidRDefault="0090566A" w:rsidP="0090566A">
      <w:r w:rsidRPr="00811844">
        <w:t xml:space="preserve">1) </w:t>
      </w:r>
      <w:proofErr w:type="gramStart"/>
      <w:r w:rsidR="00790661">
        <w:t>option</w:t>
      </w:r>
      <w:proofErr w:type="gramEnd"/>
      <w:r w:rsidR="00790661">
        <w:t>:</w:t>
      </w:r>
    </w:p>
    <w:p w14:paraId="00682A73" w14:textId="14EC2124" w:rsidR="0090566A" w:rsidRPr="00840865" w:rsidRDefault="00790661" w:rsidP="0090566A">
      <w:r>
        <w:t xml:space="preserve">    </w:t>
      </w:r>
      <w:r w:rsidR="0090566A" w:rsidRPr="00243332">
        <w:rPr>
          <w:i/>
        </w:rPr>
        <w:t>Acquiring</w:t>
      </w:r>
      <w:r w:rsidR="0090566A" w:rsidRPr="00B07186">
        <w:t xml:space="preserve"> </w:t>
      </w:r>
      <w:r w:rsidR="0090566A">
        <w:t xml:space="preserve">module </w:t>
      </w:r>
      <w:r w:rsidR="0090566A" w:rsidRPr="00B07186">
        <w:t xml:space="preserve">&gt; </w:t>
      </w:r>
      <w:r w:rsidR="0090566A" w:rsidRPr="00243332">
        <w:rPr>
          <w:i/>
        </w:rPr>
        <w:t>Review 2</w:t>
      </w:r>
      <w:r w:rsidR="0090566A" w:rsidRPr="00B07186">
        <w:t xml:space="preserve"> </w:t>
      </w:r>
      <w:r w:rsidR="0090566A">
        <w:t xml:space="preserve">form &gt; </w:t>
      </w:r>
      <w:r w:rsidR="0090566A" w:rsidRPr="003445DA">
        <w:rPr>
          <w:i/>
        </w:rPr>
        <w:t>New contract</w:t>
      </w:r>
      <w:r w:rsidR="0090566A">
        <w:t xml:space="preserve"> wizard</w:t>
      </w:r>
    </w:p>
    <w:p w14:paraId="39BEA755" w14:textId="05DEB707" w:rsidR="007A1863" w:rsidRPr="008704C3" w:rsidRDefault="00840865" w:rsidP="007D74AB">
      <w:pPr>
        <w:spacing w:before="60" w:after="240"/>
        <w:jc w:val="both"/>
        <w:rPr>
          <w:rFonts w:ascii="Arial" w:hAnsi="Arial" w:cs="Arial"/>
        </w:rPr>
      </w:pPr>
      <w:r>
        <w:t>Wizard wil</w:t>
      </w:r>
      <w:r w:rsidR="007A1863">
        <w:t xml:space="preserve">l open with the following steps, </w:t>
      </w:r>
      <w:r w:rsidR="007A1863">
        <w:rPr>
          <w:rFonts w:ascii="Arial" w:hAnsi="Arial" w:cs="Arial"/>
        </w:rPr>
        <w:t xml:space="preserve">insert/select all mandatory (marked with red </w:t>
      </w:r>
      <w:proofErr w:type="spellStart"/>
      <w:r w:rsidR="007A1863">
        <w:rPr>
          <w:rFonts w:ascii="Arial" w:hAnsi="Arial" w:cs="Arial"/>
        </w:rPr>
        <w:t>asterix</w:t>
      </w:r>
      <w:proofErr w:type="spellEnd"/>
      <w:r w:rsidR="007A1863">
        <w:rPr>
          <w:rFonts w:ascii="Arial" w:hAnsi="Arial" w:cs="Arial"/>
        </w:rPr>
        <w:t xml:space="preserve">) and optional fields in all wizard steps, with </w:t>
      </w:r>
      <w:r w:rsidR="007A1863" w:rsidRPr="001F3E87">
        <w:rPr>
          <w:rFonts w:ascii="Arial" w:hAnsi="Arial" w:cs="Arial"/>
          <w:color w:val="FFFFFF" w:themeColor="background1"/>
          <w:highlight w:val="blue"/>
        </w:rPr>
        <w:t>Finish</w:t>
      </w:r>
      <w:r w:rsidR="007A1863">
        <w:rPr>
          <w:rFonts w:ascii="Arial" w:hAnsi="Arial" w:cs="Arial"/>
        </w:rPr>
        <w:t xml:space="preserve"> button at the last step user </w:t>
      </w:r>
      <w:r w:rsidR="00790661">
        <w:rPr>
          <w:rFonts w:ascii="Arial" w:hAnsi="Arial" w:cs="Arial"/>
        </w:rPr>
        <w:t>can</w:t>
      </w:r>
      <w:r w:rsidR="007A1863">
        <w:rPr>
          <w:rFonts w:ascii="Arial" w:hAnsi="Arial" w:cs="Arial"/>
        </w:rPr>
        <w:t xml:space="preserve"> finish new contract creation.</w:t>
      </w:r>
    </w:p>
    <w:p w14:paraId="37312351" w14:textId="4D64BD68" w:rsidR="0090566A" w:rsidRPr="000921DC" w:rsidRDefault="0090566A" w:rsidP="00840865">
      <w:pPr>
        <w:spacing w:before="120"/>
      </w:pPr>
      <w:r>
        <w:t xml:space="preserve">a) Customer info – if you want to add new contract for </w:t>
      </w:r>
      <w:r w:rsidR="007A1863">
        <w:t xml:space="preserve">the </w:t>
      </w:r>
      <w:r>
        <w:t>new customer:</w:t>
      </w:r>
    </w:p>
    <w:p w14:paraId="7324B457" w14:textId="6319F62F" w:rsidR="0090566A" w:rsidRDefault="0090566A" w:rsidP="0090566A">
      <w:pPr>
        <w:rPr>
          <w:color w:val="0070C0"/>
        </w:rPr>
      </w:pPr>
      <w:r>
        <w:rPr>
          <w:color w:val="0070C0"/>
        </w:rPr>
        <w:t xml:space="preserve">   </w:t>
      </w:r>
    </w:p>
    <w:p w14:paraId="19E69B67" w14:textId="7E80FEA4" w:rsidR="0090566A" w:rsidRDefault="000942D1" w:rsidP="0090566A">
      <w:pPr>
        <w:rPr>
          <w:color w:val="0070C0"/>
        </w:rPr>
      </w:pPr>
      <w:r w:rsidRPr="000942D1">
        <w:rPr>
          <w:noProof/>
          <w:lang w:val="hr-HR" w:eastAsia="hr-HR"/>
        </w:rPr>
        <w:t xml:space="preserve"> </w:t>
      </w:r>
      <w:r w:rsidR="005575F5">
        <w:rPr>
          <w:noProof/>
          <w:lang w:val="sk-SK" w:eastAsia="sk-SK"/>
        </w:rPr>
        <w:drawing>
          <wp:inline distT="0" distB="0" distL="0" distR="0" wp14:anchorId="60357FBA" wp14:editId="7F71F8E1">
            <wp:extent cx="6309360" cy="15544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9360" cy="1554480"/>
                    </a:xfrm>
                    <a:prstGeom prst="rect">
                      <a:avLst/>
                    </a:prstGeom>
                    <a:noFill/>
                    <a:ln>
                      <a:noFill/>
                    </a:ln>
                  </pic:spPr>
                </pic:pic>
              </a:graphicData>
            </a:graphic>
          </wp:inline>
        </w:drawing>
      </w:r>
    </w:p>
    <w:p w14:paraId="07343DAB" w14:textId="77777777" w:rsidR="00433614" w:rsidRDefault="00433614" w:rsidP="0090566A">
      <w:pPr>
        <w:rPr>
          <w:color w:val="0070C0"/>
        </w:rPr>
      </w:pPr>
    </w:p>
    <w:p w14:paraId="4BC2028F" w14:textId="6FFB9203" w:rsidR="00433614" w:rsidRDefault="0090566A" w:rsidP="0090566A">
      <w:pPr>
        <w:spacing w:after="120"/>
      </w:pPr>
      <w:proofErr w:type="gramStart"/>
      <w:r>
        <w:t>o</w:t>
      </w:r>
      <w:r w:rsidRPr="00691FC3">
        <w:t>r</w:t>
      </w:r>
      <w:proofErr w:type="gramEnd"/>
      <w:r w:rsidRPr="00691FC3">
        <w:t xml:space="preserve"> for </w:t>
      </w:r>
      <w:r w:rsidR="007A1863">
        <w:t xml:space="preserve">the </w:t>
      </w:r>
      <w:r w:rsidRPr="00691FC3">
        <w:t>existing customer:</w:t>
      </w:r>
    </w:p>
    <w:p w14:paraId="5E763E67" w14:textId="25F53A15" w:rsidR="0090566A" w:rsidRDefault="0090566A" w:rsidP="0090566A">
      <w:pPr>
        <w:spacing w:after="120"/>
      </w:pPr>
      <w:r>
        <w:t xml:space="preserve">   </w:t>
      </w:r>
      <w:r w:rsidR="00433614">
        <w:rPr>
          <w:noProof/>
          <w:lang w:val="sk-SK" w:eastAsia="sk-SK"/>
        </w:rPr>
        <w:drawing>
          <wp:inline distT="0" distB="0" distL="0" distR="0" wp14:anchorId="1A7BE5E7" wp14:editId="0A0803DA">
            <wp:extent cx="6367780" cy="174498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67780" cy="1744980"/>
                    </a:xfrm>
                    <a:prstGeom prst="rect">
                      <a:avLst/>
                    </a:prstGeom>
                  </pic:spPr>
                </pic:pic>
              </a:graphicData>
            </a:graphic>
          </wp:inline>
        </w:drawing>
      </w:r>
    </w:p>
    <w:p w14:paraId="7944E1E9" w14:textId="77777777" w:rsidR="0090566A" w:rsidRPr="00EE3AB6" w:rsidRDefault="0090566A" w:rsidP="0090566A">
      <w:pPr>
        <w:rPr>
          <w:rFonts w:ascii="Arial" w:hAnsi="Arial" w:cs="Arial"/>
        </w:rPr>
      </w:pPr>
    </w:p>
    <w:p w14:paraId="05557BCF" w14:textId="4F6D879A" w:rsidR="008D26FE" w:rsidRDefault="008D26FE" w:rsidP="007A1863">
      <w:pPr>
        <w:spacing w:after="60"/>
        <w:jc w:val="both"/>
        <w:rPr>
          <w:rFonts w:ascii="Arial" w:hAnsi="Arial" w:cs="Arial"/>
        </w:rPr>
      </w:pPr>
    </w:p>
    <w:p w14:paraId="1D2A1D78" w14:textId="0C859B35" w:rsidR="007A1863" w:rsidRDefault="001D3A72" w:rsidP="007A1863">
      <w:pPr>
        <w:spacing w:after="60"/>
        <w:jc w:val="both"/>
        <w:rPr>
          <w:rFonts w:ascii="Arial" w:hAnsi="Arial" w:cs="Arial"/>
        </w:rPr>
      </w:pPr>
      <w:r>
        <w:rPr>
          <w:rFonts w:ascii="Arial" w:hAnsi="Arial" w:cs="Arial"/>
        </w:rPr>
        <w:t>b</w:t>
      </w:r>
      <w:r w:rsidR="0090566A">
        <w:rPr>
          <w:rFonts w:ascii="Arial" w:hAnsi="Arial" w:cs="Arial"/>
        </w:rPr>
        <w:t>) Basic contract data</w:t>
      </w:r>
      <w:r w:rsidR="007A1863">
        <w:rPr>
          <w:rFonts w:ascii="Arial" w:hAnsi="Arial" w:cs="Arial"/>
        </w:rPr>
        <w:t>:</w:t>
      </w:r>
    </w:p>
    <w:p w14:paraId="39E3B103" w14:textId="7C9FFE97" w:rsidR="0090566A" w:rsidRDefault="000942D1" w:rsidP="0090566A">
      <w:pPr>
        <w:spacing w:after="120"/>
      </w:pPr>
      <w:commentRangeStart w:id="1419"/>
      <w:commentRangeStart w:id="1420"/>
      <w:commentRangeStart w:id="1421"/>
      <w:commentRangeStart w:id="1422"/>
      <w:r>
        <w:rPr>
          <w:noProof/>
          <w:lang w:val="sk-SK" w:eastAsia="sk-SK"/>
        </w:rPr>
        <w:drawing>
          <wp:inline distT="0" distB="0" distL="0" distR="0" wp14:anchorId="4EFC55CD" wp14:editId="036C7A62">
            <wp:extent cx="6367780" cy="21532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67780" cy="2153285"/>
                    </a:xfrm>
                    <a:prstGeom prst="rect">
                      <a:avLst/>
                    </a:prstGeom>
                  </pic:spPr>
                </pic:pic>
              </a:graphicData>
            </a:graphic>
          </wp:inline>
        </w:drawing>
      </w:r>
      <w:commentRangeEnd w:id="1419"/>
      <w:r w:rsidR="00BA5442">
        <w:rPr>
          <w:rStyle w:val="CommentReference"/>
        </w:rPr>
        <w:commentReference w:id="1419"/>
      </w:r>
      <w:commentRangeEnd w:id="1420"/>
      <w:r w:rsidR="009238DF">
        <w:rPr>
          <w:rStyle w:val="CommentReference"/>
        </w:rPr>
        <w:commentReference w:id="1420"/>
      </w:r>
      <w:commentRangeEnd w:id="1421"/>
      <w:r w:rsidR="003B7484">
        <w:rPr>
          <w:rStyle w:val="CommentReference"/>
        </w:rPr>
        <w:commentReference w:id="1421"/>
      </w:r>
      <w:commentRangeEnd w:id="1422"/>
      <w:r w:rsidR="009B3BE0">
        <w:rPr>
          <w:rStyle w:val="CommentReference"/>
        </w:rPr>
        <w:commentReference w:id="1422"/>
      </w:r>
    </w:p>
    <w:p w14:paraId="001DBB28" w14:textId="77777777" w:rsidR="0021135F" w:rsidRDefault="0021135F" w:rsidP="0090566A">
      <w:pPr>
        <w:jc w:val="both"/>
      </w:pPr>
    </w:p>
    <w:p w14:paraId="5582CF54" w14:textId="77777777" w:rsidR="00790661" w:rsidRDefault="001D3A72" w:rsidP="0090566A">
      <w:pPr>
        <w:jc w:val="both"/>
        <w:rPr>
          <w:rFonts w:ascii="Arial" w:hAnsi="Arial" w:cs="Arial"/>
        </w:rPr>
      </w:pPr>
      <w:r>
        <w:rPr>
          <w:rFonts w:ascii="Arial" w:hAnsi="Arial" w:cs="Arial"/>
        </w:rPr>
        <w:lastRenderedPageBreak/>
        <w:t>c</w:t>
      </w:r>
      <w:r w:rsidR="0090566A">
        <w:rPr>
          <w:rFonts w:ascii="Arial" w:hAnsi="Arial" w:cs="Arial"/>
        </w:rPr>
        <w:t>) Products &amp; commissions</w:t>
      </w:r>
      <w:r w:rsidR="00790661">
        <w:rPr>
          <w:rFonts w:ascii="Arial" w:hAnsi="Arial" w:cs="Arial"/>
        </w:rPr>
        <w:t xml:space="preserve"> - only defined supported products for contract should be offered on </w:t>
      </w:r>
    </w:p>
    <w:p w14:paraId="0258C5C8" w14:textId="77777777" w:rsidR="00790661" w:rsidRDefault="00790661" w:rsidP="0090566A">
      <w:pPr>
        <w:jc w:val="both"/>
        <w:rPr>
          <w:rFonts w:ascii="Arial" w:hAnsi="Arial" w:cs="Arial"/>
        </w:rPr>
      </w:pPr>
      <w:r>
        <w:rPr>
          <w:rFonts w:ascii="Arial" w:hAnsi="Arial" w:cs="Arial"/>
        </w:rPr>
        <w:t xml:space="preserve">            </w:t>
      </w:r>
      <w:proofErr w:type="gramStart"/>
      <w:r>
        <w:rPr>
          <w:rFonts w:ascii="Arial" w:hAnsi="Arial" w:cs="Arial"/>
        </w:rPr>
        <w:t>this</w:t>
      </w:r>
      <w:proofErr w:type="gramEnd"/>
      <w:r>
        <w:rPr>
          <w:rFonts w:ascii="Arial" w:hAnsi="Arial" w:cs="Arial"/>
        </w:rPr>
        <w:t xml:space="preserve"> screen, c</w:t>
      </w:r>
      <w:r w:rsidRPr="000C705C">
        <w:rPr>
          <w:rFonts w:ascii="Arial" w:hAnsi="Arial" w:cs="Arial"/>
        </w:rPr>
        <w:t xml:space="preserve">ommission </w:t>
      </w:r>
      <w:r>
        <w:rPr>
          <w:rFonts w:ascii="Arial" w:hAnsi="Arial" w:cs="Arial"/>
        </w:rPr>
        <w:t xml:space="preserve">model which you want to apply per product should exist in </w:t>
      </w:r>
    </w:p>
    <w:p w14:paraId="7F9AFCC8" w14:textId="5DC022C3" w:rsidR="0090566A" w:rsidRPr="008704C3" w:rsidRDefault="00790661" w:rsidP="0090566A">
      <w:pPr>
        <w:jc w:val="both"/>
        <w:rPr>
          <w:rFonts w:ascii="Arial" w:hAnsi="Arial" w:cs="Arial"/>
        </w:rPr>
      </w:pPr>
      <w:r>
        <w:rPr>
          <w:rFonts w:ascii="Arial" w:hAnsi="Arial" w:cs="Arial"/>
        </w:rPr>
        <w:t xml:space="preserve">            </w:t>
      </w:r>
      <w:proofErr w:type="gramStart"/>
      <w:r>
        <w:rPr>
          <w:rFonts w:ascii="Arial" w:hAnsi="Arial" w:cs="Arial"/>
        </w:rPr>
        <w:t>database</w:t>
      </w:r>
      <w:proofErr w:type="gramEnd"/>
      <w:r>
        <w:rPr>
          <w:rFonts w:ascii="Arial" w:hAnsi="Arial" w:cs="Arial"/>
        </w:rPr>
        <w:t>:</w:t>
      </w:r>
    </w:p>
    <w:p w14:paraId="77E09258" w14:textId="6E62750D" w:rsidR="0090566A" w:rsidRDefault="0090566A" w:rsidP="0090566A">
      <w:pPr>
        <w:rPr>
          <w:ins w:id="1423" w:author="Martin Ćosić" w:date="2018-02-16T08:56:00Z"/>
          <w:noProof/>
          <w:lang w:val="hr-HR" w:eastAsia="hr-HR"/>
        </w:rPr>
      </w:pPr>
      <w:r>
        <w:t xml:space="preserve">  </w:t>
      </w:r>
      <w:r w:rsidR="00755755" w:rsidRPr="00755755">
        <w:rPr>
          <w:noProof/>
          <w:lang w:val="hr-HR" w:eastAsia="hr-HR"/>
        </w:rPr>
        <w:t xml:space="preserve"> </w:t>
      </w:r>
      <w:commentRangeStart w:id="1424"/>
      <w:del w:id="1425" w:author="Martin Ćosić" w:date="2018-02-16T08:56:00Z">
        <w:r w:rsidR="007C2B70" w:rsidDel="00941882">
          <w:rPr>
            <w:noProof/>
            <w:lang w:val="sk-SK" w:eastAsia="sk-SK"/>
          </w:rPr>
          <w:drawing>
            <wp:inline distT="0" distB="0" distL="0" distR="0" wp14:anchorId="5D8E5780" wp14:editId="523174F9">
              <wp:extent cx="6400800" cy="17373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1737360"/>
                      </a:xfrm>
                      <a:prstGeom prst="rect">
                        <a:avLst/>
                      </a:prstGeom>
                      <a:noFill/>
                      <a:ln>
                        <a:noFill/>
                      </a:ln>
                    </pic:spPr>
                  </pic:pic>
                </a:graphicData>
              </a:graphic>
            </wp:inline>
          </w:drawing>
        </w:r>
      </w:del>
      <w:commentRangeEnd w:id="1424"/>
      <w:r w:rsidR="007D74AB">
        <w:rPr>
          <w:rStyle w:val="CommentReference"/>
        </w:rPr>
        <w:commentReference w:id="1424"/>
      </w:r>
    </w:p>
    <w:p w14:paraId="6E160268" w14:textId="60E0C3F3" w:rsidR="00941882" w:rsidRDefault="00941882" w:rsidP="0090566A">
      <w:ins w:id="1426" w:author="Martin Ćosić" w:date="2018-02-16T08:56:00Z">
        <w:r>
          <w:rPr>
            <w:noProof/>
            <w:lang w:val="sk-SK" w:eastAsia="sk-SK"/>
          </w:rPr>
          <w:drawing>
            <wp:inline distT="0" distB="0" distL="0" distR="0" wp14:anchorId="1444CA78" wp14:editId="455ECCBA">
              <wp:extent cx="6400800"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r>
          <w:rPr>
            <w:rStyle w:val="CommentReference"/>
          </w:rPr>
          <w:commentReference w:id="1427"/>
        </w:r>
      </w:ins>
    </w:p>
    <w:p w14:paraId="7BAFEE3C" w14:textId="77777777" w:rsidR="00041163" w:rsidRDefault="00041163" w:rsidP="00041163"/>
    <w:p w14:paraId="20141884" w14:textId="2295F351" w:rsidR="0090566A" w:rsidDel="00861304" w:rsidRDefault="0090566A" w:rsidP="0090566A">
      <w:pPr>
        <w:rPr>
          <w:del w:id="1428" w:author="Anita Rendulić" w:date="2018-01-03T13:15:00Z"/>
          <w:color w:val="FF0000"/>
        </w:rPr>
      </w:pPr>
    </w:p>
    <w:p w14:paraId="0DC89D3C" w14:textId="23001B34" w:rsidR="006769BE" w:rsidDel="00861304" w:rsidRDefault="006769BE" w:rsidP="0090566A">
      <w:pPr>
        <w:rPr>
          <w:del w:id="1429" w:author="Anita Rendulić" w:date="2018-01-03T13:16:00Z"/>
        </w:rPr>
      </w:pPr>
    </w:p>
    <w:p w14:paraId="67E6EDE8" w14:textId="332F8C5C" w:rsidR="006769BE" w:rsidDel="00861304" w:rsidRDefault="006769BE" w:rsidP="0090566A">
      <w:pPr>
        <w:rPr>
          <w:del w:id="1430" w:author="Anita Rendulić" w:date="2018-01-03T13:16:00Z"/>
        </w:rPr>
      </w:pPr>
    </w:p>
    <w:p w14:paraId="0DC8D1BE" w14:textId="7A8B147A" w:rsidR="006769BE" w:rsidDel="00861304" w:rsidRDefault="006769BE" w:rsidP="0090566A">
      <w:pPr>
        <w:rPr>
          <w:del w:id="1431" w:author="Anita Rendulić" w:date="2018-01-03T13:16:00Z"/>
        </w:rPr>
      </w:pPr>
    </w:p>
    <w:p w14:paraId="4E5C6504" w14:textId="01C13E8E" w:rsidR="006769BE" w:rsidDel="00861304" w:rsidRDefault="006769BE" w:rsidP="0090566A">
      <w:pPr>
        <w:rPr>
          <w:del w:id="1432" w:author="Anita Rendulić" w:date="2018-01-03T13:16:00Z"/>
        </w:rPr>
      </w:pPr>
    </w:p>
    <w:p w14:paraId="1B4AC517" w14:textId="0582A6FF" w:rsidR="006769BE" w:rsidDel="00861304" w:rsidRDefault="006769BE" w:rsidP="0090566A">
      <w:pPr>
        <w:rPr>
          <w:del w:id="1433" w:author="Anita Rendulić" w:date="2018-01-03T13:16:00Z"/>
        </w:rPr>
      </w:pPr>
    </w:p>
    <w:p w14:paraId="54AC54D4" w14:textId="1881FAD7" w:rsidR="006769BE" w:rsidDel="00861304" w:rsidRDefault="006769BE" w:rsidP="0090566A">
      <w:pPr>
        <w:rPr>
          <w:del w:id="1434" w:author="Anita Rendulić" w:date="2018-01-03T13:16:00Z"/>
        </w:rPr>
      </w:pPr>
    </w:p>
    <w:p w14:paraId="695F976B" w14:textId="6BFA5C37" w:rsidR="006769BE" w:rsidDel="00861304" w:rsidRDefault="006769BE" w:rsidP="0090566A">
      <w:pPr>
        <w:rPr>
          <w:del w:id="1435" w:author="Anita Rendulić" w:date="2018-01-03T13:16:00Z"/>
        </w:rPr>
      </w:pPr>
    </w:p>
    <w:p w14:paraId="4983595E" w14:textId="49725C5E" w:rsidR="006769BE" w:rsidDel="00861304" w:rsidRDefault="006769BE" w:rsidP="0090566A">
      <w:pPr>
        <w:rPr>
          <w:del w:id="1436" w:author="Anita Rendulić" w:date="2018-01-03T13:16:00Z"/>
        </w:rPr>
      </w:pPr>
    </w:p>
    <w:p w14:paraId="546B31B4" w14:textId="03944878" w:rsidR="006769BE" w:rsidDel="00861304" w:rsidRDefault="006769BE" w:rsidP="0090566A">
      <w:pPr>
        <w:rPr>
          <w:del w:id="1437" w:author="Anita Rendulić" w:date="2018-01-03T13:16:00Z"/>
        </w:rPr>
      </w:pPr>
    </w:p>
    <w:p w14:paraId="3DFD3D2C" w14:textId="623BFBC4" w:rsidR="0090566A" w:rsidRPr="000921DC" w:rsidRDefault="001D3A72" w:rsidP="0090566A">
      <w:proofErr w:type="gramStart"/>
      <w:r>
        <w:t>d</w:t>
      </w:r>
      <w:proofErr w:type="gramEnd"/>
      <w:r w:rsidR="000B47D8">
        <w:t>) R</w:t>
      </w:r>
      <w:r w:rsidR="0090566A" w:rsidRPr="000921DC">
        <w:t>etailers</w:t>
      </w:r>
      <w:r>
        <w:t xml:space="preserve"> – optional </w:t>
      </w:r>
      <w:r w:rsidR="00505CE8">
        <w:t xml:space="preserve">is possible </w:t>
      </w:r>
      <w:r>
        <w:t>to add</w:t>
      </w:r>
      <w:r w:rsidR="001F3694">
        <w:t xml:space="preserve"> (explained in </w:t>
      </w:r>
      <w:hyperlink w:anchor="_5.2._UC_POS_4" w:history="1">
        <w:r w:rsidR="00EA2C3E" w:rsidRPr="00EA2C3E">
          <w:rPr>
            <w:rStyle w:val="Hyperlink"/>
          </w:rPr>
          <w:t>UC POS 027</w:t>
        </w:r>
      </w:hyperlink>
      <w:r w:rsidR="001F3694">
        <w:t>)</w:t>
      </w:r>
      <w:r w:rsidR="0090566A" w:rsidRPr="000921DC">
        <w:t>:</w:t>
      </w:r>
    </w:p>
    <w:p w14:paraId="372083D2" w14:textId="03988355" w:rsidR="0090566A" w:rsidRDefault="0090566A" w:rsidP="0090566A"/>
    <w:p w14:paraId="0CF318AB" w14:textId="5B2EAD47" w:rsidR="00755D92" w:rsidRDefault="00755D92" w:rsidP="0090566A">
      <w:r>
        <w:rPr>
          <w:noProof/>
          <w:lang w:val="sk-SK" w:eastAsia="sk-SK"/>
        </w:rPr>
        <w:drawing>
          <wp:inline distT="0" distB="0" distL="0" distR="0" wp14:anchorId="79CD0CB0" wp14:editId="1B930DB3">
            <wp:extent cx="6367780" cy="174688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67780" cy="1746885"/>
                    </a:xfrm>
                    <a:prstGeom prst="rect">
                      <a:avLst/>
                    </a:prstGeom>
                  </pic:spPr>
                </pic:pic>
              </a:graphicData>
            </a:graphic>
          </wp:inline>
        </w:drawing>
      </w:r>
    </w:p>
    <w:p w14:paraId="28BA561C" w14:textId="32CDA575" w:rsidR="00C61543" w:rsidRDefault="00C61543" w:rsidP="0090566A"/>
    <w:p w14:paraId="1651512C" w14:textId="7C321CDB" w:rsidR="00C61543" w:rsidRDefault="00C61543" w:rsidP="0090566A"/>
    <w:p w14:paraId="2989ECD4" w14:textId="7A1E673E" w:rsidR="00C61543" w:rsidRDefault="00C61543" w:rsidP="0090566A"/>
    <w:p w14:paraId="756DEA06" w14:textId="4AA26C07" w:rsidR="0090566A" w:rsidRPr="000921DC" w:rsidRDefault="001D3A72" w:rsidP="0090566A">
      <w:proofErr w:type="gramStart"/>
      <w:r>
        <w:t>e</w:t>
      </w:r>
      <w:proofErr w:type="gramEnd"/>
      <w:r w:rsidR="0090566A" w:rsidRPr="000921DC">
        <w:t>) Terminals</w:t>
      </w:r>
      <w:r>
        <w:t xml:space="preserve"> – optional </w:t>
      </w:r>
      <w:r w:rsidR="00505CE8">
        <w:t xml:space="preserve">is possible </w:t>
      </w:r>
      <w:r>
        <w:t>to add</w:t>
      </w:r>
      <w:r w:rsidR="001F3694">
        <w:t xml:space="preserve"> (explained in </w:t>
      </w:r>
      <w:hyperlink w:anchor="_5.2._UC_POS_16" w:history="1">
        <w:r w:rsidR="002B4995" w:rsidRPr="002B4995">
          <w:rPr>
            <w:rStyle w:val="Hyperlink"/>
          </w:rPr>
          <w:t>UC POS 034</w:t>
        </w:r>
      </w:hyperlink>
      <w:r w:rsidR="002B4995">
        <w:t xml:space="preserve"> and </w:t>
      </w:r>
      <w:hyperlink w:anchor="_5.2._UC_POS_5" w:history="1">
        <w:r w:rsidR="00EA2C3E" w:rsidRPr="00EA2C3E">
          <w:rPr>
            <w:rStyle w:val="Hyperlink"/>
          </w:rPr>
          <w:t>UC POS 035</w:t>
        </w:r>
      </w:hyperlink>
      <w:r w:rsidR="001F3694">
        <w:t>)</w:t>
      </w:r>
      <w:r w:rsidR="0090566A" w:rsidRPr="000921DC">
        <w:t>:</w:t>
      </w:r>
    </w:p>
    <w:p w14:paraId="14B7E71C" w14:textId="4EF70FD7" w:rsidR="0090566A" w:rsidRDefault="0090566A" w:rsidP="0090566A"/>
    <w:p w14:paraId="772799FF" w14:textId="3F87A02A" w:rsidR="00755D92" w:rsidRDefault="00755D92" w:rsidP="0090566A">
      <w:r>
        <w:rPr>
          <w:noProof/>
          <w:lang w:val="sk-SK" w:eastAsia="sk-SK"/>
        </w:rPr>
        <w:drawing>
          <wp:inline distT="0" distB="0" distL="0" distR="0" wp14:anchorId="46DB8E5A" wp14:editId="61B95EFE">
            <wp:extent cx="6367780" cy="16021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67780" cy="1602105"/>
                    </a:xfrm>
                    <a:prstGeom prst="rect">
                      <a:avLst/>
                    </a:prstGeom>
                  </pic:spPr>
                </pic:pic>
              </a:graphicData>
            </a:graphic>
          </wp:inline>
        </w:drawing>
      </w:r>
    </w:p>
    <w:p w14:paraId="511852BC" w14:textId="77777777" w:rsidR="00755D92" w:rsidRPr="000921DC" w:rsidRDefault="00755D92" w:rsidP="0090566A"/>
    <w:p w14:paraId="6E29EB9F" w14:textId="5DEEA968" w:rsidR="0090566A" w:rsidRPr="000921DC" w:rsidRDefault="001D3A72" w:rsidP="0090566A">
      <w:r>
        <w:t>f</w:t>
      </w:r>
      <w:r w:rsidR="0090566A" w:rsidRPr="000921DC">
        <w:t>) Payment definitions</w:t>
      </w:r>
      <w:r>
        <w:t xml:space="preserve"> – </w:t>
      </w:r>
      <w:r w:rsidR="00561D44" w:rsidRPr="00561D44">
        <w:t>At least one payment definition on contract must be added</w:t>
      </w:r>
      <w:r w:rsidR="007C2B70">
        <w:t>.</w:t>
      </w:r>
    </w:p>
    <w:p w14:paraId="5941136B" w14:textId="71CFAA59" w:rsidR="0090566A" w:rsidRDefault="0090566A" w:rsidP="0090566A"/>
    <w:p w14:paraId="46C7146A" w14:textId="24BAE8E6" w:rsidR="00755D92" w:rsidRDefault="00584997" w:rsidP="0090566A">
      <w:commentRangeStart w:id="1438"/>
      <w:commentRangeStart w:id="1439"/>
      <w:ins w:id="1440" w:author="Martin Ćosić" w:date="2018-02-16T16:31:00Z">
        <w:r>
          <w:rPr>
            <w:noProof/>
            <w:lang w:val="sk-SK" w:eastAsia="sk-SK"/>
          </w:rPr>
          <w:drawing>
            <wp:inline distT="0" distB="0" distL="0" distR="0" wp14:anchorId="702932D9" wp14:editId="18CDA836">
              <wp:extent cx="6362700" cy="1419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62700" cy="1419225"/>
                      </a:xfrm>
                      <a:prstGeom prst="rect">
                        <a:avLst/>
                      </a:prstGeom>
                      <a:noFill/>
                      <a:ln>
                        <a:noFill/>
                      </a:ln>
                    </pic:spPr>
                  </pic:pic>
                </a:graphicData>
              </a:graphic>
            </wp:inline>
          </w:drawing>
        </w:r>
      </w:ins>
      <w:del w:id="1441" w:author="Martin Ćosić" w:date="2018-02-16T16:31:00Z">
        <w:r w:rsidR="00755D92" w:rsidDel="00584997">
          <w:rPr>
            <w:noProof/>
            <w:lang w:val="sk-SK" w:eastAsia="sk-SK"/>
          </w:rPr>
          <w:drawing>
            <wp:inline distT="0" distB="0" distL="0" distR="0" wp14:anchorId="09C48F11" wp14:editId="3BCC8EB0">
              <wp:extent cx="6367780" cy="16059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67780" cy="1605915"/>
                      </a:xfrm>
                      <a:prstGeom prst="rect">
                        <a:avLst/>
                      </a:prstGeom>
                    </pic:spPr>
                  </pic:pic>
                </a:graphicData>
              </a:graphic>
            </wp:inline>
          </w:drawing>
        </w:r>
      </w:del>
      <w:commentRangeEnd w:id="1438"/>
      <w:r w:rsidR="00FC1AF9">
        <w:rPr>
          <w:rStyle w:val="CommentReference"/>
        </w:rPr>
        <w:commentReference w:id="1438"/>
      </w:r>
      <w:commentRangeEnd w:id="1439"/>
      <w:r w:rsidR="000531D5">
        <w:rPr>
          <w:rStyle w:val="CommentReference"/>
        </w:rPr>
        <w:commentReference w:id="1439"/>
      </w:r>
    </w:p>
    <w:p w14:paraId="0A9C08A4" w14:textId="7D9A4608" w:rsidR="007C2B70" w:rsidRDefault="007C2B70" w:rsidP="0090566A"/>
    <w:p w14:paraId="735CA4C9" w14:textId="77777777" w:rsidR="007C2B70" w:rsidRDefault="007C2B70" w:rsidP="007C2B70">
      <w:pPr>
        <w:jc w:val="both"/>
      </w:pPr>
      <w:r>
        <w:t>Click on the plus sign (+) left from ‘Payment definition’ and pop-up window will appears, where user can:</w:t>
      </w:r>
    </w:p>
    <w:p w14:paraId="442A9C72" w14:textId="49F2F5B2" w:rsidR="007C2B70" w:rsidRDefault="007C2B70" w:rsidP="007C2B70">
      <w:pPr>
        <w:ind w:firstLine="720"/>
        <w:jc w:val="both"/>
      </w:pPr>
      <w:r>
        <w:t xml:space="preserve">a) </w:t>
      </w:r>
      <w:proofErr w:type="gramStart"/>
      <w:r>
        <w:t>select</w:t>
      </w:r>
      <w:proofErr w:type="gramEnd"/>
      <w:r>
        <w:t xml:space="preserve"> previously entered payment definition</w:t>
      </w:r>
    </w:p>
    <w:p w14:paraId="31C08AC5" w14:textId="6972E575" w:rsidR="007C2B70" w:rsidRDefault="007C2B70" w:rsidP="007C2B70">
      <w:pPr>
        <w:ind w:firstLine="720"/>
        <w:jc w:val="both"/>
      </w:pPr>
      <w:r>
        <w:t xml:space="preserve">b) </w:t>
      </w:r>
      <w:proofErr w:type="gramStart"/>
      <w:r>
        <w:t>add</w:t>
      </w:r>
      <w:proofErr w:type="gramEnd"/>
      <w:r>
        <w:t xml:space="preserve"> new payment definition.</w:t>
      </w:r>
    </w:p>
    <w:p w14:paraId="77D9B834" w14:textId="499DD8FD" w:rsidR="007C2B70" w:rsidRDefault="007C2B70" w:rsidP="007C2B70">
      <w:pPr>
        <w:ind w:firstLine="720"/>
        <w:jc w:val="both"/>
      </w:pPr>
    </w:p>
    <w:p w14:paraId="479A3C33" w14:textId="475E40C1" w:rsidR="007C2B70" w:rsidRDefault="007C2B70" w:rsidP="00FC1AF9">
      <w:pPr>
        <w:jc w:val="both"/>
      </w:pPr>
      <w:del w:id="1442" w:author="Martin Ćosić" w:date="2018-02-16T09:34:00Z">
        <w:r w:rsidDel="000531D5">
          <w:rPr>
            <w:noProof/>
            <w:lang w:val="sk-SK" w:eastAsia="sk-SK"/>
          </w:rPr>
          <w:lastRenderedPageBreak/>
          <w:drawing>
            <wp:inline distT="0" distB="0" distL="0" distR="0" wp14:anchorId="55E8D370" wp14:editId="17A18F9D">
              <wp:extent cx="6356985" cy="2209165"/>
              <wp:effectExtent l="0" t="0" r="5715"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56985" cy="2209165"/>
                      </a:xfrm>
                      <a:prstGeom prst="rect">
                        <a:avLst/>
                      </a:prstGeom>
                      <a:noFill/>
                      <a:ln>
                        <a:noFill/>
                      </a:ln>
                    </pic:spPr>
                  </pic:pic>
                </a:graphicData>
              </a:graphic>
            </wp:inline>
          </w:drawing>
        </w:r>
      </w:del>
      <w:ins w:id="1443" w:author="Martin Ćosić" w:date="2018-02-16T09:34:00Z">
        <w:r w:rsidR="000531D5">
          <w:rPr>
            <w:noProof/>
            <w:lang w:val="sk-SK" w:eastAsia="sk-SK"/>
          </w:rPr>
          <w:drawing>
            <wp:inline distT="0" distB="0" distL="0" distR="0" wp14:anchorId="1C256C82" wp14:editId="760560C4">
              <wp:extent cx="6366510" cy="2197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66510" cy="2197100"/>
                      </a:xfrm>
                      <a:prstGeom prst="rect">
                        <a:avLst/>
                      </a:prstGeom>
                      <a:noFill/>
                      <a:ln>
                        <a:noFill/>
                      </a:ln>
                    </pic:spPr>
                  </pic:pic>
                </a:graphicData>
              </a:graphic>
            </wp:inline>
          </w:drawing>
        </w:r>
      </w:ins>
    </w:p>
    <w:p w14:paraId="42987ABD" w14:textId="77777777" w:rsidR="007C2B70" w:rsidRDefault="007C2B70" w:rsidP="007C2B70">
      <w:pPr>
        <w:spacing w:before="120"/>
        <w:jc w:val="both"/>
      </w:pPr>
      <w:r>
        <w:t xml:space="preserve">You can add </w:t>
      </w:r>
      <w:r w:rsidRPr="00C537AE">
        <w:rPr>
          <w:i/>
        </w:rPr>
        <w:t>n</w:t>
      </w:r>
      <w:r>
        <w:t xml:space="preserve"> different payment definitions for one customer, but validity period between </w:t>
      </w:r>
      <w:proofErr w:type="gramStart"/>
      <w:r>
        <w:t>payment</w:t>
      </w:r>
      <w:proofErr w:type="gramEnd"/>
      <w:r>
        <w:t xml:space="preserve"> definitions cannot overlapped.</w:t>
      </w:r>
    </w:p>
    <w:p w14:paraId="227DAC80" w14:textId="77777777" w:rsidR="007C2B70" w:rsidRDefault="007C2B70" w:rsidP="0090566A"/>
    <w:p w14:paraId="745B8000" w14:textId="77777777" w:rsidR="00755D92" w:rsidRPr="000921DC" w:rsidRDefault="00755D92" w:rsidP="0090566A"/>
    <w:p w14:paraId="3092D600" w14:textId="76159601" w:rsidR="0090566A" w:rsidRDefault="001D3A72" w:rsidP="0090566A">
      <w:proofErr w:type="gramStart"/>
      <w:r>
        <w:t>g</w:t>
      </w:r>
      <w:proofErr w:type="gramEnd"/>
      <w:r w:rsidR="0090566A" w:rsidRPr="000921DC">
        <w:t>) Statement definitions</w:t>
      </w:r>
      <w:r>
        <w:t xml:space="preserve"> – optional </w:t>
      </w:r>
      <w:r w:rsidR="00505CE8">
        <w:t xml:space="preserve">is possible </w:t>
      </w:r>
      <w:r>
        <w:t>to add</w:t>
      </w:r>
      <w:r w:rsidR="001F3694">
        <w:t xml:space="preserve"> (explained in </w:t>
      </w:r>
      <w:hyperlink w:anchor="_5.2._UC_POS_6" w:history="1">
        <w:r w:rsidR="002B4995" w:rsidRPr="002B4995">
          <w:rPr>
            <w:rStyle w:val="Hyperlink"/>
          </w:rPr>
          <w:t>UC POS 046</w:t>
        </w:r>
      </w:hyperlink>
      <w:r w:rsidR="001F3694">
        <w:t>)</w:t>
      </w:r>
      <w:r w:rsidR="0090566A" w:rsidRPr="000921DC">
        <w:t>:</w:t>
      </w:r>
    </w:p>
    <w:p w14:paraId="792D067D" w14:textId="77777777" w:rsidR="00755D92" w:rsidRDefault="00755D92" w:rsidP="0090566A"/>
    <w:p w14:paraId="0E854675" w14:textId="32583AAE" w:rsidR="00755D92" w:rsidRPr="000921DC" w:rsidRDefault="00755D92" w:rsidP="0090566A">
      <w:r>
        <w:rPr>
          <w:noProof/>
          <w:lang w:val="sk-SK" w:eastAsia="sk-SK"/>
        </w:rPr>
        <w:drawing>
          <wp:inline distT="0" distB="0" distL="0" distR="0" wp14:anchorId="7DCFEE7D" wp14:editId="5C4E40A7">
            <wp:extent cx="6367780" cy="161099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67780" cy="1610995"/>
                    </a:xfrm>
                    <a:prstGeom prst="rect">
                      <a:avLst/>
                    </a:prstGeom>
                  </pic:spPr>
                </pic:pic>
              </a:graphicData>
            </a:graphic>
          </wp:inline>
        </w:drawing>
      </w:r>
    </w:p>
    <w:p w14:paraId="0C288795" w14:textId="77777777" w:rsidR="0090566A" w:rsidRDefault="0090566A" w:rsidP="0090566A"/>
    <w:p w14:paraId="5C86BD68" w14:textId="77777777" w:rsidR="0090566A" w:rsidRPr="008704C3" w:rsidRDefault="0090566A" w:rsidP="0090566A">
      <w:pPr>
        <w:rPr>
          <w:rFonts w:ascii="Arial" w:hAnsi="Arial" w:cs="Arial"/>
        </w:rPr>
      </w:pPr>
      <w:r>
        <w:rPr>
          <w:rFonts w:ascii="Arial" w:hAnsi="Arial" w:cs="Arial"/>
        </w:rPr>
        <w:t xml:space="preserve">                     </w:t>
      </w:r>
    </w:p>
    <w:p w14:paraId="739F4FCB" w14:textId="77777777" w:rsidR="0021135F" w:rsidRDefault="0021135F" w:rsidP="001D3A72">
      <w:pPr>
        <w:spacing w:after="120"/>
      </w:pPr>
    </w:p>
    <w:p w14:paraId="2A06CEC3" w14:textId="48475547" w:rsidR="001D3A72" w:rsidRDefault="001D3A72" w:rsidP="001D3A72">
      <w:pPr>
        <w:spacing w:after="120"/>
      </w:pPr>
      <w:r>
        <w:t>2</w:t>
      </w:r>
      <w:r w:rsidR="0090566A">
        <w:t xml:space="preserve">) </w:t>
      </w:r>
      <w:r w:rsidR="0090566A" w:rsidRPr="009A6595">
        <w:rPr>
          <w:i/>
        </w:rPr>
        <w:t>Acquiring</w:t>
      </w:r>
      <w:r w:rsidR="0090566A">
        <w:t xml:space="preserve"> module &gt; </w:t>
      </w:r>
      <w:r w:rsidR="0090566A" w:rsidRPr="009A6595">
        <w:rPr>
          <w:i/>
        </w:rPr>
        <w:t>Review 2</w:t>
      </w:r>
      <w:r w:rsidR="0090566A">
        <w:t xml:space="preserve"> form &gt; </w:t>
      </w:r>
      <w:r w:rsidR="0090566A" w:rsidRPr="009A6595">
        <w:rPr>
          <w:i/>
        </w:rPr>
        <w:t>Customers</w:t>
      </w:r>
      <w:r>
        <w:t xml:space="preserve"> level</w:t>
      </w:r>
    </w:p>
    <w:p w14:paraId="5AE5B459" w14:textId="094D9398" w:rsidR="0090566A" w:rsidRDefault="001D3A72" w:rsidP="001D3A72">
      <w:pPr>
        <w:jc w:val="both"/>
      </w:pPr>
      <w:r>
        <w:t>S</w:t>
      </w:r>
      <w:r w:rsidR="0090566A">
        <w:t>earch first for existing customer for which you want to add new contract, click on it to open</w:t>
      </w:r>
      <w:r>
        <w:t xml:space="preserve"> </w:t>
      </w:r>
      <w:r w:rsidR="0090566A">
        <w:t xml:space="preserve">details and then </w:t>
      </w:r>
      <w:r>
        <w:t xml:space="preserve">launch wizard with </w:t>
      </w:r>
      <w:proofErr w:type="gramStart"/>
      <w:r w:rsidR="0090566A" w:rsidRPr="00F541CD">
        <w:rPr>
          <w:color w:val="FFFFFF" w:themeColor="background1"/>
          <w:highlight w:val="blue"/>
        </w:rPr>
        <w:t>New</w:t>
      </w:r>
      <w:proofErr w:type="gramEnd"/>
      <w:r w:rsidR="0090566A" w:rsidRPr="00F541CD">
        <w:rPr>
          <w:color w:val="FFFFFF" w:themeColor="background1"/>
          <w:highlight w:val="blue"/>
        </w:rPr>
        <w:t xml:space="preserve"> contract</w:t>
      </w:r>
      <w:r w:rsidR="0090566A" w:rsidRPr="00F541CD">
        <w:rPr>
          <w:color w:val="FFFFFF" w:themeColor="background1"/>
        </w:rPr>
        <w:t xml:space="preserve"> </w:t>
      </w:r>
      <w:r>
        <w:t>button</w:t>
      </w:r>
      <w:r w:rsidR="0090566A">
        <w:t>.</w:t>
      </w:r>
    </w:p>
    <w:p w14:paraId="0023E406" w14:textId="691654F1" w:rsidR="001D3A72" w:rsidRDefault="001D3A72" w:rsidP="001D3A72">
      <w:pPr>
        <w:spacing w:before="60"/>
        <w:jc w:val="both"/>
      </w:pPr>
      <w:r>
        <w:t>Wizard has the following steps:</w:t>
      </w:r>
    </w:p>
    <w:p w14:paraId="1A5666BB" w14:textId="2D650671" w:rsidR="0090566A" w:rsidRDefault="001D3A72" w:rsidP="001D3A72">
      <w:pPr>
        <w:ind w:firstLine="720"/>
      </w:pPr>
      <w:r>
        <w:t>1. Basic contract data</w:t>
      </w:r>
    </w:p>
    <w:p w14:paraId="1944CD7F" w14:textId="32A655A5" w:rsidR="0090566A" w:rsidRDefault="001D3A72" w:rsidP="001D3A72">
      <w:pPr>
        <w:ind w:firstLine="720"/>
      </w:pPr>
      <w:r>
        <w:t xml:space="preserve">2. </w:t>
      </w:r>
      <w:r w:rsidR="0090566A">
        <w:t>P</w:t>
      </w:r>
      <w:r>
        <w:t>roducts &amp; commissions</w:t>
      </w:r>
    </w:p>
    <w:p w14:paraId="40D0FC73" w14:textId="004F5B3F" w:rsidR="0090566A" w:rsidRPr="000921DC" w:rsidRDefault="001D3A72" w:rsidP="001D3A72">
      <w:pPr>
        <w:ind w:firstLine="720"/>
      </w:pPr>
      <w:r>
        <w:lastRenderedPageBreak/>
        <w:t xml:space="preserve">3. </w:t>
      </w:r>
      <w:r w:rsidR="0090566A">
        <w:t>R</w:t>
      </w:r>
      <w:r>
        <w:t>etailers</w:t>
      </w:r>
    </w:p>
    <w:p w14:paraId="1D048B13" w14:textId="56EE1659" w:rsidR="0090566A" w:rsidRPr="000921DC" w:rsidRDefault="001D3A72" w:rsidP="001D3A72">
      <w:pPr>
        <w:ind w:firstLine="720"/>
      </w:pPr>
      <w:r>
        <w:t>4. Terminals</w:t>
      </w:r>
    </w:p>
    <w:p w14:paraId="194E7C2B" w14:textId="62B3C4A0" w:rsidR="0090566A" w:rsidRPr="000921DC" w:rsidRDefault="001D3A72" w:rsidP="001D3A72">
      <w:pPr>
        <w:ind w:firstLine="720"/>
      </w:pPr>
      <w:r>
        <w:t>5. Payment definitions</w:t>
      </w:r>
    </w:p>
    <w:p w14:paraId="1E4C4B22" w14:textId="530CA037" w:rsidR="0090566A" w:rsidRPr="000921DC" w:rsidRDefault="001D3A72" w:rsidP="001D3A72">
      <w:pPr>
        <w:ind w:firstLine="720"/>
      </w:pPr>
      <w:r>
        <w:t>6. Statement definitions.</w:t>
      </w:r>
    </w:p>
    <w:p w14:paraId="6FEB1EE8" w14:textId="77777777" w:rsidR="0090566A" w:rsidRDefault="0090566A" w:rsidP="0090566A">
      <w:pPr>
        <w:jc w:val="both"/>
      </w:pPr>
    </w:p>
    <w:p w14:paraId="63708691" w14:textId="2FCAE2B4" w:rsidR="00041163" w:rsidRDefault="0090566A" w:rsidP="0090566A">
      <w:pPr>
        <w:rPr>
          <w:b/>
        </w:rPr>
      </w:pPr>
      <w:r w:rsidRPr="008D6C50">
        <w:rPr>
          <w:b/>
        </w:rPr>
        <w:t xml:space="preserve">Business </w:t>
      </w:r>
      <w:r w:rsidR="00457A9A">
        <w:rPr>
          <w:b/>
        </w:rPr>
        <w:t xml:space="preserve">&amp; system </w:t>
      </w:r>
      <w:r w:rsidRPr="008D6C50">
        <w:rPr>
          <w:b/>
        </w:rPr>
        <w:t xml:space="preserve">rules </w:t>
      </w:r>
    </w:p>
    <w:p w14:paraId="47978EDE" w14:textId="77777777" w:rsidR="00457A9A" w:rsidRDefault="00041163" w:rsidP="00457A9A">
      <w:pPr>
        <w:spacing w:before="120"/>
      </w:pPr>
      <w:r w:rsidRPr="00457A9A">
        <w:rPr>
          <w:i/>
        </w:rPr>
        <w:t>Contract ID</w:t>
      </w:r>
      <w:r w:rsidR="00457A9A">
        <w:t xml:space="preserve"> – </w:t>
      </w:r>
      <w:proofErr w:type="spellStart"/>
      <w:r w:rsidR="00457A9A">
        <w:t>autogenerated</w:t>
      </w:r>
      <w:proofErr w:type="spellEnd"/>
      <w:r w:rsidR="00457A9A">
        <w:t xml:space="preserve"> by </w:t>
      </w:r>
      <w:r>
        <w:t>system</w:t>
      </w:r>
      <w:r w:rsidR="00457A9A">
        <w:t xml:space="preserve"> </w:t>
      </w:r>
      <w:r>
        <w:t xml:space="preserve">(MCVI </w:t>
      </w:r>
      <w:r w:rsidR="00457A9A">
        <w:t xml:space="preserve">and Joint contract type has </w:t>
      </w:r>
      <w:r>
        <w:t xml:space="preserve">same sequence </w:t>
      </w:r>
    </w:p>
    <w:p w14:paraId="5B7AA247" w14:textId="3ECFDE7F" w:rsidR="00041163" w:rsidRDefault="00041163" w:rsidP="00457A9A">
      <w:pPr>
        <w:ind w:left="720" w:firstLine="720"/>
      </w:pPr>
      <w:proofErr w:type="gramStart"/>
      <w:r>
        <w:t>numbers</w:t>
      </w:r>
      <w:proofErr w:type="gramEnd"/>
      <w:r>
        <w:t xml:space="preserve"> range)</w:t>
      </w:r>
    </w:p>
    <w:p w14:paraId="0AB06905" w14:textId="72AD087D" w:rsidR="00041163" w:rsidRDefault="00041163" w:rsidP="00983BC4">
      <w:pPr>
        <w:pStyle w:val="ListParagraph"/>
        <w:numPr>
          <w:ilvl w:val="2"/>
          <w:numId w:val="50"/>
        </w:numPr>
      </w:pPr>
      <w:r>
        <w:t>MCVI – prefix ‘505’ + MCVI-sequence</w:t>
      </w:r>
    </w:p>
    <w:p w14:paraId="2CB99585" w14:textId="008B91FD" w:rsidR="00041163" w:rsidRDefault="00041163" w:rsidP="00983BC4">
      <w:pPr>
        <w:pStyle w:val="ListParagraph"/>
        <w:numPr>
          <w:ilvl w:val="2"/>
          <w:numId w:val="50"/>
        </w:numPr>
      </w:pPr>
      <w:r>
        <w:t>Joint (mixed) – prefix ‘5051’ + MCVI-sequence</w:t>
      </w:r>
    </w:p>
    <w:p w14:paraId="66A9EBB3" w14:textId="2A87AC38" w:rsidR="00041163" w:rsidRDefault="00041163" w:rsidP="00983BC4">
      <w:pPr>
        <w:pStyle w:val="ListParagraph"/>
        <w:numPr>
          <w:ilvl w:val="2"/>
          <w:numId w:val="50"/>
        </w:numPr>
        <w:spacing w:after="120"/>
      </w:pPr>
      <w:r>
        <w:t xml:space="preserve">AMEX – prefix ‘969’ + </w:t>
      </w:r>
      <w:r w:rsidR="00457A9A">
        <w:t>AMEX-</w:t>
      </w:r>
      <w:r>
        <w:t>sequence</w:t>
      </w:r>
    </w:p>
    <w:p w14:paraId="1FC430CF" w14:textId="712B07F3" w:rsidR="00041163" w:rsidRDefault="00041163" w:rsidP="00AB468F">
      <w:r w:rsidRPr="00457A9A">
        <w:rPr>
          <w:i/>
        </w:rPr>
        <w:t>Supported products</w:t>
      </w:r>
      <w:r>
        <w:t xml:space="preserve"> – drop down </w:t>
      </w:r>
      <w:r w:rsidR="00AB468F">
        <w:t xml:space="preserve">menu </w:t>
      </w:r>
      <w:r>
        <w:t>offers possibilities:</w:t>
      </w:r>
    </w:p>
    <w:p w14:paraId="44913590" w14:textId="46061D03" w:rsidR="00041163" w:rsidRDefault="00041163" w:rsidP="00983BC4">
      <w:pPr>
        <w:pStyle w:val="ListParagraph"/>
        <w:numPr>
          <w:ilvl w:val="3"/>
          <w:numId w:val="51"/>
        </w:numPr>
      </w:pPr>
      <w:r>
        <w:t>MCVI</w:t>
      </w:r>
    </w:p>
    <w:p w14:paraId="11C0B047" w14:textId="2ABB823C" w:rsidR="00041163" w:rsidRDefault="00041163" w:rsidP="00983BC4">
      <w:pPr>
        <w:pStyle w:val="ListParagraph"/>
        <w:numPr>
          <w:ilvl w:val="3"/>
          <w:numId w:val="51"/>
        </w:numPr>
      </w:pPr>
      <w:r>
        <w:t>AX</w:t>
      </w:r>
    </w:p>
    <w:p w14:paraId="28375AE7" w14:textId="4BE958B9" w:rsidR="00041163" w:rsidRDefault="00041163" w:rsidP="00983BC4">
      <w:pPr>
        <w:pStyle w:val="ListParagraph"/>
        <w:numPr>
          <w:ilvl w:val="3"/>
          <w:numId w:val="51"/>
        </w:numPr>
      </w:pPr>
      <w:r>
        <w:t>Joint</w:t>
      </w:r>
    </w:p>
    <w:p w14:paraId="78B6C5D0" w14:textId="77777777" w:rsidR="00AB468F" w:rsidRDefault="00041163" w:rsidP="00AB468F">
      <w:pPr>
        <w:spacing w:before="120"/>
      </w:pPr>
      <w:r w:rsidRPr="00AB468F">
        <w:rPr>
          <w:i/>
        </w:rPr>
        <w:t>Status</w:t>
      </w:r>
      <w:r w:rsidR="00AB468F">
        <w:t xml:space="preserve"> – can be </w:t>
      </w:r>
      <w:r w:rsidR="00AB468F" w:rsidRPr="00AB468F">
        <w:rPr>
          <w:i/>
        </w:rPr>
        <w:t>Active</w:t>
      </w:r>
      <w:r>
        <w:t>/</w:t>
      </w:r>
      <w:r w:rsidRPr="00AB468F">
        <w:rPr>
          <w:i/>
        </w:rPr>
        <w:t>Inactive</w:t>
      </w:r>
      <w:r>
        <w:t>, cannot be managed manually by user, new add</w:t>
      </w:r>
      <w:r w:rsidR="00AB468F">
        <w:t xml:space="preserve">ed contract </w:t>
      </w:r>
    </w:p>
    <w:p w14:paraId="72943607" w14:textId="1549652A" w:rsidR="00AE1B5F" w:rsidRDefault="00AB468F" w:rsidP="00FD16FC">
      <w:pPr>
        <w:spacing w:after="120"/>
        <w:ind w:left="720"/>
      </w:pPr>
      <w:r>
        <w:t xml:space="preserve">    </w:t>
      </w:r>
      <w:proofErr w:type="gramStart"/>
      <w:r>
        <w:t>will</w:t>
      </w:r>
      <w:proofErr w:type="gramEnd"/>
      <w:r>
        <w:t xml:space="preserve"> be </w:t>
      </w:r>
      <w:r w:rsidR="00041163" w:rsidRPr="00AB468F">
        <w:rPr>
          <w:i/>
        </w:rPr>
        <w:t>Active</w:t>
      </w:r>
    </w:p>
    <w:p w14:paraId="7EE18B93" w14:textId="0C97C73E" w:rsidR="00041163" w:rsidRDefault="00041163" w:rsidP="00041163">
      <w:r w:rsidRPr="00AE1B5F">
        <w:rPr>
          <w:i/>
        </w:rPr>
        <w:t>Contract type</w:t>
      </w:r>
      <w:r>
        <w:t xml:space="preserve"> – </w:t>
      </w:r>
      <w:r w:rsidR="00AE1B5F">
        <w:t xml:space="preserve">possibilities </w:t>
      </w:r>
      <w:r>
        <w:t xml:space="preserve">from </w:t>
      </w:r>
      <w:r w:rsidR="00AE1B5F">
        <w:t xml:space="preserve">the </w:t>
      </w:r>
      <w:r>
        <w:t>drop down</w:t>
      </w:r>
      <w:r w:rsidR="00AE1B5F">
        <w:t xml:space="preserve"> menu</w:t>
      </w:r>
      <w:r>
        <w:t>:</w:t>
      </w:r>
    </w:p>
    <w:p w14:paraId="2DB47F43" w14:textId="598D944F" w:rsidR="00041163" w:rsidRDefault="00041163" w:rsidP="00983BC4">
      <w:pPr>
        <w:pStyle w:val="ListParagraph"/>
        <w:numPr>
          <w:ilvl w:val="2"/>
          <w:numId w:val="52"/>
        </w:numPr>
      </w:pPr>
      <w:r>
        <w:t>e-Commerce</w:t>
      </w:r>
    </w:p>
    <w:p w14:paraId="008306BC" w14:textId="3731114D" w:rsidR="00041163" w:rsidRDefault="00041163" w:rsidP="00983BC4">
      <w:pPr>
        <w:pStyle w:val="ListParagraph"/>
        <w:numPr>
          <w:ilvl w:val="2"/>
          <w:numId w:val="52"/>
        </w:numPr>
      </w:pPr>
      <w:r>
        <w:t xml:space="preserve">POS </w:t>
      </w:r>
      <w:r w:rsidR="00451888">
        <w:t>VUB</w:t>
      </w:r>
    </w:p>
    <w:p w14:paraId="174C2920" w14:textId="0B3478C1" w:rsidR="00451888" w:rsidRDefault="00451888" w:rsidP="00983BC4">
      <w:pPr>
        <w:pStyle w:val="ListParagraph"/>
        <w:numPr>
          <w:ilvl w:val="2"/>
          <w:numId w:val="52"/>
        </w:numPr>
      </w:pPr>
      <w:r>
        <w:t>POS foreign</w:t>
      </w:r>
    </w:p>
    <w:p w14:paraId="3DA60229" w14:textId="5798101B" w:rsidR="00041163" w:rsidRDefault="00041163" w:rsidP="00983BC4">
      <w:pPr>
        <w:pStyle w:val="ListParagraph"/>
        <w:numPr>
          <w:ilvl w:val="2"/>
          <w:numId w:val="52"/>
        </w:numPr>
      </w:pPr>
      <w:r>
        <w:t>Top-up (ATM)</w:t>
      </w:r>
    </w:p>
    <w:p w14:paraId="24ADAAA6" w14:textId="5111CB87" w:rsidR="00041163" w:rsidRDefault="00041163" w:rsidP="00983BC4">
      <w:pPr>
        <w:pStyle w:val="ListParagraph"/>
        <w:numPr>
          <w:ilvl w:val="2"/>
          <w:numId w:val="52"/>
        </w:numPr>
      </w:pPr>
      <w:r>
        <w:t>Cash advance</w:t>
      </w:r>
    </w:p>
    <w:p w14:paraId="357879BF" w14:textId="6117A12E" w:rsidR="00041163" w:rsidRDefault="00041163" w:rsidP="00983BC4">
      <w:pPr>
        <w:pStyle w:val="ListParagraph"/>
        <w:numPr>
          <w:ilvl w:val="2"/>
          <w:numId w:val="52"/>
        </w:numPr>
      </w:pPr>
      <w:r>
        <w:t>MOTO</w:t>
      </w:r>
    </w:p>
    <w:p w14:paraId="69E36D40" w14:textId="3ACF7EF0" w:rsidR="00041163" w:rsidRDefault="00041163" w:rsidP="00983BC4">
      <w:pPr>
        <w:pStyle w:val="ListParagraph"/>
        <w:numPr>
          <w:ilvl w:val="2"/>
          <w:numId w:val="52"/>
        </w:numPr>
        <w:rPr>
          <w:ins w:id="1444" w:author="Seková Mária" w:date="2018-02-15T10:13:00Z"/>
        </w:rPr>
      </w:pPr>
      <w:r>
        <w:t>Imprinter</w:t>
      </w:r>
    </w:p>
    <w:p w14:paraId="28FE8690" w14:textId="77777777" w:rsidR="009B3BE0" w:rsidRDefault="00FC1AF9" w:rsidP="00983BC4">
      <w:pPr>
        <w:pStyle w:val="ListParagraph"/>
        <w:numPr>
          <w:ilvl w:val="2"/>
          <w:numId w:val="52"/>
        </w:numPr>
        <w:rPr>
          <w:ins w:id="1445" w:author="Martin Ćosić" w:date="2018-02-16T08:33:00Z"/>
        </w:rPr>
      </w:pPr>
      <w:commentRangeStart w:id="1446"/>
      <w:commentRangeStart w:id="1447"/>
      <w:r>
        <w:t>Unattended</w:t>
      </w:r>
      <w:commentRangeEnd w:id="1446"/>
      <w:r>
        <w:rPr>
          <w:rStyle w:val="CommentReference"/>
        </w:rPr>
        <w:commentReference w:id="1446"/>
      </w:r>
      <w:commentRangeEnd w:id="1447"/>
      <w:r w:rsidR="009B3BE0">
        <w:rPr>
          <w:rStyle w:val="CommentReference"/>
        </w:rPr>
        <w:commentReference w:id="1447"/>
      </w:r>
    </w:p>
    <w:p w14:paraId="7071765C" w14:textId="4AF9A3EA" w:rsidR="00FC1AF9" w:rsidRDefault="009B3BE0">
      <w:pPr>
        <w:pPrChange w:id="1448" w:author="Martin Ćosić" w:date="2018-02-16T08:33:00Z">
          <w:pPr>
            <w:pStyle w:val="ListParagraph"/>
            <w:numPr>
              <w:ilvl w:val="2"/>
              <w:numId w:val="52"/>
            </w:numPr>
            <w:ind w:left="2160" w:hanging="360"/>
          </w:pPr>
        </w:pPrChange>
      </w:pPr>
      <w:ins w:id="1449" w:author="Martin Ćosić" w:date="2018-02-16T08:33:00Z">
        <w:r w:rsidRPr="009B3BE0">
          <w:rPr>
            <w:i/>
            <w:rPrChange w:author="Martin Ćosić" w:date="2018-02-16T08:35:00Z" w:id="1450">
              <w:rPr/>
            </w:rPrChange>
          </w:rPr>
          <w:t>Valid From:</w:t>
        </w:r>
        <w:r>
          <w:t xml:space="preserve"> </w:t>
        </w:r>
      </w:ins>
      <w:ins w:id="1451" w:author="Martin Ćosić" w:date="2018-02-16T08:35:00Z">
        <w:r w:rsidRPr="009B3BE0">
          <w:t xml:space="preserve">default </w:t>
        </w:r>
      </w:ins>
      <w:ins w:id="1452" w:author="Martin Ćosić" w:date="2018-02-16T08:34:00Z">
        <w:r>
          <w:t>set to current date a</w:t>
        </w:r>
        <w:r w:rsidRPr="009B3BE0">
          <w:t xml:space="preserve">s a with possibility to be </w:t>
        </w:r>
        <w:proofErr w:type="spellStart"/>
        <w:r>
          <w:t>overidden</w:t>
        </w:r>
        <w:proofErr w:type="spellEnd"/>
        <w:r>
          <w:t xml:space="preserve"> to the</w:t>
        </w:r>
      </w:ins>
      <w:ins w:id="1453" w:author="Martin Ćosić" w:date="2018-02-16T08:35:00Z">
        <w:r>
          <w:t xml:space="preserve"> </w:t>
        </w:r>
      </w:ins>
      <w:ins w:id="1454" w:author="Martin Ćosić" w:date="2018-02-16T08:34:00Z">
        <w:r>
          <w:t>future</w:t>
        </w:r>
      </w:ins>
    </w:p>
    <w:p w14:paraId="54E31A6C" w14:textId="081DA3A0" w:rsidR="00041163" w:rsidRDefault="00041163" w:rsidP="00AE1B5F">
      <w:pPr>
        <w:spacing w:before="120"/>
      </w:pPr>
      <w:r w:rsidRPr="00AE1B5F">
        <w:rPr>
          <w:i/>
        </w:rPr>
        <w:t>Special characteristics</w:t>
      </w:r>
      <w:r>
        <w:t xml:space="preserve"> – </w:t>
      </w:r>
      <w:r w:rsidR="00AE1B5F">
        <w:t xml:space="preserve">offered </w:t>
      </w:r>
      <w:r>
        <w:t>from drop down</w:t>
      </w:r>
      <w:r w:rsidR="00AE1B5F">
        <w:t xml:space="preserve"> menu</w:t>
      </w:r>
      <w:r>
        <w:t>:</w:t>
      </w:r>
    </w:p>
    <w:p w14:paraId="277989D6" w14:textId="21893F66" w:rsidR="00041163" w:rsidRDefault="00041163" w:rsidP="00983BC4">
      <w:pPr>
        <w:pStyle w:val="ListParagraph"/>
        <w:numPr>
          <w:ilvl w:val="0"/>
          <w:numId w:val="53"/>
        </w:numPr>
      </w:pPr>
      <w:r>
        <w:t>BMK</w:t>
      </w:r>
    </w:p>
    <w:p w14:paraId="62163310" w14:textId="72E6F30F" w:rsidR="00041163" w:rsidRPr="0048795D" w:rsidRDefault="00041163" w:rsidP="0075000F">
      <w:pPr>
        <w:spacing w:before="120"/>
      </w:pPr>
      <w:r w:rsidRPr="0075000F">
        <w:rPr>
          <w:i/>
        </w:rPr>
        <w:t>Contract signed</w:t>
      </w:r>
      <w:r w:rsidRPr="0048795D">
        <w:t xml:space="preserve"> – drop down</w:t>
      </w:r>
      <w:r w:rsidR="0075000F">
        <w:t xml:space="preserve"> menu offers</w:t>
      </w:r>
      <w:r w:rsidRPr="0048795D">
        <w:t>:</w:t>
      </w:r>
    </w:p>
    <w:p w14:paraId="08B1E9A6" w14:textId="273A1B33" w:rsidR="00041163" w:rsidRPr="0048795D" w:rsidRDefault="00041163" w:rsidP="00983BC4">
      <w:pPr>
        <w:pStyle w:val="ListParagraph"/>
        <w:numPr>
          <w:ilvl w:val="3"/>
          <w:numId w:val="54"/>
        </w:numPr>
      </w:pPr>
      <w:r w:rsidRPr="0048795D">
        <w:t>Y</w:t>
      </w:r>
      <w:r w:rsidR="004A002E">
        <w:t xml:space="preserve"> (default)</w:t>
      </w:r>
    </w:p>
    <w:p w14:paraId="2C5D29F2" w14:textId="5A650B01" w:rsidR="00041163" w:rsidRDefault="00041163" w:rsidP="00983BC4">
      <w:pPr>
        <w:pStyle w:val="ListParagraph"/>
        <w:numPr>
          <w:ilvl w:val="3"/>
          <w:numId w:val="54"/>
        </w:numPr>
      </w:pPr>
      <w:r w:rsidRPr="0048795D">
        <w:t>N</w:t>
      </w:r>
    </w:p>
    <w:p w14:paraId="78B3E38D" w14:textId="5CC71A7C" w:rsidR="00041163" w:rsidRDefault="00041163" w:rsidP="0075000F">
      <w:pPr>
        <w:spacing w:before="120"/>
      </w:pPr>
      <w:r w:rsidRPr="00944A11">
        <w:rPr>
          <w:i/>
        </w:rPr>
        <w:t>Merchant agreement number</w:t>
      </w:r>
      <w:r>
        <w:t>:</w:t>
      </w:r>
    </w:p>
    <w:p w14:paraId="282D8F5C" w14:textId="77777777" w:rsidR="00041163" w:rsidRDefault="00041163" w:rsidP="00041163">
      <w:pPr>
        <w:ind w:firstLine="720"/>
      </w:pPr>
      <w:r>
        <w:t xml:space="preserve">a) </w:t>
      </w:r>
      <w:proofErr w:type="spellStart"/>
      <w:proofErr w:type="gramStart"/>
      <w:r>
        <w:t>autogenerated</w:t>
      </w:r>
      <w:proofErr w:type="spellEnd"/>
      <w:proofErr w:type="gramEnd"/>
      <w:r>
        <w:t xml:space="preserve"> on VUB side and send via WS for customers </w:t>
      </w:r>
      <w:r w:rsidRPr="00944A11">
        <w:t>with MOTO</w:t>
      </w:r>
      <w:r>
        <w:t xml:space="preserve">, POS </w:t>
      </w:r>
    </w:p>
    <w:p w14:paraId="76E18F11" w14:textId="77777777" w:rsidR="00041163" w:rsidRDefault="00041163" w:rsidP="00041163">
      <w:pPr>
        <w:ind w:firstLine="720"/>
      </w:pPr>
      <w:r>
        <w:t xml:space="preserve">       </w:t>
      </w:r>
      <w:proofErr w:type="gramStart"/>
      <w:r>
        <w:t>purchase</w:t>
      </w:r>
      <w:proofErr w:type="gramEnd"/>
      <w:r>
        <w:t>, AMEX only and e-C</w:t>
      </w:r>
      <w:r w:rsidRPr="00944A11">
        <w:t>ommerce</w:t>
      </w:r>
      <w:r>
        <w:t xml:space="preserve"> contracts:</w:t>
      </w:r>
    </w:p>
    <w:p w14:paraId="463A666D" w14:textId="77777777" w:rsidR="00041163" w:rsidRDefault="00041163" w:rsidP="00983BC4">
      <w:pPr>
        <w:pStyle w:val="ListParagraph"/>
        <w:numPr>
          <w:ilvl w:val="0"/>
          <w:numId w:val="37"/>
        </w:numPr>
      </w:pPr>
      <w:r>
        <w:t xml:space="preserve">AMEX only contract: </w:t>
      </w:r>
    </w:p>
    <w:p w14:paraId="49784920" w14:textId="77777777" w:rsidR="00041163" w:rsidRDefault="00041163" w:rsidP="00041163">
      <w:pPr>
        <w:pStyle w:val="ListParagraph"/>
        <w:ind w:left="1440"/>
      </w:pPr>
      <w:r>
        <w:t xml:space="preserve">      A + </w:t>
      </w:r>
      <w:proofErr w:type="spellStart"/>
      <w:r>
        <w:t>CustomerID</w:t>
      </w:r>
      <w:proofErr w:type="spellEnd"/>
      <w:r>
        <w:t xml:space="preserve"> + YY (last two digits of year) + two digit number (counter)</w:t>
      </w:r>
    </w:p>
    <w:p w14:paraId="269A2F30" w14:textId="77777777" w:rsidR="00041163" w:rsidRDefault="00041163" w:rsidP="00983BC4">
      <w:pPr>
        <w:pStyle w:val="ListParagraph"/>
        <w:numPr>
          <w:ilvl w:val="0"/>
          <w:numId w:val="37"/>
        </w:numPr>
      </w:pPr>
      <w:r>
        <w:t xml:space="preserve">Ecommerce contract: </w:t>
      </w:r>
    </w:p>
    <w:p w14:paraId="041100C2" w14:textId="77777777" w:rsidR="00041163" w:rsidRDefault="00041163" w:rsidP="00041163">
      <w:pPr>
        <w:pStyle w:val="ListParagraph"/>
        <w:ind w:left="1440"/>
      </w:pPr>
      <w:r>
        <w:t xml:space="preserve">      E + </w:t>
      </w:r>
      <w:proofErr w:type="spellStart"/>
      <w:r>
        <w:t>CustomerID</w:t>
      </w:r>
      <w:proofErr w:type="spellEnd"/>
      <w:r>
        <w:t xml:space="preserve"> + YY (last two digits of year) + two digit number (counter)</w:t>
      </w:r>
    </w:p>
    <w:p w14:paraId="1B56CE6C" w14:textId="77777777" w:rsidR="00041163" w:rsidRDefault="00041163" w:rsidP="00983BC4">
      <w:pPr>
        <w:pStyle w:val="ListParagraph"/>
        <w:numPr>
          <w:ilvl w:val="0"/>
          <w:numId w:val="37"/>
        </w:numPr>
      </w:pPr>
      <w:r>
        <w:t xml:space="preserve">Rest type of contracts (including joint): </w:t>
      </w:r>
    </w:p>
    <w:p w14:paraId="6C39C4B2" w14:textId="77777777" w:rsidR="00041163" w:rsidRDefault="00041163" w:rsidP="00041163">
      <w:pPr>
        <w:pStyle w:val="ListParagraph"/>
        <w:spacing w:after="60"/>
        <w:ind w:left="1440"/>
      </w:pPr>
      <w:r>
        <w:t xml:space="preserve">      P + </w:t>
      </w:r>
      <w:proofErr w:type="spellStart"/>
      <w:r>
        <w:t>CustomerID</w:t>
      </w:r>
      <w:proofErr w:type="spellEnd"/>
      <w:r>
        <w:t xml:space="preserve"> + YY (last two digits of year) + two digit number (counter)</w:t>
      </w:r>
    </w:p>
    <w:p w14:paraId="7F3BDB18" w14:textId="77777777" w:rsidR="00041163" w:rsidRDefault="00041163" w:rsidP="00041163">
      <w:pPr>
        <w:ind w:firstLine="720"/>
      </w:pPr>
      <w:r>
        <w:t xml:space="preserve">b) </w:t>
      </w:r>
      <w:proofErr w:type="gramStart"/>
      <w:r>
        <w:t>in</w:t>
      </w:r>
      <w:proofErr w:type="gramEnd"/>
      <w:r>
        <w:t xml:space="preserve"> case of contract </w:t>
      </w:r>
      <w:r w:rsidRPr="006211F5">
        <w:t>manu</w:t>
      </w:r>
      <w:r>
        <w:t xml:space="preserve">al entry directly in </w:t>
      </w:r>
      <w:proofErr w:type="spellStart"/>
      <w:r>
        <w:t>eXact</w:t>
      </w:r>
      <w:proofErr w:type="spellEnd"/>
      <w:r>
        <w:t xml:space="preserve"> web application:</w:t>
      </w:r>
    </w:p>
    <w:p w14:paraId="3651206E" w14:textId="77777777" w:rsidR="00041163" w:rsidRDefault="00041163" w:rsidP="00983BC4">
      <w:pPr>
        <w:pStyle w:val="ListParagraph"/>
        <w:numPr>
          <w:ilvl w:val="0"/>
          <w:numId w:val="37"/>
        </w:numPr>
      </w:pPr>
      <w:r>
        <w:t xml:space="preserve">AMEX only contract: </w:t>
      </w:r>
    </w:p>
    <w:p w14:paraId="6155E769" w14:textId="77777777" w:rsidR="00041163" w:rsidRDefault="00041163" w:rsidP="00041163">
      <w:pPr>
        <w:pStyle w:val="ListParagraph"/>
        <w:ind w:left="1440"/>
      </w:pPr>
      <w:r>
        <w:t xml:space="preserve">    A + </w:t>
      </w:r>
      <w:proofErr w:type="spellStart"/>
      <w:r>
        <w:t>CustomerID</w:t>
      </w:r>
      <w:proofErr w:type="spellEnd"/>
      <w:r>
        <w:t xml:space="preserve"> + YY (last two digits of year) + E + 1 digit number (counter)</w:t>
      </w:r>
    </w:p>
    <w:p w14:paraId="379BA3FA" w14:textId="77777777" w:rsidR="00041163" w:rsidRDefault="00041163" w:rsidP="00983BC4">
      <w:pPr>
        <w:pStyle w:val="ListParagraph"/>
        <w:numPr>
          <w:ilvl w:val="0"/>
          <w:numId w:val="37"/>
        </w:numPr>
      </w:pPr>
      <w:r>
        <w:t xml:space="preserve">Ecommerce contract: </w:t>
      </w:r>
    </w:p>
    <w:p w14:paraId="68EE78D2" w14:textId="77777777" w:rsidR="00041163" w:rsidRDefault="00041163" w:rsidP="00041163">
      <w:pPr>
        <w:pStyle w:val="ListParagraph"/>
        <w:ind w:left="1440"/>
      </w:pPr>
      <w:r>
        <w:t xml:space="preserve">    E + </w:t>
      </w:r>
      <w:proofErr w:type="spellStart"/>
      <w:r>
        <w:t>CustomerID</w:t>
      </w:r>
      <w:proofErr w:type="spellEnd"/>
      <w:r>
        <w:t xml:space="preserve"> + YY (last two digits of year) + E + 1 digit number (counter)</w:t>
      </w:r>
    </w:p>
    <w:p w14:paraId="1F9E09AD" w14:textId="77777777" w:rsidR="00041163" w:rsidRDefault="00041163" w:rsidP="00983BC4">
      <w:pPr>
        <w:pStyle w:val="ListParagraph"/>
        <w:numPr>
          <w:ilvl w:val="0"/>
          <w:numId w:val="37"/>
        </w:numPr>
      </w:pPr>
      <w:r>
        <w:t xml:space="preserve">Rest type of contracts (including joint): </w:t>
      </w:r>
    </w:p>
    <w:p w14:paraId="0CE5EF38" w14:textId="77777777" w:rsidR="00041163" w:rsidRDefault="00041163" w:rsidP="00041163">
      <w:pPr>
        <w:pStyle w:val="ListParagraph"/>
        <w:ind w:left="1440"/>
      </w:pPr>
      <w:r>
        <w:lastRenderedPageBreak/>
        <w:t xml:space="preserve">    P + </w:t>
      </w:r>
      <w:proofErr w:type="spellStart"/>
      <w:r>
        <w:t>CustomerID</w:t>
      </w:r>
      <w:proofErr w:type="spellEnd"/>
      <w:r>
        <w:t xml:space="preserve"> + YY (last two digits of year) + E + 1 digit number (counter)</w:t>
      </w:r>
    </w:p>
    <w:p w14:paraId="6A9B4D16" w14:textId="77777777" w:rsidR="000B47D8" w:rsidRDefault="000B47D8" w:rsidP="00EC19C1">
      <w:pPr>
        <w:spacing w:before="120"/>
      </w:pPr>
      <w:r w:rsidRPr="004226A4">
        <w:rPr>
          <w:i/>
        </w:rPr>
        <w:t>Calculation type</w:t>
      </w:r>
      <w:r w:rsidRPr="004226A4">
        <w:t xml:space="preserve"> – depending on selected calculation type from this drop down menu, will be </w:t>
      </w:r>
    </w:p>
    <w:p w14:paraId="62E927F8" w14:textId="77777777" w:rsidR="000B47D8" w:rsidRPr="004226A4" w:rsidRDefault="000B47D8" w:rsidP="000B47D8">
      <w:pPr>
        <w:ind w:firstLine="720"/>
      </w:pPr>
      <w:proofErr w:type="gramStart"/>
      <w:r w:rsidRPr="004226A4">
        <w:t>offered</w:t>
      </w:r>
      <w:proofErr w:type="gramEnd"/>
      <w:r w:rsidRPr="004226A4">
        <w:t xml:space="preserve"> commission models:</w:t>
      </w:r>
    </w:p>
    <w:p w14:paraId="25AF5346" w14:textId="79A76382" w:rsidR="000B47D8" w:rsidRPr="004226A4" w:rsidRDefault="000B47D8" w:rsidP="000531D5">
      <w:pPr>
        <w:pStyle w:val="ListParagraph"/>
        <w:numPr>
          <w:ilvl w:val="0"/>
          <w:numId w:val="37"/>
        </w:numPr>
      </w:pPr>
      <w:r w:rsidRPr="004226A4">
        <w:t>Blended</w:t>
      </w:r>
      <w:ins w:id="1455" w:author="Martin Ćosić" w:date="2018-02-16T09:36:00Z">
        <w:r w:rsidR="000531D5">
          <w:t xml:space="preserve"> (</w:t>
        </w:r>
        <w:r w:rsidR="000531D5" w:rsidRPr="000531D5">
          <w:t xml:space="preserve">lookup </w:t>
        </w:r>
        <w:proofErr w:type="spellStart"/>
        <w:r w:rsidR="000531D5" w:rsidRPr="000531D5">
          <w:t>yust</w:t>
        </w:r>
        <w:proofErr w:type="spellEnd"/>
        <w:r w:rsidR="000531D5" w:rsidRPr="000531D5">
          <w:t xml:space="preserve"> for TC</w:t>
        </w:r>
        <w:r w:rsidR="000531D5">
          <w:t xml:space="preserve"> model</w:t>
        </w:r>
        <w:r w:rsidR="000531D5" w:rsidRPr="000531D5">
          <w:t>)</w:t>
        </w:r>
      </w:ins>
    </w:p>
    <w:p w14:paraId="521A79C6" w14:textId="56BF9E7E" w:rsidR="000B47D8" w:rsidRPr="004226A4" w:rsidRDefault="000531D5" w:rsidP="000531D5">
      <w:pPr>
        <w:pStyle w:val="ListParagraph"/>
        <w:numPr>
          <w:ilvl w:val="0"/>
          <w:numId w:val="37"/>
        </w:numPr>
      </w:pPr>
      <w:commentRangeStart w:id="1456"/>
      <w:ins w:id="1457" w:author="Martin Ćosić" w:date="2018-02-16T09:35:00Z">
        <w:r>
          <w:t>Unblended</w:t>
        </w:r>
        <w:commentRangeEnd w:id="1456"/>
        <w:r>
          <w:rPr>
            <w:rStyle w:val="CommentReference"/>
          </w:rPr>
          <w:commentReference w:id="1456"/>
        </w:r>
      </w:ins>
      <w:ins w:id="1458" w:author="Martin Ćosić" w:date="2018-02-16T09:36:00Z">
        <w:r>
          <w:t xml:space="preserve"> (</w:t>
        </w:r>
        <w:r w:rsidRPr="000531D5">
          <w:t xml:space="preserve">lookup for MM </w:t>
        </w:r>
        <w:r>
          <w:t xml:space="preserve">model </w:t>
        </w:r>
        <w:r w:rsidRPr="000531D5">
          <w:t>and SF</w:t>
        </w:r>
        <w:r>
          <w:t xml:space="preserve"> model)</w:t>
        </w:r>
      </w:ins>
      <w:del w:id="1459" w:author="Martin Ćosić" w:date="2018-02-16T09:35:00Z">
        <w:r w:rsidR="000B47D8" w:rsidRPr="004226A4" w:rsidDel="000531D5">
          <w:delText>MIF++</w:delText>
        </w:r>
      </w:del>
    </w:p>
    <w:p w14:paraId="627C1648" w14:textId="124D14F0" w:rsidR="00263933" w:rsidDel="000531D5" w:rsidRDefault="000531D5" w:rsidP="00FC1AF9">
      <w:pPr>
        <w:pStyle w:val="ListParagraph"/>
        <w:numPr>
          <w:ilvl w:val="0"/>
          <w:numId w:val="37"/>
        </w:numPr>
        <w:rPr>
          <w:del w:id="1460" w:author="Martin Ćosić" w:date="2018-02-16T09:35:00Z"/>
        </w:rPr>
      </w:pPr>
      <w:ins w:id="1461" w:author="Martin Ćosić" w:date="2018-02-16T09:35:00Z">
        <w:r>
          <w:br/>
        </w:r>
      </w:ins>
      <w:commentRangeStart w:id="1462"/>
      <w:del w:id="1463" w:author="Martin Ćosić" w:date="2018-02-16T09:35:00Z">
        <w:r w:rsidR="000B47D8" w:rsidRPr="004226A4" w:rsidDel="000531D5">
          <w:delText>No MIF++</w:delText>
        </w:r>
        <w:r w:rsidR="00241D2E" w:rsidDel="000531D5">
          <w:delText xml:space="preserve"> (used for Cash Advance)</w:delText>
        </w:r>
        <w:commentRangeEnd w:id="1462"/>
        <w:r w:rsidR="00FC1AF9" w:rsidDel="000531D5">
          <w:rPr>
            <w:rStyle w:val="CommentReference"/>
          </w:rPr>
          <w:commentReference w:id="1462"/>
        </w:r>
      </w:del>
    </w:p>
    <w:p w14:paraId="51C3629F" w14:textId="004896CD" w:rsidR="00C3647E" w:rsidRDefault="00E869E7" w:rsidP="00FC1AF9">
      <w:pPr>
        <w:spacing w:after="40" w:line="256" w:lineRule="auto"/>
        <w:contextualSpacing/>
        <w:jc w:val="both"/>
      </w:pPr>
      <w:r>
        <w:t xml:space="preserve">- </w:t>
      </w:r>
      <w:proofErr w:type="gramStart"/>
      <w:r w:rsidR="00C3647E">
        <w:t>some</w:t>
      </w:r>
      <w:proofErr w:type="gramEnd"/>
      <w:r w:rsidR="00C3647E">
        <w:t xml:space="preserve"> rules explained in </w:t>
      </w:r>
      <w:hyperlink w:anchor="_5.2._UC_POS_13" w:history="1">
        <w:r w:rsidR="004A002E" w:rsidRPr="004A002E">
          <w:rPr>
            <w:rStyle w:val="Hyperlink"/>
          </w:rPr>
          <w:t>UC POS 015</w:t>
        </w:r>
      </w:hyperlink>
      <w:r w:rsidR="00C3647E">
        <w:t>.</w:t>
      </w:r>
    </w:p>
    <w:p w14:paraId="36EC3F6C" w14:textId="008B9704" w:rsidR="00C61543" w:rsidRDefault="00C61543" w:rsidP="00FC1AF9">
      <w:pPr>
        <w:spacing w:after="40" w:line="256" w:lineRule="auto"/>
        <w:contextualSpacing/>
        <w:jc w:val="both"/>
      </w:pPr>
    </w:p>
    <w:p w14:paraId="062D1341" w14:textId="6982B1B5" w:rsidR="00C61543" w:rsidRDefault="00C61543" w:rsidP="00FC1AF9">
      <w:pPr>
        <w:spacing w:after="40" w:line="256" w:lineRule="auto"/>
        <w:contextualSpacing/>
        <w:jc w:val="both"/>
        <w:rPr>
          <w:rFonts w:ascii="Arial" w:hAnsi="Arial"/>
          <w:szCs w:val="22"/>
        </w:rPr>
      </w:pPr>
    </w:p>
    <w:p w14:paraId="55E8519B" w14:textId="650FAC34" w:rsidR="002B4995" w:rsidRDefault="002B4995" w:rsidP="00FC1AF9">
      <w:pPr>
        <w:spacing w:after="40" w:line="256" w:lineRule="auto"/>
        <w:contextualSpacing/>
        <w:jc w:val="both"/>
        <w:rPr>
          <w:rFonts w:ascii="Arial" w:hAnsi="Arial"/>
          <w:szCs w:val="22"/>
        </w:rPr>
      </w:pPr>
    </w:p>
    <w:p w14:paraId="254E3749" w14:textId="536FD0AD" w:rsidR="002B4995" w:rsidRDefault="002B4995" w:rsidP="00FC1AF9">
      <w:pPr>
        <w:spacing w:after="40" w:line="256" w:lineRule="auto"/>
        <w:contextualSpacing/>
        <w:jc w:val="both"/>
        <w:rPr>
          <w:rFonts w:ascii="Arial" w:hAnsi="Arial"/>
          <w:szCs w:val="22"/>
        </w:rPr>
      </w:pPr>
    </w:p>
    <w:p w14:paraId="03A5502C" w14:textId="77777777" w:rsidR="002B4995" w:rsidRPr="00E869E7" w:rsidRDefault="002B4995" w:rsidP="00FC1AF9">
      <w:pPr>
        <w:spacing w:after="40" w:line="256" w:lineRule="auto"/>
        <w:contextualSpacing/>
        <w:jc w:val="both"/>
        <w:rPr>
          <w:rFonts w:ascii="Arial" w:hAnsi="Arial"/>
          <w:szCs w:val="22"/>
        </w:rPr>
      </w:pPr>
    </w:p>
    <w:p w14:paraId="5638471E" w14:textId="41ACC5F7" w:rsidR="00A53C54" w:rsidRPr="00692AD8" w:rsidRDefault="00692AD8" w:rsidP="00692AD8">
      <w:pPr>
        <w:pStyle w:val="Heading1"/>
        <w:rPr>
          <w:color w:val="auto"/>
          <w:sz w:val="24"/>
          <w:szCs w:val="24"/>
        </w:rPr>
      </w:pPr>
      <w:bookmarkStart w:id="1464" w:name="_5.2._UC_POS_13"/>
      <w:bookmarkStart w:id="1465" w:name="_Toc506563200"/>
      <w:bookmarkEnd w:id="1464"/>
      <w:commentRangeStart w:id="1466"/>
      <w:commentRangeStart w:id="1467"/>
      <w:commentRangeStart w:id="1468"/>
      <w:r w:rsidRPr="00692AD8">
        <w:rPr>
          <w:color w:val="auto"/>
          <w:sz w:val="24"/>
          <w:szCs w:val="24"/>
        </w:rPr>
        <w:t xml:space="preserve">5.2. </w:t>
      </w:r>
      <w:r w:rsidR="00A53C54" w:rsidRPr="00692AD8">
        <w:rPr>
          <w:color w:val="auto"/>
          <w:sz w:val="24"/>
          <w:szCs w:val="24"/>
        </w:rPr>
        <w:t>UC POS</w:t>
      </w:r>
      <w:r w:rsidRPr="00692AD8">
        <w:rPr>
          <w:color w:val="auto"/>
          <w:sz w:val="24"/>
          <w:szCs w:val="24"/>
        </w:rPr>
        <w:t xml:space="preserve"> </w:t>
      </w:r>
      <w:r w:rsidR="00A53C54" w:rsidRPr="00692AD8">
        <w:rPr>
          <w:color w:val="auto"/>
          <w:sz w:val="24"/>
          <w:szCs w:val="24"/>
        </w:rPr>
        <w:t>0</w:t>
      </w:r>
      <w:r w:rsidR="00FC43FB" w:rsidRPr="00692AD8">
        <w:rPr>
          <w:color w:val="auto"/>
          <w:sz w:val="24"/>
          <w:szCs w:val="24"/>
        </w:rPr>
        <w:t>1</w:t>
      </w:r>
      <w:r w:rsidR="00861304">
        <w:rPr>
          <w:color w:val="auto"/>
          <w:sz w:val="24"/>
          <w:szCs w:val="24"/>
        </w:rPr>
        <w:t>5</w:t>
      </w:r>
      <w:r w:rsidR="00456A77">
        <w:rPr>
          <w:color w:val="auto"/>
          <w:sz w:val="24"/>
          <w:szCs w:val="24"/>
        </w:rPr>
        <w:t>: Update c</w:t>
      </w:r>
      <w:r w:rsidR="00A53C54" w:rsidRPr="00692AD8">
        <w:rPr>
          <w:color w:val="auto"/>
          <w:sz w:val="24"/>
          <w:szCs w:val="24"/>
        </w:rPr>
        <w:t>ontract</w:t>
      </w:r>
      <w:commentRangeEnd w:id="1466"/>
      <w:r w:rsidR="00F70DE1">
        <w:rPr>
          <w:rStyle w:val="CommentReference"/>
          <w:rFonts w:ascii="Helvetica" w:hAnsi="Helvetica" w:eastAsia="Cambria"/>
          <w:b w:val="0"/>
          <w:bCs w:val="0"/>
          <w:color w:val="auto"/>
          <w:kern w:val="0"/>
        </w:rPr>
        <w:commentReference w:id="1466"/>
      </w:r>
      <w:commentRangeEnd w:id="1467"/>
      <w:r w:rsidR="007C2B70">
        <w:rPr>
          <w:rStyle w:val="CommentReference"/>
          <w:rFonts w:ascii="Helvetica" w:hAnsi="Helvetica" w:eastAsia="Cambria"/>
          <w:b w:val="0"/>
          <w:bCs w:val="0"/>
          <w:color w:val="auto"/>
          <w:kern w:val="0"/>
        </w:rPr>
        <w:commentReference w:id="1467"/>
      </w:r>
      <w:commentRangeEnd w:id="1468"/>
      <w:r w:rsidR="00FC1AF9">
        <w:rPr>
          <w:rStyle w:val="CommentReference"/>
          <w:rFonts w:ascii="Helvetica" w:hAnsi="Helvetica" w:eastAsia="Cambria"/>
          <w:b w:val="0"/>
          <w:bCs w:val="0"/>
          <w:color w:val="auto"/>
          <w:kern w:val="0"/>
        </w:rPr>
        <w:commentReference w:id="1468"/>
      </w:r>
      <w:bookmarkEnd w:id="1465"/>
    </w:p>
    <w:p w14:paraId="4F0BF6B5" w14:textId="364D6EC3" w:rsidR="00A53C54" w:rsidRDefault="00A53C54" w:rsidP="00A53C54"/>
    <w:p w14:paraId="7732855C" w14:textId="7C26A5A8" w:rsidR="00A53C54" w:rsidRPr="00232FD9" w:rsidRDefault="00D037AF" w:rsidP="00A53C54">
      <w:r>
        <w:t>Update of some contract data</w:t>
      </w:r>
      <w:r w:rsidR="00B903B8">
        <w:t xml:space="preserve"> through the web application</w:t>
      </w:r>
      <w:r>
        <w:t>.</w:t>
      </w:r>
    </w:p>
    <w:p w14:paraId="68331EF8" w14:textId="77777777" w:rsidR="00A53C54" w:rsidRPr="00232FD9" w:rsidRDefault="00A53C54" w:rsidP="00A53C54"/>
    <w:p w14:paraId="0C37F660" w14:textId="77777777" w:rsidR="00A53C54" w:rsidRPr="008D6C50" w:rsidRDefault="00A53C54" w:rsidP="00D037AF">
      <w:pPr>
        <w:rPr>
          <w:b/>
        </w:rPr>
      </w:pPr>
      <w:r w:rsidRPr="008D6C50">
        <w:rPr>
          <w:b/>
        </w:rPr>
        <w:t>Preconditions</w:t>
      </w:r>
    </w:p>
    <w:p w14:paraId="6B6A5660" w14:textId="4D213D58" w:rsidR="00A53C54" w:rsidRDefault="00D037AF" w:rsidP="006348AF">
      <w:pPr>
        <w:pStyle w:val="ListParagraph"/>
        <w:numPr>
          <w:ilvl w:val="0"/>
          <w:numId w:val="14"/>
        </w:numPr>
        <w:spacing w:before="120"/>
        <w:ind w:left="714" w:hanging="357"/>
      </w:pPr>
      <w:proofErr w:type="gramStart"/>
      <w:r>
        <w:t>contract</w:t>
      </w:r>
      <w:proofErr w:type="gramEnd"/>
      <w:r>
        <w:t xml:space="preserve"> </w:t>
      </w:r>
      <w:r w:rsidR="00DB227A">
        <w:t xml:space="preserve">which you want to update should </w:t>
      </w:r>
      <w:r>
        <w:t xml:space="preserve">exist </w:t>
      </w:r>
      <w:r w:rsidR="00DB227A">
        <w:t xml:space="preserve">in </w:t>
      </w:r>
      <w:proofErr w:type="spellStart"/>
      <w:r w:rsidR="00B903B8">
        <w:t>eXact</w:t>
      </w:r>
      <w:proofErr w:type="spellEnd"/>
      <w:r w:rsidR="00DB227A">
        <w:t xml:space="preserve"> </w:t>
      </w:r>
      <w:r>
        <w:t xml:space="preserve">and </w:t>
      </w:r>
      <w:r w:rsidR="00DB227A">
        <w:t xml:space="preserve">be </w:t>
      </w:r>
      <w:r w:rsidR="00DB227A" w:rsidRPr="00DB227A">
        <w:rPr>
          <w:i/>
        </w:rPr>
        <w:t>A</w:t>
      </w:r>
      <w:r w:rsidR="006A1592" w:rsidRPr="00DB227A">
        <w:rPr>
          <w:i/>
        </w:rPr>
        <w:t>cti</w:t>
      </w:r>
      <w:r w:rsidRPr="00DB227A">
        <w:rPr>
          <w:i/>
        </w:rPr>
        <w:t>ve</w:t>
      </w:r>
      <w:r w:rsidR="00DB227A">
        <w:t>.</w:t>
      </w:r>
    </w:p>
    <w:p w14:paraId="5EB22D7A" w14:textId="77777777" w:rsidR="00A53C54" w:rsidRPr="00232FD9" w:rsidRDefault="00A53C54" w:rsidP="00A53C54"/>
    <w:p w14:paraId="74877E02" w14:textId="77777777" w:rsidR="00A53C54" w:rsidRPr="008D6C50" w:rsidRDefault="00A53C54" w:rsidP="00D037AF">
      <w:pPr>
        <w:rPr>
          <w:b/>
        </w:rPr>
      </w:pPr>
      <w:r w:rsidRPr="008D6C50">
        <w:rPr>
          <w:b/>
        </w:rPr>
        <w:t xml:space="preserve">Trigger </w:t>
      </w:r>
    </w:p>
    <w:p w14:paraId="0CF9F7A9" w14:textId="77777777" w:rsidR="00A53C54" w:rsidRPr="00232FD9" w:rsidRDefault="00A53C54" w:rsidP="00A53C54"/>
    <w:p w14:paraId="13022413" w14:textId="6E1035BF" w:rsidR="00D23285" w:rsidRPr="00F76AFC" w:rsidRDefault="00D23285" w:rsidP="00D23285">
      <w:pPr>
        <w:spacing w:after="60"/>
      </w:pPr>
      <w:r w:rsidRPr="00243332">
        <w:rPr>
          <w:i/>
        </w:rPr>
        <w:t>Acquiring</w:t>
      </w:r>
      <w:r w:rsidRPr="00B07186">
        <w:t xml:space="preserve"> </w:t>
      </w:r>
      <w:r>
        <w:t xml:space="preserve">module </w:t>
      </w:r>
      <w:r w:rsidRPr="00B07186">
        <w:t xml:space="preserve">&gt; </w:t>
      </w:r>
      <w:r w:rsidRPr="00243332">
        <w:rPr>
          <w:i/>
        </w:rPr>
        <w:t>Review 2</w:t>
      </w:r>
      <w:r w:rsidRPr="00B07186">
        <w:t xml:space="preserve"> </w:t>
      </w:r>
      <w:r>
        <w:t xml:space="preserve">form </w:t>
      </w:r>
      <w:r w:rsidRPr="00B07186">
        <w:t xml:space="preserve">&gt; </w:t>
      </w:r>
      <w:r>
        <w:rPr>
          <w:i/>
        </w:rPr>
        <w:t>Contracts</w:t>
      </w:r>
      <w:r>
        <w:t xml:space="preserve"> level</w:t>
      </w:r>
      <w:r w:rsidR="00BD2866">
        <w:t>,</w:t>
      </w:r>
    </w:p>
    <w:p w14:paraId="542E9A9C" w14:textId="31153E94" w:rsidR="00D23285" w:rsidRDefault="00DB227A" w:rsidP="00D23285">
      <w:pPr>
        <w:spacing w:after="120"/>
      </w:pPr>
      <w:r>
        <w:t>S</w:t>
      </w:r>
      <w:r w:rsidR="00D23285">
        <w:t xml:space="preserve">earch first for the contract which you </w:t>
      </w:r>
      <w:r w:rsidR="00BD2866">
        <w:t xml:space="preserve">want to </w:t>
      </w:r>
      <w:r>
        <w:t>update, then click on it to open details</w:t>
      </w:r>
      <w:r w:rsidR="00D23285">
        <w:t>:</w:t>
      </w:r>
    </w:p>
    <w:p w14:paraId="1AEE24DF" w14:textId="3A27FF48" w:rsidR="00D23285" w:rsidRDefault="00762002" w:rsidP="00D23285">
      <w:r>
        <w:t xml:space="preserve">      </w:t>
      </w:r>
      <w:r w:rsidR="0042284A">
        <w:rPr>
          <w:noProof/>
          <w:lang w:val="sk-SK" w:eastAsia="sk-SK"/>
        </w:rPr>
        <w:drawing>
          <wp:inline distT="0" distB="0" distL="0" distR="0" wp14:anchorId="0FDFF108" wp14:editId="0EEF6033">
            <wp:extent cx="5680659" cy="13799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91853" cy="1382664"/>
                    </a:xfrm>
                    <a:prstGeom prst="rect">
                      <a:avLst/>
                    </a:prstGeom>
                  </pic:spPr>
                </pic:pic>
              </a:graphicData>
            </a:graphic>
          </wp:inline>
        </w:drawing>
      </w:r>
    </w:p>
    <w:p w14:paraId="3D093C74" w14:textId="77777777" w:rsidR="00D23285" w:rsidRDefault="00D23285" w:rsidP="00D23285"/>
    <w:p w14:paraId="0F26E65E" w14:textId="77777777" w:rsidR="006769BE" w:rsidRDefault="006769BE" w:rsidP="00D23285"/>
    <w:p w14:paraId="7B40683B" w14:textId="626C8A6D" w:rsidR="00A26801" w:rsidRDefault="00D23285" w:rsidP="00D23285">
      <w:r>
        <w:t xml:space="preserve">Click on the </w:t>
      </w:r>
      <w:r w:rsidRPr="001756D5">
        <w:rPr>
          <w:color w:val="FFFFFF" w:themeColor="background1"/>
          <w:highlight w:val="blue"/>
        </w:rPr>
        <w:t>Update cont. wizard</w:t>
      </w:r>
      <w:r w:rsidRPr="001756D5">
        <w:rPr>
          <w:color w:val="FFFFFF" w:themeColor="background1"/>
        </w:rPr>
        <w:t xml:space="preserve"> </w:t>
      </w:r>
      <w:r w:rsidR="00DB227A">
        <w:t xml:space="preserve">button to open the following </w:t>
      </w:r>
      <w:r>
        <w:t>wizard:</w:t>
      </w:r>
    </w:p>
    <w:p w14:paraId="7907593A" w14:textId="77777777" w:rsidR="00762002" w:rsidRDefault="00762002" w:rsidP="00D23285"/>
    <w:p w14:paraId="31DB65A7" w14:textId="7EEAD6FF" w:rsidR="008A3A60" w:rsidRDefault="00762002" w:rsidP="00D23285">
      <w:r>
        <w:t xml:space="preserve">        </w:t>
      </w:r>
      <w:r w:rsidR="00D23285">
        <w:t xml:space="preserve"> </w:t>
      </w:r>
      <w:r w:rsidR="00A638FA" w:rsidRPr="00A638FA">
        <w:rPr>
          <w:noProof/>
          <w:lang w:val="hr-HR" w:eastAsia="hr-HR"/>
        </w:rPr>
        <w:t xml:space="preserve"> </w:t>
      </w:r>
      <w:commentRangeStart w:id="1469"/>
      <w:commentRangeStart w:id="1470"/>
      <w:commentRangeStart w:id="1471"/>
      <w:r w:rsidR="00A638FA">
        <w:rPr>
          <w:noProof/>
          <w:lang w:val="sk-SK" w:eastAsia="sk-SK"/>
        </w:rPr>
        <w:drawing>
          <wp:inline distT="0" distB="0" distL="0" distR="0" wp14:anchorId="36CF0B9E" wp14:editId="6A0EF1D2">
            <wp:extent cx="5516807" cy="1852322"/>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1649" cy="1857305"/>
                    </a:xfrm>
                    <a:prstGeom prst="rect">
                      <a:avLst/>
                    </a:prstGeom>
                  </pic:spPr>
                </pic:pic>
              </a:graphicData>
            </a:graphic>
          </wp:inline>
        </w:drawing>
      </w:r>
      <w:commentRangeEnd w:id="1469"/>
      <w:r w:rsidR="0031427A">
        <w:rPr>
          <w:rStyle w:val="CommentReference"/>
        </w:rPr>
        <w:commentReference w:id="1469"/>
      </w:r>
      <w:commentRangeEnd w:id="1470"/>
      <w:r w:rsidR="007C2B70">
        <w:rPr>
          <w:rStyle w:val="CommentReference"/>
        </w:rPr>
        <w:commentReference w:id="1470"/>
      </w:r>
      <w:commentRangeEnd w:id="1471"/>
      <w:r w:rsidR="00FC1AF9">
        <w:rPr>
          <w:rStyle w:val="CommentReference"/>
        </w:rPr>
        <w:commentReference w:id="1471"/>
      </w:r>
    </w:p>
    <w:p w14:paraId="381AC460" w14:textId="77777777" w:rsidR="008A3A60" w:rsidRDefault="008A3A60" w:rsidP="00D23285">
      <w:r>
        <w:t xml:space="preserve">    </w:t>
      </w:r>
    </w:p>
    <w:p w14:paraId="394CB1EC" w14:textId="3A4F259F" w:rsidR="00D23285" w:rsidRPr="00FC1AF9" w:rsidRDefault="00B3343B" w:rsidP="00B3343B">
      <w:pPr>
        <w:jc w:val="both"/>
        <w:rPr>
          <w:rFonts w:ascii="Arial" w:hAnsi="Arial" w:cs="Arial"/>
        </w:rPr>
      </w:pPr>
      <w:r w:rsidRPr="00FC1AF9">
        <w:rPr>
          <w:rFonts w:ascii="Arial" w:hAnsi="Arial" w:cs="Arial"/>
        </w:rPr>
        <w:lastRenderedPageBreak/>
        <w:t>User can change only undimmed fields in wizard, with</w:t>
      </w:r>
      <w:r w:rsidR="00D23285" w:rsidRPr="00FC1AF9">
        <w:rPr>
          <w:rFonts w:ascii="Arial" w:hAnsi="Arial" w:cs="Arial"/>
        </w:rPr>
        <w:t xml:space="preserve"> </w:t>
      </w:r>
      <w:r w:rsidR="00D23285" w:rsidRPr="00FC1AF9">
        <w:rPr>
          <w:rFonts w:ascii="Arial" w:hAnsi="Arial" w:cs="Arial"/>
          <w:color w:val="FFFFFF" w:themeColor="background1"/>
          <w:highlight w:val="blue"/>
        </w:rPr>
        <w:t>Finish</w:t>
      </w:r>
      <w:r w:rsidR="00D23285" w:rsidRPr="00FC1AF9">
        <w:rPr>
          <w:rFonts w:ascii="Arial" w:hAnsi="Arial" w:cs="Arial"/>
          <w:i/>
        </w:rPr>
        <w:t xml:space="preserve"> </w:t>
      </w:r>
      <w:r w:rsidR="00D23285" w:rsidRPr="00FC1AF9">
        <w:rPr>
          <w:rFonts w:ascii="Arial" w:hAnsi="Arial" w:cs="Arial"/>
        </w:rPr>
        <w:t xml:space="preserve">button </w:t>
      </w:r>
      <w:r w:rsidRPr="00FC1AF9">
        <w:rPr>
          <w:rFonts w:ascii="Arial" w:hAnsi="Arial" w:cs="Arial"/>
        </w:rPr>
        <w:t>at the last wizard step data will be updated</w:t>
      </w:r>
      <w:r w:rsidR="00D23285" w:rsidRPr="00FC1AF9">
        <w:rPr>
          <w:rFonts w:ascii="Arial" w:hAnsi="Arial" w:cs="Arial"/>
        </w:rPr>
        <w:t xml:space="preserve"> if all validations passed OK.</w:t>
      </w:r>
    </w:p>
    <w:p w14:paraId="7C72FFE4" w14:textId="77777777" w:rsidR="00D23285" w:rsidRDefault="00D23285" w:rsidP="004F6676">
      <w:pPr>
        <w:ind w:left="709" w:firstLine="11"/>
      </w:pPr>
    </w:p>
    <w:p w14:paraId="34844CBA" w14:textId="1F37A8D5" w:rsidR="00FD16FC" w:rsidRDefault="00FD16FC" w:rsidP="00A53C54">
      <w:pPr>
        <w:rPr>
          <w:b/>
        </w:rPr>
      </w:pPr>
    </w:p>
    <w:p w14:paraId="11ACAF61" w14:textId="6B659EA7" w:rsidR="00A53C54" w:rsidRPr="002F1C55" w:rsidRDefault="00A53C54" w:rsidP="00A53C54">
      <w:pPr>
        <w:rPr>
          <w:b/>
        </w:rPr>
      </w:pPr>
      <w:r w:rsidRPr="008D6C50">
        <w:rPr>
          <w:b/>
        </w:rPr>
        <w:t xml:space="preserve">Business </w:t>
      </w:r>
      <w:r w:rsidR="00B3343B">
        <w:rPr>
          <w:b/>
        </w:rPr>
        <w:t xml:space="preserve">&amp; system </w:t>
      </w:r>
      <w:r w:rsidRPr="008D6C50">
        <w:rPr>
          <w:b/>
        </w:rPr>
        <w:t xml:space="preserve">rules </w:t>
      </w:r>
    </w:p>
    <w:p w14:paraId="46129E4A" w14:textId="04BD8BC3" w:rsidR="002F7A28" w:rsidRDefault="00E93C14" w:rsidP="00B3343B">
      <w:pPr>
        <w:pStyle w:val="ListParagraph"/>
        <w:numPr>
          <w:ilvl w:val="0"/>
          <w:numId w:val="1"/>
        </w:numPr>
        <w:spacing w:before="120"/>
        <w:ind w:left="1077" w:hanging="357"/>
        <w:jc w:val="both"/>
      </w:pPr>
      <w:r>
        <w:t xml:space="preserve">explained in </w:t>
      </w:r>
      <w:hyperlink w:anchor="_5.2._UC_POS_9" w:history="1">
        <w:r w:rsidRPr="00FC1AF9">
          <w:rPr>
            <w:rStyle w:val="Hyperlink"/>
          </w:rPr>
          <w:t>UC POS 01</w:t>
        </w:r>
        <w:r w:rsidR="004005A5" w:rsidRPr="00EA2C3E">
          <w:rPr>
            <w:rStyle w:val="Hyperlink"/>
          </w:rPr>
          <w:t>3</w:t>
        </w:r>
      </w:hyperlink>
      <w:r w:rsidR="004005A5">
        <w:t xml:space="preserve"> and </w:t>
      </w:r>
      <w:hyperlink w:anchor="_5.2._UC_POS_3" w:history="1">
        <w:r w:rsidR="004005A5" w:rsidRPr="00EA2C3E">
          <w:rPr>
            <w:rStyle w:val="Hyperlink"/>
          </w:rPr>
          <w:t>UC POS 014</w:t>
        </w:r>
      </w:hyperlink>
      <w:r w:rsidR="004005A5" w:rsidRPr="00FC1AF9">
        <w:t>,</w:t>
      </w:r>
      <w:r w:rsidR="002F7A28">
        <w:t xml:space="preserve"> </w:t>
      </w:r>
    </w:p>
    <w:p w14:paraId="761E02A9" w14:textId="555CA665" w:rsidR="00DB227A" w:rsidRDefault="00DB227A" w:rsidP="00B3343B">
      <w:pPr>
        <w:pStyle w:val="ListParagraph"/>
        <w:numPr>
          <w:ilvl w:val="0"/>
          <w:numId w:val="1"/>
        </w:numPr>
        <w:jc w:val="both"/>
      </w:pPr>
      <w:r>
        <w:t xml:space="preserve">supported products </w:t>
      </w:r>
      <w:r w:rsidR="00B3343B">
        <w:t>on contract</w:t>
      </w:r>
      <w:r>
        <w:t xml:space="preserve"> are possible to change</w:t>
      </w:r>
      <w:r w:rsidR="00B3343B">
        <w:t xml:space="preserve"> by update</w:t>
      </w:r>
      <w:r w:rsidR="004A555A">
        <w:t xml:space="preserve"> (e.g. merchant signs the Annex to contract when he wants additionally to accept Diners or JCB)</w:t>
      </w:r>
      <w:r>
        <w:t>,</w:t>
      </w:r>
    </w:p>
    <w:p w14:paraId="22BFC8AF" w14:textId="202287AB" w:rsidR="005575F5" w:rsidRPr="00DB227A" w:rsidRDefault="005575F5" w:rsidP="00B70059">
      <w:pPr>
        <w:pStyle w:val="ListParagraph"/>
        <w:numPr>
          <w:ilvl w:val="0"/>
          <w:numId w:val="1"/>
        </w:numPr>
        <w:jc w:val="both"/>
      </w:pPr>
      <w:r>
        <w:t xml:space="preserve">Valid till – can me updated with date in future as a date </w:t>
      </w:r>
      <w:r w:rsidR="00B70059" w:rsidRPr="00B70059">
        <w:t>to which transactions will be accepted for processing (including that day)</w:t>
      </w:r>
    </w:p>
    <w:p w14:paraId="413B3DE1" w14:textId="3E38916A" w:rsidR="0034130A" w:rsidRPr="00FC1AF9" w:rsidRDefault="002F1C55" w:rsidP="00B3343B">
      <w:pPr>
        <w:pStyle w:val="ListParagraph"/>
        <w:numPr>
          <w:ilvl w:val="0"/>
          <w:numId w:val="1"/>
        </w:numPr>
        <w:spacing w:after="40" w:line="256" w:lineRule="auto"/>
        <w:contextualSpacing/>
        <w:jc w:val="both"/>
        <w:rPr>
          <w:rFonts w:ascii="Arial" w:hAnsi="Arial"/>
          <w:szCs w:val="22"/>
        </w:rPr>
      </w:pPr>
      <w:proofErr w:type="gramStart"/>
      <w:r>
        <w:t>c</w:t>
      </w:r>
      <w:r w:rsidR="0034130A">
        <w:t>ontract</w:t>
      </w:r>
      <w:proofErr w:type="gramEnd"/>
      <w:r w:rsidR="0034130A">
        <w:t xml:space="preserve"> </w:t>
      </w:r>
      <w:r>
        <w:t>update will be l</w:t>
      </w:r>
      <w:r w:rsidR="0034130A">
        <w:t xml:space="preserve">ogged. </w:t>
      </w:r>
    </w:p>
    <w:p w14:paraId="1B2F532C" w14:textId="5477E54E" w:rsidR="00E9394F" w:rsidRDefault="00E9394F">
      <w:pPr>
        <w:spacing w:after="40" w:line="256" w:lineRule="auto"/>
        <w:contextualSpacing/>
        <w:jc w:val="both"/>
        <w:rPr>
          <w:ins w:id="1472" w:author="Martin Ćosić" w:date="2018-02-03T13:41:00Z"/>
          <w:rFonts w:ascii="Arial" w:hAnsi="Arial"/>
          <w:szCs w:val="22"/>
        </w:rPr>
        <w:pPrChange w:id="1473" w:author="Martin Ćosić" w:date="2018-02-03T13:41:00Z">
          <w:pPr>
            <w:pStyle w:val="ListParagraph"/>
            <w:numPr>
              <w:numId w:val="1"/>
            </w:numPr>
            <w:spacing w:after="40" w:line="256" w:lineRule="auto"/>
            <w:ind w:left="1080" w:hanging="360"/>
            <w:contextualSpacing/>
            <w:jc w:val="both"/>
          </w:pPr>
        </w:pPrChange>
      </w:pPr>
    </w:p>
    <w:p w14:paraId="16A4C8AA" w14:textId="33EB3739" w:rsidR="00E9394F" w:rsidRDefault="00E9394F">
      <w:pPr>
        <w:spacing w:after="40" w:line="256" w:lineRule="auto"/>
        <w:contextualSpacing/>
        <w:jc w:val="both"/>
        <w:rPr>
          <w:rFonts w:ascii="Arial" w:hAnsi="Arial"/>
          <w:szCs w:val="22"/>
        </w:rPr>
        <w:pPrChange w:id="1474" w:author="Martin Ćosić" w:date="2018-02-03T13:41:00Z">
          <w:pPr>
            <w:pStyle w:val="ListParagraph"/>
            <w:numPr>
              <w:numId w:val="1"/>
            </w:numPr>
            <w:spacing w:after="40" w:line="256" w:lineRule="auto"/>
            <w:ind w:left="1080" w:hanging="360"/>
            <w:contextualSpacing/>
            <w:jc w:val="both"/>
          </w:pPr>
        </w:pPrChange>
      </w:pPr>
    </w:p>
    <w:p w14:paraId="65CF43CB" w14:textId="31303F3B" w:rsidR="00E9394F" w:rsidRPr="00692AD8" w:rsidRDefault="00E225D3" w:rsidP="00E9394F">
      <w:pPr>
        <w:pStyle w:val="Heading1"/>
        <w:rPr>
          <w:color w:val="auto"/>
          <w:sz w:val="24"/>
          <w:szCs w:val="24"/>
        </w:rPr>
      </w:pPr>
      <w:bookmarkStart w:id="1475" w:name="_Toc506563201"/>
      <w:r>
        <w:rPr>
          <w:color w:val="auto"/>
          <w:sz w:val="24"/>
          <w:szCs w:val="24"/>
        </w:rPr>
        <w:t xml:space="preserve">5.2 </w:t>
      </w:r>
      <w:r w:rsidR="00E9394F" w:rsidRPr="00692AD8">
        <w:rPr>
          <w:color w:val="auto"/>
          <w:sz w:val="24"/>
          <w:szCs w:val="24"/>
        </w:rPr>
        <w:t>UC POS 01</w:t>
      </w:r>
      <w:r w:rsidR="00E9394F">
        <w:rPr>
          <w:color w:val="auto"/>
          <w:sz w:val="24"/>
          <w:szCs w:val="24"/>
        </w:rPr>
        <w:t>6: Update c</w:t>
      </w:r>
      <w:r w:rsidR="00E9394F" w:rsidRPr="00692AD8">
        <w:rPr>
          <w:color w:val="auto"/>
          <w:sz w:val="24"/>
          <w:szCs w:val="24"/>
        </w:rPr>
        <w:t>ontract</w:t>
      </w:r>
      <w:r w:rsidR="00E9394F">
        <w:rPr>
          <w:color w:val="auto"/>
          <w:sz w:val="24"/>
          <w:szCs w:val="24"/>
        </w:rPr>
        <w:t xml:space="preserve"> basic data</w:t>
      </w:r>
      <w:bookmarkEnd w:id="1475"/>
    </w:p>
    <w:p w14:paraId="5B68C2A6" w14:textId="77777777" w:rsidR="00E9394F" w:rsidRDefault="00E9394F" w:rsidP="00E9394F"/>
    <w:p w14:paraId="5D003677" w14:textId="77777777" w:rsidR="00E9394F" w:rsidRPr="00232FD9" w:rsidRDefault="00E9394F" w:rsidP="00E9394F">
      <w:r>
        <w:t>Update of basic contract data through the web application.</w:t>
      </w:r>
    </w:p>
    <w:p w14:paraId="6C365D1A" w14:textId="77777777" w:rsidR="00E9394F" w:rsidRPr="00232FD9" w:rsidRDefault="00E9394F" w:rsidP="00E9394F"/>
    <w:p w14:paraId="7C9EA188" w14:textId="77777777" w:rsidR="00E9394F" w:rsidRPr="008D6C50" w:rsidRDefault="00E9394F" w:rsidP="00E9394F">
      <w:pPr>
        <w:rPr>
          <w:b/>
        </w:rPr>
      </w:pPr>
      <w:r w:rsidRPr="008D6C50">
        <w:rPr>
          <w:b/>
        </w:rPr>
        <w:t>Preconditions</w:t>
      </w:r>
    </w:p>
    <w:p w14:paraId="6CA7DE9B" w14:textId="77777777" w:rsidR="00E9394F" w:rsidRDefault="00E9394F" w:rsidP="00E9394F">
      <w:pPr>
        <w:pStyle w:val="ListParagraph"/>
        <w:numPr>
          <w:ilvl w:val="0"/>
          <w:numId w:val="14"/>
        </w:numPr>
        <w:spacing w:before="120"/>
        <w:ind w:left="714" w:hanging="357"/>
      </w:pPr>
      <w:proofErr w:type="gramStart"/>
      <w:r>
        <w:t>contract</w:t>
      </w:r>
      <w:proofErr w:type="gramEnd"/>
      <w:r>
        <w:t xml:space="preserve"> which you want to update should exist in </w:t>
      </w:r>
      <w:proofErr w:type="spellStart"/>
      <w:r>
        <w:t>eXact</w:t>
      </w:r>
      <w:proofErr w:type="spellEnd"/>
      <w:r>
        <w:t xml:space="preserve"> and be </w:t>
      </w:r>
      <w:r w:rsidRPr="00DB227A">
        <w:rPr>
          <w:i/>
        </w:rPr>
        <w:t>Active</w:t>
      </w:r>
      <w:r>
        <w:t>.</w:t>
      </w:r>
    </w:p>
    <w:p w14:paraId="7F13D86A" w14:textId="77777777" w:rsidR="00E9394F" w:rsidRPr="00232FD9" w:rsidRDefault="00E9394F" w:rsidP="00E9394F"/>
    <w:p w14:paraId="3762614E" w14:textId="77777777" w:rsidR="00E9394F" w:rsidRPr="008D6C50" w:rsidRDefault="00E9394F" w:rsidP="00E9394F">
      <w:pPr>
        <w:rPr>
          <w:b/>
        </w:rPr>
      </w:pPr>
      <w:r w:rsidRPr="008D6C50">
        <w:rPr>
          <w:b/>
        </w:rPr>
        <w:t xml:space="preserve">Trigger </w:t>
      </w:r>
    </w:p>
    <w:p w14:paraId="543BBE7B" w14:textId="77777777" w:rsidR="00E9394F" w:rsidRPr="00232FD9" w:rsidRDefault="00E9394F" w:rsidP="00E9394F"/>
    <w:p w14:paraId="13076A06" w14:textId="77777777" w:rsidR="00E9394F" w:rsidRPr="00F76AFC" w:rsidRDefault="00E9394F" w:rsidP="00E9394F">
      <w:pPr>
        <w:spacing w:after="60"/>
      </w:pPr>
      <w:r w:rsidRPr="00243332">
        <w:rPr>
          <w:i/>
        </w:rPr>
        <w:t>Acquiring</w:t>
      </w:r>
      <w:r w:rsidRPr="00B07186">
        <w:t xml:space="preserve"> </w:t>
      </w:r>
      <w:r>
        <w:t xml:space="preserve">module </w:t>
      </w:r>
      <w:r w:rsidRPr="00B07186">
        <w:t xml:space="preserve">&gt; </w:t>
      </w:r>
      <w:r w:rsidRPr="00243332">
        <w:rPr>
          <w:i/>
        </w:rPr>
        <w:t>Review 2</w:t>
      </w:r>
      <w:r w:rsidRPr="00B07186">
        <w:t xml:space="preserve"> </w:t>
      </w:r>
      <w:r>
        <w:t xml:space="preserve">form </w:t>
      </w:r>
      <w:r w:rsidRPr="00B07186">
        <w:t xml:space="preserve">&gt; </w:t>
      </w:r>
      <w:r>
        <w:rPr>
          <w:i/>
        </w:rPr>
        <w:t>Contracts</w:t>
      </w:r>
      <w:r>
        <w:t xml:space="preserve"> level,</w:t>
      </w:r>
    </w:p>
    <w:p w14:paraId="1E7B2CE4" w14:textId="77777777" w:rsidR="00E9394F" w:rsidRDefault="00E9394F" w:rsidP="00E9394F">
      <w:pPr>
        <w:spacing w:after="120"/>
      </w:pPr>
      <w:r>
        <w:t>Search first for the contract which you want to update, then click on it to open details:</w:t>
      </w:r>
    </w:p>
    <w:p w14:paraId="7675EFF5" w14:textId="022EA6AD" w:rsidR="00E9394F" w:rsidRDefault="00E9394F" w:rsidP="00E9394F">
      <w:pPr>
        <w:rPr>
          <w:ins w:id="1476" w:author="Martin Ćosić" w:date="2018-02-16T10:25:00Z"/>
        </w:rPr>
      </w:pPr>
      <w:r>
        <w:t xml:space="preserve">      </w:t>
      </w:r>
      <w:commentRangeStart w:id="1477"/>
      <w:del w:id="1478" w:author="Martin Ćosić" w:date="2018-02-16T10:26:00Z">
        <w:r w:rsidDel="006F6984">
          <w:rPr>
            <w:noProof/>
            <w:lang w:val="sk-SK" w:eastAsia="sk-SK"/>
          </w:rPr>
          <w:drawing>
            <wp:inline distT="0" distB="0" distL="0" distR="0" wp14:anchorId="38220596" wp14:editId="52BCE6E8">
              <wp:extent cx="6356985" cy="1777365"/>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56985" cy="1777365"/>
                      </a:xfrm>
                      <a:prstGeom prst="rect">
                        <a:avLst/>
                      </a:prstGeom>
                      <a:noFill/>
                      <a:ln>
                        <a:noFill/>
                      </a:ln>
                    </pic:spPr>
                  </pic:pic>
                </a:graphicData>
              </a:graphic>
            </wp:inline>
          </w:drawing>
        </w:r>
      </w:del>
      <w:commentRangeEnd w:id="1477"/>
      <w:r w:rsidR="00FC1AF9">
        <w:rPr>
          <w:rStyle w:val="CommentReference"/>
        </w:rPr>
        <w:commentReference w:id="1477"/>
      </w:r>
    </w:p>
    <w:p w14:paraId="78061C7F" w14:textId="7ACE1373" w:rsidR="006F6984" w:rsidRDefault="006F6984" w:rsidP="00E9394F">
      <w:ins w:id="1479" w:author="Martin Ćosić" w:date="2018-02-16T10:25:00Z">
        <w:r>
          <w:rPr>
            <w:noProof/>
            <w:lang w:val="sk-SK" w:eastAsia="sk-SK"/>
          </w:rPr>
          <w:lastRenderedPageBreak/>
          <w:drawing>
            <wp:inline distT="0" distB="0" distL="0" distR="0" wp14:anchorId="58D98C9D" wp14:editId="79EFAD08">
              <wp:extent cx="6353175" cy="3138805"/>
              <wp:effectExtent l="0" t="0" r="952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53175" cy="3138805"/>
                      </a:xfrm>
                      <a:prstGeom prst="rect">
                        <a:avLst/>
                      </a:prstGeom>
                      <a:noFill/>
                      <a:ln>
                        <a:noFill/>
                      </a:ln>
                    </pic:spPr>
                  </pic:pic>
                </a:graphicData>
              </a:graphic>
            </wp:inline>
          </w:drawing>
        </w:r>
      </w:ins>
      <w:ins w:id="1480" w:author="Martin Ćosić" w:date="2018-02-16T10:26:00Z">
        <w:r>
          <w:rPr>
            <w:rStyle w:val="CommentReference"/>
          </w:rPr>
          <w:commentReference w:id="1481"/>
        </w:r>
      </w:ins>
    </w:p>
    <w:p w14:paraId="25836EA2" w14:textId="77777777" w:rsidR="00E9394F" w:rsidRDefault="00E9394F" w:rsidP="00E9394F"/>
    <w:p w14:paraId="3E381498" w14:textId="77777777" w:rsidR="00E9394F" w:rsidRDefault="00E9394F" w:rsidP="00E9394F"/>
    <w:p w14:paraId="087AD999" w14:textId="77777777" w:rsidR="00E9394F" w:rsidRDefault="00E9394F" w:rsidP="00E9394F">
      <w:r>
        <w:t xml:space="preserve">Click on the </w:t>
      </w:r>
      <w:r w:rsidRPr="001756D5">
        <w:rPr>
          <w:color w:val="FFFFFF" w:themeColor="background1"/>
          <w:highlight w:val="blue"/>
        </w:rPr>
        <w:t xml:space="preserve">Update </w:t>
      </w:r>
      <w:r>
        <w:rPr>
          <w:color w:val="FFFFFF" w:themeColor="background1"/>
          <w:highlight w:val="blue"/>
        </w:rPr>
        <w:t>basic data</w:t>
      </w:r>
      <w:r w:rsidRPr="001756D5">
        <w:rPr>
          <w:color w:val="FFFFFF" w:themeColor="background1"/>
        </w:rPr>
        <w:t xml:space="preserve"> </w:t>
      </w:r>
      <w:r>
        <w:t>button to open update contract wizard:</w:t>
      </w:r>
    </w:p>
    <w:p w14:paraId="6BFA75E8" w14:textId="77777777" w:rsidR="00E9394F" w:rsidRDefault="00E9394F" w:rsidP="00E9394F"/>
    <w:p w14:paraId="028A2F62" w14:textId="77777777" w:rsidR="00E9394F" w:rsidRDefault="00E9394F" w:rsidP="00E9394F">
      <w:r>
        <w:t xml:space="preserve">         </w:t>
      </w:r>
      <w:r w:rsidRPr="00A638FA">
        <w:rPr>
          <w:noProof/>
          <w:lang w:val="hr-HR" w:eastAsia="hr-HR"/>
        </w:rPr>
        <w:t xml:space="preserve"> </w:t>
      </w:r>
      <w:r>
        <w:rPr>
          <w:noProof/>
          <w:lang w:val="sk-SK" w:eastAsia="sk-SK"/>
        </w:rPr>
        <w:drawing>
          <wp:inline distT="0" distB="0" distL="0" distR="0" wp14:anchorId="1D2209D8" wp14:editId="3DE05B5E">
            <wp:extent cx="6356985" cy="2033905"/>
            <wp:effectExtent l="0" t="0" r="5715"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56985" cy="2033905"/>
                    </a:xfrm>
                    <a:prstGeom prst="rect">
                      <a:avLst/>
                    </a:prstGeom>
                    <a:noFill/>
                    <a:ln>
                      <a:noFill/>
                    </a:ln>
                  </pic:spPr>
                </pic:pic>
              </a:graphicData>
            </a:graphic>
          </wp:inline>
        </w:drawing>
      </w:r>
    </w:p>
    <w:p w14:paraId="0A487DE0" w14:textId="77777777" w:rsidR="00E9394F" w:rsidRDefault="00E9394F" w:rsidP="00E9394F">
      <w:r>
        <w:t xml:space="preserve">    </w:t>
      </w:r>
    </w:p>
    <w:p w14:paraId="1A11A17E" w14:textId="77777777" w:rsidR="00E9394F" w:rsidRPr="00347FC8" w:rsidRDefault="00E9394F" w:rsidP="00E9394F">
      <w:pPr>
        <w:jc w:val="both"/>
        <w:rPr>
          <w:rFonts w:ascii="Arial" w:hAnsi="Arial" w:cs="Arial"/>
        </w:rPr>
      </w:pPr>
      <w:r w:rsidRPr="00347FC8">
        <w:rPr>
          <w:rFonts w:ascii="Arial" w:hAnsi="Arial" w:cs="Arial"/>
        </w:rPr>
        <w:t xml:space="preserve">User can change only undimmed fields, with </w:t>
      </w:r>
      <w:r>
        <w:rPr>
          <w:color w:val="FFFFFF" w:themeColor="background1"/>
          <w:highlight w:val="blue"/>
        </w:rPr>
        <w:t>Finish</w:t>
      </w:r>
      <w:r w:rsidRPr="00347FC8">
        <w:rPr>
          <w:rFonts w:ascii="Arial" w:hAnsi="Arial" w:cs="Arial"/>
          <w:i/>
        </w:rPr>
        <w:t xml:space="preserve"> </w:t>
      </w:r>
      <w:r w:rsidRPr="00347FC8">
        <w:rPr>
          <w:rFonts w:ascii="Arial" w:hAnsi="Arial" w:cs="Arial"/>
        </w:rPr>
        <w:t>button data will be updated if all validations passed OK.</w:t>
      </w:r>
    </w:p>
    <w:p w14:paraId="316D2233" w14:textId="77777777" w:rsidR="00E9394F" w:rsidRDefault="00E9394F" w:rsidP="00E9394F">
      <w:pPr>
        <w:ind w:left="709" w:firstLine="11"/>
      </w:pPr>
    </w:p>
    <w:p w14:paraId="42C5DB67" w14:textId="77777777" w:rsidR="00E9394F" w:rsidRDefault="00E9394F" w:rsidP="00E9394F">
      <w:pPr>
        <w:rPr>
          <w:b/>
        </w:rPr>
      </w:pPr>
    </w:p>
    <w:p w14:paraId="3B7ECA95" w14:textId="77777777" w:rsidR="00E9394F" w:rsidRPr="002F1C55" w:rsidRDefault="00E9394F" w:rsidP="00E9394F">
      <w:pPr>
        <w:rPr>
          <w:b/>
        </w:rPr>
      </w:pPr>
      <w:r w:rsidRPr="008D6C50">
        <w:rPr>
          <w:b/>
        </w:rPr>
        <w:t xml:space="preserve">Business </w:t>
      </w:r>
      <w:r>
        <w:rPr>
          <w:b/>
        </w:rPr>
        <w:t xml:space="preserve">&amp; system </w:t>
      </w:r>
      <w:r w:rsidRPr="008D6C50">
        <w:rPr>
          <w:b/>
        </w:rPr>
        <w:t xml:space="preserve">rules </w:t>
      </w:r>
    </w:p>
    <w:p w14:paraId="0A2E954B" w14:textId="77777777" w:rsidR="00E9394F" w:rsidRPr="00DB227A" w:rsidRDefault="00E9394F" w:rsidP="00E9394F">
      <w:pPr>
        <w:pStyle w:val="ListParagraph"/>
        <w:numPr>
          <w:ilvl w:val="0"/>
          <w:numId w:val="1"/>
        </w:numPr>
        <w:jc w:val="both"/>
      </w:pPr>
      <w:r>
        <w:t xml:space="preserve">Valid till – can </w:t>
      </w:r>
      <w:proofErr w:type="gramStart"/>
      <w:r>
        <w:t>me</w:t>
      </w:r>
      <w:proofErr w:type="gramEnd"/>
      <w:r>
        <w:t xml:space="preserve"> updated with date in future as a date </w:t>
      </w:r>
      <w:r w:rsidRPr="00B70059">
        <w:t>to which transactions will be accepted for processing (including that day)</w:t>
      </w:r>
      <w:r>
        <w:t xml:space="preserve"> and as a date contract and all sublevels will be automatically deactivated.</w:t>
      </w:r>
    </w:p>
    <w:p w14:paraId="61B25C66" w14:textId="77777777" w:rsidR="00E9394F" w:rsidRPr="00FC1AF9" w:rsidRDefault="00E9394F" w:rsidP="00FC1AF9">
      <w:pPr>
        <w:spacing w:after="40" w:line="256" w:lineRule="auto"/>
        <w:contextualSpacing/>
        <w:jc w:val="both"/>
        <w:rPr>
          <w:rFonts w:ascii="Arial" w:hAnsi="Arial"/>
          <w:szCs w:val="22"/>
        </w:rPr>
      </w:pPr>
    </w:p>
    <w:p w14:paraId="7AC8FB77" w14:textId="30AC4ABD" w:rsidR="00A53C54" w:rsidRPr="00692AD8" w:rsidRDefault="00692AD8" w:rsidP="00692AD8">
      <w:pPr>
        <w:pStyle w:val="Heading1"/>
        <w:ind w:right="-340"/>
        <w:rPr>
          <w:color w:val="auto"/>
          <w:sz w:val="24"/>
          <w:szCs w:val="24"/>
        </w:rPr>
      </w:pPr>
      <w:bookmarkStart w:id="1482" w:name="_Toc506563202"/>
      <w:r w:rsidRPr="00692AD8">
        <w:rPr>
          <w:color w:val="auto"/>
          <w:sz w:val="24"/>
          <w:szCs w:val="24"/>
        </w:rPr>
        <w:t xml:space="preserve">5.2. </w:t>
      </w:r>
      <w:r w:rsidR="009F4271" w:rsidRPr="00692AD8">
        <w:rPr>
          <w:color w:val="auto"/>
          <w:sz w:val="24"/>
          <w:szCs w:val="24"/>
        </w:rPr>
        <w:t>UC POS</w:t>
      </w:r>
      <w:r w:rsidRPr="00692AD8">
        <w:rPr>
          <w:color w:val="auto"/>
          <w:sz w:val="24"/>
          <w:szCs w:val="24"/>
        </w:rPr>
        <w:t xml:space="preserve"> </w:t>
      </w:r>
      <w:r w:rsidR="009F4271" w:rsidRPr="00692AD8">
        <w:rPr>
          <w:color w:val="auto"/>
          <w:sz w:val="24"/>
          <w:szCs w:val="24"/>
        </w:rPr>
        <w:t>0</w:t>
      </w:r>
      <w:r w:rsidR="001275AC" w:rsidRPr="00692AD8">
        <w:rPr>
          <w:color w:val="auto"/>
          <w:sz w:val="24"/>
          <w:szCs w:val="24"/>
        </w:rPr>
        <w:t>1</w:t>
      </w:r>
      <w:r w:rsidR="00E9394F">
        <w:rPr>
          <w:color w:val="auto"/>
          <w:sz w:val="24"/>
          <w:szCs w:val="24"/>
        </w:rPr>
        <w:t>7</w:t>
      </w:r>
      <w:r w:rsidR="00981BC3">
        <w:rPr>
          <w:color w:val="auto"/>
          <w:sz w:val="24"/>
          <w:szCs w:val="24"/>
        </w:rPr>
        <w:t>: Cancel c</w:t>
      </w:r>
      <w:r w:rsidR="00A53C54" w:rsidRPr="00692AD8">
        <w:rPr>
          <w:color w:val="auto"/>
          <w:sz w:val="24"/>
          <w:szCs w:val="24"/>
        </w:rPr>
        <w:t>ontract</w:t>
      </w:r>
      <w:bookmarkEnd w:id="1482"/>
    </w:p>
    <w:p w14:paraId="381B3EFD" w14:textId="5820E8F3" w:rsidR="00A53C54" w:rsidRDefault="00A53C54" w:rsidP="00A53C54">
      <w:pPr>
        <w:rPr>
          <w:b/>
        </w:rPr>
      </w:pPr>
    </w:p>
    <w:p w14:paraId="4EDB0F51" w14:textId="55BA4F50" w:rsidR="006A1592" w:rsidRDefault="00126802" w:rsidP="00FC1AF9">
      <w:pPr>
        <w:jc w:val="both"/>
      </w:pPr>
      <w:r>
        <w:t>Contract c</w:t>
      </w:r>
      <w:r w:rsidR="009E57C3">
        <w:t xml:space="preserve">ancellation </w:t>
      </w:r>
      <w:r w:rsidR="008C4851">
        <w:t xml:space="preserve">through the web application </w:t>
      </w:r>
      <w:r>
        <w:t>will change contract s</w:t>
      </w:r>
      <w:r w:rsidR="006A1592">
        <w:t xml:space="preserve">tatus </w:t>
      </w:r>
      <w:r>
        <w:t xml:space="preserve">to </w:t>
      </w:r>
      <w:r w:rsidR="006A1592" w:rsidRPr="006A1592">
        <w:rPr>
          <w:i/>
        </w:rPr>
        <w:t>Cancelled</w:t>
      </w:r>
      <w:r>
        <w:rPr>
          <w:i/>
        </w:rPr>
        <w:t xml:space="preserve">, </w:t>
      </w:r>
      <w:r w:rsidR="006A1592">
        <w:t>and supported products will be deactivated</w:t>
      </w:r>
      <w:r w:rsidR="00FE109C">
        <w:t xml:space="preserve"> </w:t>
      </w:r>
      <w:r w:rsidR="006A1592">
        <w:t>on all subordinate entities which deriv</w:t>
      </w:r>
      <w:r w:rsidR="00056756">
        <w:t>e products from this contract</w:t>
      </w:r>
      <w:r w:rsidR="00A20ABC">
        <w:t xml:space="preserve">. </w:t>
      </w:r>
      <w:commentRangeStart w:id="1483"/>
      <w:commentRangeStart w:id="1484"/>
      <w:commentRangeStart w:id="1485"/>
      <w:r w:rsidR="00A20ABC">
        <w:t xml:space="preserve">On statement definition and </w:t>
      </w:r>
      <w:r w:rsidR="00B15C28">
        <w:t>payment definitions</w:t>
      </w:r>
      <w:r w:rsidR="00A20ABC">
        <w:t xml:space="preserve"> value for Valid to will be set to </w:t>
      </w:r>
      <w:r w:rsidR="00A20ABC">
        <w:lastRenderedPageBreak/>
        <w:t>current date. F</w:t>
      </w:r>
      <w:r w:rsidR="00B15C28">
        <w:t xml:space="preserve">ees/discounts will remain </w:t>
      </w:r>
      <w:proofErr w:type="spellStart"/>
      <w:r w:rsidR="00B15C28">
        <w:t>acitive</w:t>
      </w:r>
      <w:commentRangeEnd w:id="1483"/>
      <w:proofErr w:type="spellEnd"/>
      <w:r w:rsidR="008E4A0D">
        <w:rPr>
          <w:rStyle w:val="CommentReference"/>
        </w:rPr>
        <w:commentReference w:id="1483"/>
      </w:r>
      <w:commentRangeEnd w:id="1484"/>
      <w:r w:rsidR="00D027F1">
        <w:rPr>
          <w:rStyle w:val="CommentReference"/>
        </w:rPr>
        <w:commentReference w:id="1484"/>
      </w:r>
      <w:commentRangeEnd w:id="1485"/>
      <w:r w:rsidR="005F2C92">
        <w:rPr>
          <w:rStyle w:val="CommentReference"/>
        </w:rPr>
        <w:commentReference w:id="1485"/>
      </w:r>
      <w:r w:rsidR="00135845">
        <w:t xml:space="preserve"> till end of month of cancelation, at that date Valid to will be changed.</w:t>
      </w:r>
      <w:r w:rsidR="00056756">
        <w:t xml:space="preserve"> Validity of the contract will be changed as well. </w:t>
      </w:r>
      <w:r w:rsidR="006A1592">
        <w:t xml:space="preserve"> </w:t>
      </w:r>
    </w:p>
    <w:p w14:paraId="02435EA4" w14:textId="77777777" w:rsidR="00A53C54" w:rsidRDefault="00A53C54" w:rsidP="00A53C54"/>
    <w:p w14:paraId="47DB04EE" w14:textId="77777777" w:rsidR="006A1592" w:rsidRPr="00232FD9" w:rsidRDefault="006A1592" w:rsidP="00A53C54"/>
    <w:p w14:paraId="6D926F39" w14:textId="77777777" w:rsidR="00A53C54" w:rsidRPr="008D6C50" w:rsidRDefault="00A53C54" w:rsidP="00993E39">
      <w:pPr>
        <w:rPr>
          <w:b/>
        </w:rPr>
      </w:pPr>
      <w:r w:rsidRPr="008D6C50">
        <w:rPr>
          <w:b/>
        </w:rPr>
        <w:t>Preconditions</w:t>
      </w:r>
    </w:p>
    <w:p w14:paraId="19BB98B3" w14:textId="59D7F325" w:rsidR="00A53C54" w:rsidRDefault="00993E39" w:rsidP="006348AF">
      <w:pPr>
        <w:pStyle w:val="ListParagraph"/>
        <w:numPr>
          <w:ilvl w:val="0"/>
          <w:numId w:val="15"/>
        </w:numPr>
        <w:spacing w:before="60"/>
        <w:ind w:left="714" w:hanging="357"/>
      </w:pPr>
      <w:proofErr w:type="gramStart"/>
      <w:r>
        <w:t>c</w:t>
      </w:r>
      <w:r w:rsidR="009E57C3">
        <w:t>ontract</w:t>
      </w:r>
      <w:proofErr w:type="gramEnd"/>
      <w:r w:rsidR="009E57C3">
        <w:t xml:space="preserve"> </w:t>
      </w:r>
      <w:r w:rsidR="008C4851">
        <w:t xml:space="preserve">which you want to cancel </w:t>
      </w:r>
      <w:r w:rsidR="009E57C3">
        <w:t>must exist</w:t>
      </w:r>
      <w:r>
        <w:t xml:space="preserve"> in system and </w:t>
      </w:r>
      <w:r w:rsidR="009E57C3">
        <w:t xml:space="preserve">be </w:t>
      </w:r>
      <w:r w:rsidR="00DA7EEB">
        <w:t xml:space="preserve">in </w:t>
      </w:r>
      <w:r w:rsidR="00DA7EEB" w:rsidRPr="00993E39">
        <w:rPr>
          <w:i/>
        </w:rPr>
        <w:t>Active</w:t>
      </w:r>
      <w:r w:rsidR="00107C49">
        <w:t xml:space="preserve"> status.</w:t>
      </w:r>
      <w:r w:rsidR="009E57C3">
        <w:t xml:space="preserve"> </w:t>
      </w:r>
    </w:p>
    <w:p w14:paraId="2B9EF581" w14:textId="77777777" w:rsidR="00A53C54" w:rsidRDefault="00A53C54" w:rsidP="00A53C54"/>
    <w:p w14:paraId="45E5C9FC" w14:textId="77777777" w:rsidR="001039EA" w:rsidRPr="00232FD9" w:rsidRDefault="001039EA" w:rsidP="00A53C54"/>
    <w:p w14:paraId="0C3D1987" w14:textId="77777777" w:rsidR="00A53C54" w:rsidRPr="008D6C50" w:rsidRDefault="00A53C54" w:rsidP="00993E39">
      <w:pPr>
        <w:rPr>
          <w:b/>
        </w:rPr>
      </w:pPr>
      <w:r w:rsidRPr="008D6C50">
        <w:rPr>
          <w:b/>
        </w:rPr>
        <w:t xml:space="preserve">Trigger </w:t>
      </w:r>
    </w:p>
    <w:p w14:paraId="711282BE" w14:textId="77777777" w:rsidR="00B64977" w:rsidRPr="00232FD9" w:rsidRDefault="00B64977" w:rsidP="00A53C54"/>
    <w:p w14:paraId="0487FEBD" w14:textId="73710819" w:rsidR="00981BC3" w:rsidRDefault="00981BC3" w:rsidP="00981BC3">
      <w:r w:rsidRPr="00107C49">
        <w:rPr>
          <w:i/>
        </w:rPr>
        <w:t>Acquiring</w:t>
      </w:r>
      <w:r>
        <w:t xml:space="preserve"> </w:t>
      </w:r>
      <w:r w:rsidR="00993E39">
        <w:t xml:space="preserve">module </w:t>
      </w:r>
      <w:r>
        <w:t xml:space="preserve">&gt; </w:t>
      </w:r>
      <w:r w:rsidRPr="00107C49">
        <w:rPr>
          <w:i/>
        </w:rPr>
        <w:t>Review 2</w:t>
      </w:r>
      <w:r>
        <w:t xml:space="preserve"> </w:t>
      </w:r>
      <w:r w:rsidR="00993E39">
        <w:t xml:space="preserve">form &gt; </w:t>
      </w:r>
      <w:r w:rsidR="00993E39" w:rsidRPr="00107C49">
        <w:rPr>
          <w:i/>
        </w:rPr>
        <w:t>Contracts</w:t>
      </w:r>
      <w:r w:rsidR="00107C49">
        <w:t xml:space="preserve"> level</w:t>
      </w:r>
    </w:p>
    <w:p w14:paraId="73EC9A98" w14:textId="24786190" w:rsidR="00107C49" w:rsidRPr="00FC1AF9" w:rsidRDefault="00107C49" w:rsidP="00107C49">
      <w:pPr>
        <w:spacing w:before="120"/>
        <w:rPr>
          <w:rFonts w:ascii="Arial" w:hAnsi="Arial" w:cs="Arial"/>
        </w:rPr>
      </w:pPr>
      <w:r>
        <w:t>S</w:t>
      </w:r>
      <w:r w:rsidR="00981BC3">
        <w:t xml:space="preserve">earch first for the contract </w:t>
      </w:r>
      <w:r w:rsidR="00B64977">
        <w:t xml:space="preserve">which </w:t>
      </w:r>
      <w:r w:rsidR="00981BC3">
        <w:t xml:space="preserve">you want to cancel, </w:t>
      </w:r>
      <w:r w:rsidR="00B91336">
        <w:t xml:space="preserve">then </w:t>
      </w:r>
      <w:r w:rsidR="00981BC3">
        <w:t xml:space="preserve">click on it to open details. </w:t>
      </w:r>
    </w:p>
    <w:p w14:paraId="7C21535E" w14:textId="4B3FD349" w:rsidR="004A05A5" w:rsidRDefault="004A05A5" w:rsidP="00993E39">
      <w:pPr>
        <w:spacing w:before="60"/>
      </w:pPr>
      <w:r>
        <w:rPr>
          <w:noProof/>
          <w:lang w:val="sk-SK" w:eastAsia="sk-SK"/>
        </w:rPr>
        <w:drawing>
          <wp:inline distT="0" distB="0" distL="0" distR="0" wp14:anchorId="6A99642B" wp14:editId="4F21CDDD">
            <wp:extent cx="6367780" cy="1447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67780" cy="1447800"/>
                    </a:xfrm>
                    <a:prstGeom prst="rect">
                      <a:avLst/>
                    </a:prstGeom>
                  </pic:spPr>
                </pic:pic>
              </a:graphicData>
            </a:graphic>
          </wp:inline>
        </w:drawing>
      </w:r>
    </w:p>
    <w:p w14:paraId="219DE214" w14:textId="77777777" w:rsidR="00107C49" w:rsidRDefault="00981BC3" w:rsidP="00981BC3">
      <w:r>
        <w:t xml:space="preserve">    </w:t>
      </w:r>
    </w:p>
    <w:p w14:paraId="4639F5B3" w14:textId="77777777" w:rsidR="00107C49" w:rsidRDefault="00107C49" w:rsidP="00981BC3"/>
    <w:p w14:paraId="5D214171" w14:textId="33735097" w:rsidR="00F46F5E" w:rsidRDefault="00F46F5E" w:rsidP="00F46F5E">
      <w:pPr>
        <w:jc w:val="both"/>
        <w:rPr>
          <w:rFonts w:ascii="Arial" w:hAnsi="Arial" w:cs="Arial"/>
        </w:rPr>
      </w:pPr>
      <w:r w:rsidRPr="00FA324C">
        <w:rPr>
          <w:rFonts w:ascii="Arial" w:hAnsi="Arial" w:cs="Arial"/>
        </w:rPr>
        <w:t xml:space="preserve">Click on the </w:t>
      </w:r>
      <w:r w:rsidRPr="00FA324C">
        <w:rPr>
          <w:rFonts w:ascii="Arial" w:hAnsi="Arial" w:cs="Arial"/>
          <w:color w:val="FFFFFF" w:themeColor="background1"/>
          <w:highlight w:val="blue"/>
        </w:rPr>
        <w:t>Cancel contract</w:t>
      </w:r>
      <w:r w:rsidRPr="00FA324C">
        <w:rPr>
          <w:rFonts w:ascii="Arial" w:hAnsi="Arial" w:cs="Arial"/>
          <w:color w:val="FFFFFF" w:themeColor="background1"/>
        </w:rPr>
        <w:t xml:space="preserve"> </w:t>
      </w:r>
      <w:r w:rsidRPr="00FA324C">
        <w:rPr>
          <w:rFonts w:ascii="Arial" w:hAnsi="Arial" w:cs="Arial"/>
        </w:rPr>
        <w:t xml:space="preserve">button to open pop-up window where you </w:t>
      </w:r>
      <w:r>
        <w:rPr>
          <w:rFonts w:ascii="Arial" w:hAnsi="Arial" w:cs="Arial"/>
        </w:rPr>
        <w:t>can</w:t>
      </w:r>
      <w:r w:rsidRPr="00FA324C">
        <w:rPr>
          <w:rFonts w:ascii="Arial" w:hAnsi="Arial" w:cs="Arial"/>
        </w:rPr>
        <w:t xml:space="preserve"> </w:t>
      </w:r>
      <w:r>
        <w:rPr>
          <w:rFonts w:ascii="Arial" w:hAnsi="Arial" w:cs="Arial"/>
        </w:rPr>
        <w:t xml:space="preserve">optional </w:t>
      </w:r>
      <w:r w:rsidRPr="00FA324C">
        <w:rPr>
          <w:rFonts w:ascii="Arial" w:hAnsi="Arial" w:cs="Arial"/>
        </w:rPr>
        <w:t xml:space="preserve">select contract cancellation reason </w:t>
      </w:r>
      <w:r>
        <w:rPr>
          <w:rFonts w:ascii="Arial" w:hAnsi="Arial" w:cs="Arial"/>
        </w:rPr>
        <w:t>from the possibilities</w:t>
      </w:r>
    </w:p>
    <w:p w14:paraId="69E76D52" w14:textId="67B4B7F8" w:rsidR="00A20ABC" w:rsidRDefault="00A20ABC" w:rsidP="00F46F5E">
      <w:pPr>
        <w:jc w:val="both"/>
        <w:rPr>
          <w:rFonts w:ascii="Arial" w:hAnsi="Arial" w:cs="Arial"/>
        </w:rPr>
      </w:pPr>
    </w:p>
    <w:p w14:paraId="1B029544" w14:textId="275C1976" w:rsidR="00A20ABC" w:rsidRPr="00FA324C" w:rsidRDefault="00A20ABC" w:rsidP="00F46F5E">
      <w:pPr>
        <w:jc w:val="both"/>
        <w:rPr>
          <w:rFonts w:ascii="Arial" w:hAnsi="Arial" w:cs="Arial"/>
        </w:rPr>
      </w:pPr>
      <w:r>
        <w:rPr>
          <w:noProof/>
          <w:lang w:val="sk-SK" w:eastAsia="sk-SK"/>
        </w:rPr>
        <w:drawing>
          <wp:inline distT="0" distB="0" distL="0" distR="0" wp14:anchorId="13499C6F" wp14:editId="1F8F7050">
            <wp:extent cx="6367145" cy="1637266"/>
            <wp:effectExtent l="0" t="0" r="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67145" cy="1637266"/>
                    </a:xfrm>
                    <a:prstGeom prst="rect">
                      <a:avLst/>
                    </a:prstGeom>
                    <a:noFill/>
                    <a:ln>
                      <a:noFill/>
                    </a:ln>
                  </pic:spPr>
                </pic:pic>
              </a:graphicData>
            </a:graphic>
          </wp:inline>
        </w:drawing>
      </w:r>
    </w:p>
    <w:p w14:paraId="1A9EED8A" w14:textId="77777777" w:rsidR="00A20ABC" w:rsidRPr="00560B81" w:rsidRDefault="00A20ABC" w:rsidP="00A20ABC">
      <w:pPr>
        <w:pStyle w:val="ListParagraph"/>
        <w:numPr>
          <w:ilvl w:val="0"/>
          <w:numId w:val="1"/>
        </w:numPr>
        <w:spacing w:before="120" w:line="257" w:lineRule="auto"/>
        <w:ind w:left="1077" w:hanging="357"/>
        <w:contextualSpacing/>
        <w:rPr>
          <w:rFonts w:ascii="Arial" w:hAnsi="Arial"/>
          <w:szCs w:val="22"/>
        </w:rPr>
      </w:pPr>
      <w:r w:rsidRPr="00560B81">
        <w:rPr>
          <w:i/>
        </w:rPr>
        <w:t>Cancellation reason</w:t>
      </w:r>
      <w:r>
        <w:rPr>
          <w:i/>
        </w:rPr>
        <w:t>s</w:t>
      </w:r>
      <w:r>
        <w:t xml:space="preserve"> are:</w:t>
      </w:r>
    </w:p>
    <w:p w14:paraId="5E0B7882" w14:textId="77777777" w:rsidR="00A20ABC" w:rsidRDefault="00A20ABC" w:rsidP="00A20ABC">
      <w:pPr>
        <w:spacing w:after="40" w:line="256" w:lineRule="auto"/>
        <w:ind w:left="720" w:firstLine="720"/>
        <w:contextualSpacing/>
      </w:pPr>
      <w:r>
        <w:t>Company termination (permanent cancellation)</w:t>
      </w:r>
    </w:p>
    <w:p w14:paraId="791B07F6" w14:textId="77777777" w:rsidR="00A20ABC" w:rsidRDefault="00A20ABC" w:rsidP="00A20ABC">
      <w:r>
        <w:tab/>
      </w:r>
      <w:r>
        <w:tab/>
      </w:r>
      <w:r>
        <w:t>Permanent cancellation</w:t>
      </w:r>
      <w:r w:rsidDel="004915C6">
        <w:t xml:space="preserve"> </w:t>
      </w:r>
    </w:p>
    <w:p w14:paraId="2C3DC585" w14:textId="77777777" w:rsidR="00A20ABC" w:rsidRDefault="00A20ABC" w:rsidP="00FC1AF9">
      <w:r>
        <w:tab/>
      </w:r>
      <w:r>
        <w:tab/>
      </w:r>
      <w:r>
        <w:t>Fraudulent merchant (temporary cancellation)</w:t>
      </w:r>
    </w:p>
    <w:p w14:paraId="08F8FA62" w14:textId="625D316B" w:rsidR="00A20ABC" w:rsidRDefault="00A20ABC" w:rsidP="00FC1AF9">
      <w:pPr>
        <w:ind w:left="720" w:firstLine="720"/>
        <w:rPr>
          <w:rFonts w:ascii="Arial" w:hAnsi="Arial" w:cs="Arial"/>
        </w:rPr>
      </w:pPr>
      <w:r>
        <w:t>Temporary cancellation</w:t>
      </w:r>
    </w:p>
    <w:p w14:paraId="1B0EC5F9" w14:textId="77777777" w:rsidR="00A20ABC" w:rsidRDefault="00A20ABC" w:rsidP="00F46F5E">
      <w:pPr>
        <w:spacing w:before="120"/>
        <w:jc w:val="both"/>
        <w:rPr>
          <w:rFonts w:ascii="Arial" w:hAnsi="Arial" w:cs="Arial"/>
        </w:rPr>
      </w:pPr>
    </w:p>
    <w:p w14:paraId="3A50C3AD" w14:textId="0287492C" w:rsidR="00F46F5E" w:rsidRPr="00D673BC" w:rsidRDefault="00F46F5E" w:rsidP="00F46F5E">
      <w:pPr>
        <w:spacing w:before="120"/>
        <w:jc w:val="both"/>
        <w:rPr>
          <w:rFonts w:ascii="Arial" w:hAnsi="Arial" w:cs="Arial"/>
        </w:rPr>
      </w:pPr>
      <w:r>
        <w:rPr>
          <w:rFonts w:ascii="Arial" w:hAnsi="Arial" w:cs="Arial"/>
        </w:rPr>
        <w:t xml:space="preserve">Contract cancellation you should confirm by </w:t>
      </w:r>
      <w:r w:rsidRPr="00D673BC">
        <w:rPr>
          <w:rFonts w:ascii="Arial" w:hAnsi="Arial" w:cs="Arial"/>
          <w:i/>
        </w:rPr>
        <w:t>OK</w:t>
      </w:r>
      <w:r>
        <w:rPr>
          <w:rFonts w:ascii="Arial" w:hAnsi="Arial" w:cs="Arial"/>
        </w:rPr>
        <w:t xml:space="preserve"> button.</w:t>
      </w:r>
    </w:p>
    <w:p w14:paraId="0931CE16" w14:textId="66607671" w:rsidR="004A05A5" w:rsidRPr="00FC1AF9" w:rsidRDefault="004A05A5" w:rsidP="00FC1AF9">
      <w:pPr>
        <w:jc w:val="both"/>
        <w:rPr>
          <w:rFonts w:ascii="Arial" w:hAnsi="Arial" w:cs="Arial"/>
        </w:rPr>
      </w:pPr>
    </w:p>
    <w:p w14:paraId="1DACB0DC" w14:textId="7A680F8E" w:rsidR="004A05A5" w:rsidRPr="00FC1AF9" w:rsidRDefault="004A05A5" w:rsidP="00FC1AF9">
      <w:pPr>
        <w:jc w:val="both"/>
        <w:rPr>
          <w:rFonts w:ascii="Arial" w:hAnsi="Arial" w:cs="Arial"/>
        </w:rPr>
      </w:pPr>
      <w:r w:rsidRPr="00FC1AF9">
        <w:rPr>
          <w:rFonts w:ascii="Arial" w:hAnsi="Arial" w:cs="Arial"/>
        </w:rPr>
        <w:t xml:space="preserve">                           </w:t>
      </w:r>
    </w:p>
    <w:p w14:paraId="6161D6B7" w14:textId="2CAE3E29" w:rsidR="00A53C54" w:rsidRPr="00FC1AF9" w:rsidRDefault="00A53C54" w:rsidP="00FC1AF9">
      <w:pPr>
        <w:jc w:val="both"/>
        <w:rPr>
          <w:rFonts w:ascii="Arial" w:hAnsi="Arial" w:cs="Arial"/>
          <w:b/>
        </w:rPr>
      </w:pPr>
      <w:r w:rsidRPr="00FC1AF9">
        <w:rPr>
          <w:rFonts w:ascii="Arial" w:hAnsi="Arial" w:cs="Arial"/>
          <w:b/>
        </w:rPr>
        <w:t xml:space="preserve">Business </w:t>
      </w:r>
      <w:r w:rsidR="00974365" w:rsidRPr="00FC1AF9">
        <w:rPr>
          <w:rFonts w:ascii="Arial" w:hAnsi="Arial" w:cs="Arial"/>
          <w:b/>
        </w:rPr>
        <w:t xml:space="preserve">&amp; system </w:t>
      </w:r>
      <w:r w:rsidRPr="00FC1AF9">
        <w:rPr>
          <w:rFonts w:ascii="Arial" w:hAnsi="Arial" w:cs="Arial"/>
          <w:b/>
        </w:rPr>
        <w:t xml:space="preserve">rules </w:t>
      </w:r>
    </w:p>
    <w:p w14:paraId="7EC28559" w14:textId="2B265762" w:rsidR="00651113" w:rsidRPr="002E284F" w:rsidRDefault="00B91336">
      <w:pPr>
        <w:pStyle w:val="ListParagraph"/>
        <w:numPr>
          <w:ilvl w:val="0"/>
          <w:numId w:val="1"/>
        </w:numPr>
        <w:spacing w:before="60" w:line="257" w:lineRule="auto"/>
        <w:ind w:left="1077" w:hanging="357"/>
        <w:contextualSpacing/>
        <w:jc w:val="both"/>
        <w:rPr>
          <w:rFonts w:ascii="Arial" w:hAnsi="Arial" w:cs="Arial"/>
          <w:szCs w:val="22"/>
        </w:rPr>
      </w:pPr>
      <w:r w:rsidRPr="00FC1AF9">
        <w:rPr>
          <w:rFonts w:ascii="Arial" w:hAnsi="Arial" w:cs="Arial"/>
        </w:rPr>
        <w:t>contract c</w:t>
      </w:r>
      <w:r w:rsidR="00651113" w:rsidRPr="00FC1AF9">
        <w:rPr>
          <w:rFonts w:ascii="Arial" w:hAnsi="Arial" w:cs="Arial"/>
        </w:rPr>
        <w:t>ancellation will deactivate supported products on</w:t>
      </w:r>
      <w:r w:rsidR="00B73D49" w:rsidRPr="00FC1AF9">
        <w:rPr>
          <w:rFonts w:ascii="Arial" w:hAnsi="Arial" w:cs="Arial"/>
        </w:rPr>
        <w:t xml:space="preserve"> the</w:t>
      </w:r>
      <w:r w:rsidR="00651113" w:rsidRPr="00FC1AF9">
        <w:rPr>
          <w:rFonts w:ascii="Arial" w:hAnsi="Arial" w:cs="Arial"/>
        </w:rPr>
        <w:t xml:space="preserve"> contract level and on </w:t>
      </w:r>
      <w:r w:rsidR="00B73D49" w:rsidRPr="00FC1AF9">
        <w:rPr>
          <w:rFonts w:ascii="Arial" w:hAnsi="Arial" w:cs="Arial"/>
        </w:rPr>
        <w:t>all subordinate entities which derive their produ</w:t>
      </w:r>
      <w:r w:rsidR="007C53A1" w:rsidRPr="00FC1AF9">
        <w:rPr>
          <w:rFonts w:ascii="Arial" w:hAnsi="Arial" w:cs="Arial"/>
        </w:rPr>
        <w:t>cts from the cancelled contract</w:t>
      </w:r>
      <w:r w:rsidR="00401E8F" w:rsidRPr="00FC1AF9">
        <w:rPr>
          <w:rFonts w:ascii="Arial" w:hAnsi="Arial" w:cs="Arial"/>
        </w:rPr>
        <w:t>:</w:t>
      </w:r>
      <w:r w:rsidR="00B73D49" w:rsidRPr="00FC1AF9">
        <w:rPr>
          <w:rFonts w:ascii="Arial" w:hAnsi="Arial" w:cs="Arial"/>
        </w:rPr>
        <w:t xml:space="preserve"> </w:t>
      </w:r>
    </w:p>
    <w:p w14:paraId="46C3B5D9" w14:textId="77777777" w:rsidR="00401E8F" w:rsidRPr="00FC1AF9" w:rsidRDefault="00401E8F">
      <w:pPr>
        <w:pStyle w:val="ListParagraph"/>
        <w:ind w:left="1080"/>
        <w:jc w:val="both"/>
        <w:rPr>
          <w:rFonts w:ascii="Arial" w:hAnsi="Arial" w:cs="Arial"/>
        </w:rPr>
      </w:pPr>
      <w:r w:rsidRPr="00FC1AF9">
        <w:rPr>
          <w:rFonts w:ascii="Arial" w:hAnsi="Arial" w:cs="Arial"/>
        </w:rPr>
        <w:t xml:space="preserve">- </w:t>
      </w:r>
      <w:proofErr w:type="gramStart"/>
      <w:r w:rsidRPr="00FC1AF9">
        <w:rPr>
          <w:rFonts w:ascii="Arial" w:hAnsi="Arial" w:cs="Arial"/>
        </w:rPr>
        <w:t>retailer</w:t>
      </w:r>
      <w:proofErr w:type="gramEnd"/>
      <w:r w:rsidRPr="00FC1AF9">
        <w:rPr>
          <w:rFonts w:ascii="Arial" w:hAnsi="Arial" w:cs="Arial"/>
        </w:rPr>
        <w:t xml:space="preserve"> products have been cancelled where retailer products are derived from the </w:t>
      </w:r>
    </w:p>
    <w:p w14:paraId="372996AF" w14:textId="5D12EBEA" w:rsidR="00401E8F" w:rsidRPr="00FC1AF9" w:rsidRDefault="00401E8F">
      <w:pPr>
        <w:pStyle w:val="ListParagraph"/>
        <w:ind w:left="1080"/>
        <w:jc w:val="both"/>
        <w:rPr>
          <w:rFonts w:ascii="Arial" w:hAnsi="Arial" w:cs="Arial"/>
        </w:rPr>
      </w:pPr>
      <w:r w:rsidRPr="00FC1AF9">
        <w:rPr>
          <w:rFonts w:ascii="Arial" w:hAnsi="Arial" w:cs="Arial"/>
        </w:rPr>
        <w:t xml:space="preserve">   </w:t>
      </w:r>
      <w:proofErr w:type="gramStart"/>
      <w:r w:rsidRPr="00FC1AF9">
        <w:rPr>
          <w:rFonts w:ascii="Arial" w:hAnsi="Arial" w:cs="Arial"/>
        </w:rPr>
        <w:t>cancelled</w:t>
      </w:r>
      <w:proofErr w:type="gramEnd"/>
      <w:r w:rsidRPr="00FC1AF9">
        <w:rPr>
          <w:rFonts w:ascii="Arial" w:hAnsi="Arial" w:cs="Arial"/>
        </w:rPr>
        <w:t xml:space="preserve"> contract,</w:t>
      </w:r>
    </w:p>
    <w:p w14:paraId="0D093268" w14:textId="77777777" w:rsidR="00401E8F" w:rsidRPr="00FC1AF9" w:rsidRDefault="00401E8F">
      <w:pPr>
        <w:pStyle w:val="ListParagraph"/>
        <w:ind w:left="1080"/>
        <w:jc w:val="both"/>
        <w:rPr>
          <w:rFonts w:ascii="Arial" w:hAnsi="Arial" w:cs="Arial"/>
        </w:rPr>
      </w:pPr>
      <w:r w:rsidRPr="00FC1AF9">
        <w:rPr>
          <w:rFonts w:ascii="Arial" w:hAnsi="Arial" w:cs="Arial"/>
        </w:rPr>
        <w:lastRenderedPageBreak/>
        <w:t xml:space="preserve">- </w:t>
      </w:r>
      <w:proofErr w:type="gramStart"/>
      <w:r w:rsidRPr="00FC1AF9">
        <w:rPr>
          <w:rFonts w:ascii="Arial" w:hAnsi="Arial" w:cs="Arial"/>
        </w:rPr>
        <w:t>terminal</w:t>
      </w:r>
      <w:proofErr w:type="gramEnd"/>
      <w:r w:rsidRPr="00FC1AF9">
        <w:rPr>
          <w:rFonts w:ascii="Arial" w:hAnsi="Arial" w:cs="Arial"/>
        </w:rPr>
        <w:t xml:space="preserve"> products have been cancelled where terminal products are derived from </w:t>
      </w:r>
    </w:p>
    <w:p w14:paraId="14226CE2" w14:textId="5AC20F9B" w:rsidR="00B73D49" w:rsidRPr="00FC1AF9" w:rsidRDefault="00401E8F">
      <w:pPr>
        <w:pStyle w:val="ListParagraph"/>
        <w:ind w:left="1080"/>
        <w:jc w:val="both"/>
        <w:rPr>
          <w:rFonts w:ascii="Arial" w:hAnsi="Arial" w:cs="Arial"/>
        </w:rPr>
      </w:pPr>
      <w:r w:rsidRPr="00FC1AF9">
        <w:rPr>
          <w:rFonts w:ascii="Arial" w:hAnsi="Arial" w:cs="Arial"/>
        </w:rPr>
        <w:t xml:space="preserve">  </w:t>
      </w:r>
      <w:proofErr w:type="gramStart"/>
      <w:r w:rsidRPr="00FC1AF9">
        <w:rPr>
          <w:rFonts w:ascii="Arial" w:hAnsi="Arial" w:cs="Arial"/>
        </w:rPr>
        <w:t>the</w:t>
      </w:r>
      <w:proofErr w:type="gramEnd"/>
      <w:r w:rsidRPr="00FC1AF9">
        <w:rPr>
          <w:rFonts w:ascii="Arial" w:hAnsi="Arial" w:cs="Arial"/>
        </w:rPr>
        <w:t xml:space="preserve"> cancelled retailer products,</w:t>
      </w:r>
      <w:r w:rsidR="00B73D49" w:rsidRPr="00FC1AF9">
        <w:rPr>
          <w:rFonts w:ascii="Arial" w:hAnsi="Arial" w:cs="Arial"/>
        </w:rPr>
        <w:t xml:space="preserve"> </w:t>
      </w:r>
    </w:p>
    <w:p w14:paraId="42421E70" w14:textId="63955424" w:rsidR="00EB483A" w:rsidRPr="002E284F" w:rsidRDefault="00B91336">
      <w:pPr>
        <w:pStyle w:val="ListParagraph"/>
        <w:numPr>
          <w:ilvl w:val="0"/>
          <w:numId w:val="1"/>
        </w:numPr>
        <w:spacing w:after="40" w:line="256" w:lineRule="auto"/>
        <w:contextualSpacing/>
        <w:jc w:val="both"/>
        <w:rPr>
          <w:rFonts w:ascii="Arial" w:hAnsi="Arial" w:cs="Arial"/>
          <w:szCs w:val="22"/>
        </w:rPr>
      </w:pPr>
      <w:commentRangeStart w:id="1486"/>
      <w:commentRangeStart w:id="1487"/>
      <w:commentRangeStart w:id="1488"/>
      <w:commentRangeStart w:id="1489"/>
      <w:commentRangeStart w:id="1490"/>
      <w:r w:rsidRPr="00FC1AF9">
        <w:rPr>
          <w:rFonts w:ascii="Arial" w:hAnsi="Arial" w:cs="Arial"/>
          <w:i/>
        </w:rPr>
        <w:t>V</w:t>
      </w:r>
      <w:r w:rsidR="00056756" w:rsidRPr="00FC1AF9">
        <w:rPr>
          <w:rFonts w:ascii="Arial" w:hAnsi="Arial" w:cs="Arial"/>
          <w:i/>
        </w:rPr>
        <w:t>alid</w:t>
      </w:r>
      <w:r w:rsidR="00056756" w:rsidRPr="00FC1AF9">
        <w:rPr>
          <w:rFonts w:ascii="Arial" w:hAnsi="Arial" w:cs="Arial"/>
        </w:rPr>
        <w:t xml:space="preserve"> </w:t>
      </w:r>
      <w:r w:rsidR="00056756" w:rsidRPr="00FC1AF9">
        <w:rPr>
          <w:rFonts w:ascii="Arial" w:hAnsi="Arial" w:cs="Arial"/>
          <w:i/>
        </w:rPr>
        <w:t>to</w:t>
      </w:r>
      <w:r w:rsidR="00056756" w:rsidRPr="00FC1AF9">
        <w:rPr>
          <w:rFonts w:ascii="Arial" w:hAnsi="Arial" w:cs="Arial"/>
        </w:rPr>
        <w:t xml:space="preserve"> will b</w:t>
      </w:r>
      <w:r w:rsidRPr="00FC1AF9">
        <w:rPr>
          <w:rFonts w:ascii="Arial" w:hAnsi="Arial" w:cs="Arial"/>
        </w:rPr>
        <w:t xml:space="preserve">e set to the date of status </w:t>
      </w:r>
      <w:r w:rsidR="007C53A1" w:rsidRPr="00FC1AF9">
        <w:rPr>
          <w:rFonts w:ascii="Arial" w:hAnsi="Arial" w:cs="Arial"/>
        </w:rPr>
        <w:t>change</w:t>
      </w:r>
      <w:r w:rsidR="00B70059">
        <w:rPr>
          <w:rFonts w:ascii="Arial" w:hAnsi="Arial" w:cs="Arial"/>
        </w:rPr>
        <w:t xml:space="preserve"> (current day)</w:t>
      </w:r>
      <w:r w:rsidR="00EB483A" w:rsidRPr="00FC1AF9">
        <w:rPr>
          <w:rFonts w:ascii="Arial" w:hAnsi="Arial" w:cs="Arial"/>
        </w:rPr>
        <w:t>,</w:t>
      </w:r>
      <w:commentRangeEnd w:id="1486"/>
      <w:r w:rsidR="009A0992">
        <w:rPr>
          <w:rStyle w:val="CommentReference"/>
        </w:rPr>
        <w:commentReference w:id="1486"/>
      </w:r>
      <w:commentRangeEnd w:id="1487"/>
      <w:r w:rsidR="005575F5">
        <w:rPr>
          <w:rStyle w:val="CommentReference"/>
        </w:rPr>
        <w:commentReference w:id="1487"/>
      </w:r>
      <w:commentRangeEnd w:id="1488"/>
      <w:r w:rsidR="00CE31EA">
        <w:rPr>
          <w:rStyle w:val="CommentReference"/>
        </w:rPr>
        <w:commentReference w:id="1488"/>
      </w:r>
      <w:commentRangeEnd w:id="1489"/>
      <w:r w:rsidR="00E9394F">
        <w:rPr>
          <w:rStyle w:val="CommentReference"/>
        </w:rPr>
        <w:commentReference w:id="1489"/>
      </w:r>
      <w:commentRangeEnd w:id="1490"/>
      <w:r w:rsidR="001A57D8">
        <w:rPr>
          <w:rStyle w:val="CommentReference"/>
        </w:rPr>
        <w:commentReference w:id="1490"/>
      </w:r>
    </w:p>
    <w:p w14:paraId="048E98B7" w14:textId="28020931" w:rsidR="00A53C54" w:rsidRDefault="00974365">
      <w:pPr>
        <w:pStyle w:val="ListParagraph"/>
        <w:numPr>
          <w:ilvl w:val="0"/>
          <w:numId w:val="1"/>
        </w:numPr>
        <w:jc w:val="both"/>
        <w:rPr>
          <w:rFonts w:ascii="Arial" w:hAnsi="Arial" w:cs="Arial"/>
        </w:rPr>
      </w:pPr>
      <w:proofErr w:type="gramStart"/>
      <w:r w:rsidRPr="00FC1AF9">
        <w:rPr>
          <w:rFonts w:ascii="Arial" w:hAnsi="Arial" w:cs="Arial"/>
        </w:rPr>
        <w:t>this</w:t>
      </w:r>
      <w:proofErr w:type="gramEnd"/>
      <w:r w:rsidRPr="00FC1AF9">
        <w:rPr>
          <w:rFonts w:ascii="Arial" w:hAnsi="Arial" w:cs="Arial"/>
        </w:rPr>
        <w:t xml:space="preserve"> </w:t>
      </w:r>
      <w:r w:rsidR="00102F58" w:rsidRPr="00FC1AF9">
        <w:rPr>
          <w:rFonts w:ascii="Arial" w:hAnsi="Arial" w:cs="Arial"/>
        </w:rPr>
        <w:t>change</w:t>
      </w:r>
      <w:r w:rsidRPr="00FC1AF9">
        <w:rPr>
          <w:rFonts w:ascii="Arial" w:hAnsi="Arial" w:cs="Arial"/>
        </w:rPr>
        <w:t xml:space="preserve">s will be </w:t>
      </w:r>
      <w:r w:rsidR="00102F58" w:rsidRPr="00FC1AF9">
        <w:rPr>
          <w:rFonts w:ascii="Arial" w:hAnsi="Arial" w:cs="Arial"/>
        </w:rPr>
        <w:t>logged</w:t>
      </w:r>
      <w:r w:rsidRPr="00FC1AF9">
        <w:rPr>
          <w:rFonts w:ascii="Arial" w:hAnsi="Arial" w:cs="Arial"/>
        </w:rPr>
        <w:t>.</w:t>
      </w:r>
    </w:p>
    <w:p w14:paraId="712757EB" w14:textId="77777777" w:rsidR="00762002" w:rsidRPr="00FC1AF9" w:rsidRDefault="00762002" w:rsidP="00FC1AF9">
      <w:pPr>
        <w:pStyle w:val="ListParagraph"/>
        <w:ind w:left="1080"/>
        <w:jc w:val="both"/>
        <w:rPr>
          <w:rFonts w:ascii="Arial" w:hAnsi="Arial" w:cs="Arial"/>
        </w:rPr>
      </w:pPr>
    </w:p>
    <w:p w14:paraId="2EFC6A25" w14:textId="77777777" w:rsidR="00A53C54" w:rsidRPr="00FC1AF9" w:rsidRDefault="00A53C54" w:rsidP="00FC1AF9">
      <w:pPr>
        <w:jc w:val="both"/>
        <w:rPr>
          <w:rFonts w:ascii="Arial" w:hAnsi="Arial" w:cs="Arial"/>
        </w:rPr>
      </w:pPr>
    </w:p>
    <w:p w14:paraId="2480CEB5" w14:textId="77777777" w:rsidR="00A53C54" w:rsidRPr="004B044B" w:rsidRDefault="00A53C54">
      <w:pPr>
        <w:jc w:val="both"/>
        <w:rPr>
          <w:rFonts w:ascii="Arial" w:hAnsi="Arial" w:cs="Arial"/>
        </w:rPr>
        <w:pPrChange w:id="1491" w:author="Anita Rendulić" w:date="2018-01-07T19:32:00Z">
          <w:pPr/>
        </w:pPrChange>
      </w:pPr>
    </w:p>
    <w:p w14:paraId="1B569646" w14:textId="59A466E8" w:rsidR="007D1E5A" w:rsidRPr="004B044B" w:rsidRDefault="007D1E5A">
      <w:pPr>
        <w:jc w:val="both"/>
        <w:rPr>
          <w:rFonts w:ascii="Arial" w:hAnsi="Arial" w:cs="Arial"/>
        </w:rPr>
        <w:pPrChange w:id="1492" w:author="Anita Rendulić" w:date="2018-01-07T19:32:00Z">
          <w:pPr/>
        </w:pPrChange>
      </w:pPr>
    </w:p>
    <w:p w14:paraId="62F2EF24" w14:textId="761DD0BE" w:rsidR="007D1E5A" w:rsidRDefault="007D1E5A" w:rsidP="00D76839"/>
    <w:p w14:paraId="7D8B83D1" w14:textId="0DD29DA7" w:rsidR="001275AC" w:rsidRPr="00B05F92" w:rsidRDefault="00692AD8" w:rsidP="00692AD8">
      <w:pPr>
        <w:pStyle w:val="Heading1"/>
        <w:rPr>
          <w:rFonts w:cs="Arial"/>
          <w:color w:val="auto"/>
          <w:sz w:val="24"/>
          <w:szCs w:val="24"/>
        </w:rPr>
      </w:pPr>
      <w:bookmarkStart w:id="1493" w:name="_Toc506563203"/>
      <w:r w:rsidRPr="00B05F92">
        <w:rPr>
          <w:rFonts w:eastAsia="Cambria" w:cs="Arial"/>
          <w:bCs w:val="0"/>
          <w:color w:val="auto"/>
          <w:kern w:val="0"/>
          <w:sz w:val="24"/>
          <w:szCs w:val="24"/>
        </w:rPr>
        <w:t xml:space="preserve">5.2. </w:t>
      </w:r>
      <w:r w:rsidR="001275AC" w:rsidRPr="00B05F92">
        <w:rPr>
          <w:rFonts w:cs="Arial"/>
          <w:color w:val="auto"/>
          <w:sz w:val="24"/>
          <w:szCs w:val="24"/>
        </w:rPr>
        <w:t>UC POS</w:t>
      </w:r>
      <w:r w:rsidR="00CD6C62" w:rsidRPr="00B05F92">
        <w:rPr>
          <w:rFonts w:cs="Arial"/>
          <w:color w:val="auto"/>
          <w:sz w:val="24"/>
          <w:szCs w:val="24"/>
        </w:rPr>
        <w:t xml:space="preserve"> </w:t>
      </w:r>
      <w:r w:rsidR="001275AC" w:rsidRPr="00B05F92">
        <w:rPr>
          <w:rFonts w:cs="Arial"/>
          <w:color w:val="auto"/>
          <w:sz w:val="24"/>
          <w:szCs w:val="24"/>
        </w:rPr>
        <w:t>01</w:t>
      </w:r>
      <w:r w:rsidR="00E9394F">
        <w:rPr>
          <w:rFonts w:cs="Arial"/>
          <w:color w:val="auto"/>
          <w:sz w:val="24"/>
          <w:szCs w:val="24"/>
        </w:rPr>
        <w:t>8</w:t>
      </w:r>
      <w:r w:rsidR="007D1E5A" w:rsidRPr="00B05F92">
        <w:rPr>
          <w:rFonts w:cs="Arial"/>
          <w:color w:val="auto"/>
          <w:sz w:val="24"/>
          <w:szCs w:val="24"/>
        </w:rPr>
        <w:t>: Reactivate c</w:t>
      </w:r>
      <w:r w:rsidR="001275AC" w:rsidRPr="00B05F92">
        <w:rPr>
          <w:rFonts w:cs="Arial"/>
          <w:color w:val="auto"/>
          <w:sz w:val="24"/>
          <w:szCs w:val="24"/>
        </w:rPr>
        <w:t>ontract</w:t>
      </w:r>
      <w:bookmarkEnd w:id="1493"/>
      <w:r w:rsidR="001275AC" w:rsidRPr="00B05F92">
        <w:rPr>
          <w:rFonts w:cs="Arial"/>
          <w:color w:val="auto"/>
          <w:sz w:val="24"/>
          <w:szCs w:val="24"/>
        </w:rPr>
        <w:t xml:space="preserve">   </w:t>
      </w:r>
    </w:p>
    <w:p w14:paraId="2F4F4222" w14:textId="2A05FADC" w:rsidR="001275AC" w:rsidRPr="00AF7F99" w:rsidRDefault="001275AC" w:rsidP="001275AC">
      <w:pPr>
        <w:rPr>
          <w:rFonts w:ascii="Arial" w:hAnsi="Arial" w:cs="Arial"/>
        </w:rPr>
      </w:pPr>
    </w:p>
    <w:p w14:paraId="0EA8E992" w14:textId="0E687B17" w:rsidR="001275AC" w:rsidRPr="00AF7F99" w:rsidRDefault="007D1E5A" w:rsidP="007D1E5A">
      <w:pPr>
        <w:rPr>
          <w:rFonts w:ascii="Arial" w:hAnsi="Arial" w:cs="Arial"/>
        </w:rPr>
      </w:pPr>
      <w:r w:rsidRPr="00AF7F99">
        <w:rPr>
          <w:rFonts w:ascii="Arial" w:hAnsi="Arial" w:cs="Arial"/>
        </w:rPr>
        <w:t>Contract rea</w:t>
      </w:r>
      <w:r w:rsidR="001275AC" w:rsidRPr="00AF7F99">
        <w:rPr>
          <w:rFonts w:ascii="Arial" w:hAnsi="Arial" w:cs="Arial"/>
        </w:rPr>
        <w:t xml:space="preserve">ctivation </w:t>
      </w:r>
      <w:r w:rsidR="00B05F92">
        <w:rPr>
          <w:rFonts w:ascii="Arial" w:hAnsi="Arial" w:cs="Arial"/>
        </w:rPr>
        <w:t>can be don</w:t>
      </w:r>
      <w:r w:rsidR="00B05F92" w:rsidRPr="00AF7F99">
        <w:rPr>
          <w:rFonts w:ascii="Arial" w:hAnsi="Arial" w:cs="Arial"/>
        </w:rPr>
        <w:t xml:space="preserve">e through </w:t>
      </w:r>
      <w:r w:rsidR="00B05F92">
        <w:rPr>
          <w:rFonts w:ascii="Arial" w:hAnsi="Arial" w:cs="Arial"/>
        </w:rPr>
        <w:t xml:space="preserve">the </w:t>
      </w:r>
      <w:r w:rsidR="00B05F92" w:rsidRPr="00AF7F99">
        <w:rPr>
          <w:rFonts w:ascii="Arial" w:hAnsi="Arial" w:cs="Arial"/>
        </w:rPr>
        <w:t xml:space="preserve">web application, it </w:t>
      </w:r>
      <w:r w:rsidRPr="00AF7F99">
        <w:rPr>
          <w:rFonts w:ascii="Arial" w:hAnsi="Arial" w:cs="Arial"/>
        </w:rPr>
        <w:t xml:space="preserve">refers to change </w:t>
      </w:r>
      <w:r w:rsidR="001275AC" w:rsidRPr="00AF7F99">
        <w:rPr>
          <w:rFonts w:ascii="Arial" w:hAnsi="Arial" w:cs="Arial"/>
        </w:rPr>
        <w:t xml:space="preserve">contract status, </w:t>
      </w:r>
      <w:r w:rsidRPr="00AF7F99">
        <w:rPr>
          <w:rFonts w:ascii="Arial" w:hAnsi="Arial" w:cs="Arial"/>
        </w:rPr>
        <w:t>validity and activation</w:t>
      </w:r>
      <w:r w:rsidR="001275AC" w:rsidRPr="00AF7F99">
        <w:rPr>
          <w:rFonts w:ascii="Arial" w:hAnsi="Arial" w:cs="Arial"/>
        </w:rPr>
        <w:t xml:space="preserve"> set of products.</w:t>
      </w:r>
    </w:p>
    <w:p w14:paraId="28C4B22D" w14:textId="013E663F" w:rsidR="001275AC" w:rsidRPr="00AF7F99" w:rsidRDefault="0034305E" w:rsidP="00AF7F99">
      <w:pPr>
        <w:tabs>
          <w:tab w:val="left" w:pos="3454"/>
        </w:tabs>
        <w:rPr>
          <w:rFonts w:ascii="Arial" w:hAnsi="Arial" w:cs="Arial"/>
        </w:rPr>
      </w:pPr>
      <w:r w:rsidRPr="00AF7F99">
        <w:rPr>
          <w:rFonts w:ascii="Arial" w:hAnsi="Arial" w:cs="Arial"/>
        </w:rPr>
        <w:tab/>
      </w:r>
    </w:p>
    <w:p w14:paraId="5DE77349" w14:textId="16009338" w:rsidR="001275AC" w:rsidRPr="00AF7F99" w:rsidRDefault="001275AC" w:rsidP="001275AC">
      <w:pPr>
        <w:rPr>
          <w:rFonts w:ascii="Arial" w:hAnsi="Arial" w:cs="Arial"/>
          <w:b/>
        </w:rPr>
      </w:pPr>
      <w:r w:rsidRPr="00AF7F99">
        <w:rPr>
          <w:rFonts w:ascii="Arial" w:hAnsi="Arial" w:cs="Arial"/>
          <w:b/>
        </w:rPr>
        <w:t>Preconditions</w:t>
      </w:r>
    </w:p>
    <w:p w14:paraId="133EB0CB" w14:textId="0D6D8B2C" w:rsidR="001275AC" w:rsidRPr="00AF7F99" w:rsidRDefault="007D1E5A" w:rsidP="006348AF">
      <w:pPr>
        <w:pStyle w:val="ListParagraph"/>
        <w:numPr>
          <w:ilvl w:val="0"/>
          <w:numId w:val="16"/>
        </w:numPr>
        <w:spacing w:before="60"/>
        <w:ind w:left="714" w:hanging="357"/>
        <w:rPr>
          <w:rFonts w:ascii="Arial" w:hAnsi="Arial" w:cs="Arial"/>
        </w:rPr>
      </w:pPr>
      <w:proofErr w:type="gramStart"/>
      <w:r w:rsidRPr="00AF7F99">
        <w:rPr>
          <w:rFonts w:ascii="Arial" w:hAnsi="Arial" w:cs="Arial"/>
        </w:rPr>
        <w:t>c</w:t>
      </w:r>
      <w:r w:rsidR="001275AC" w:rsidRPr="00AF7F99">
        <w:rPr>
          <w:rFonts w:ascii="Arial" w:hAnsi="Arial" w:cs="Arial"/>
        </w:rPr>
        <w:t>ontract</w:t>
      </w:r>
      <w:proofErr w:type="gramEnd"/>
      <w:r w:rsidR="001275AC" w:rsidRPr="00AF7F99">
        <w:rPr>
          <w:rFonts w:ascii="Arial" w:hAnsi="Arial" w:cs="Arial"/>
        </w:rPr>
        <w:t xml:space="preserve"> </w:t>
      </w:r>
      <w:r w:rsidR="00B05F92">
        <w:rPr>
          <w:rFonts w:ascii="Arial" w:hAnsi="Arial" w:cs="Arial"/>
        </w:rPr>
        <w:t xml:space="preserve">which you want to reactivate </w:t>
      </w:r>
      <w:r w:rsidR="001275AC" w:rsidRPr="00AF7F99">
        <w:rPr>
          <w:rFonts w:ascii="Arial" w:hAnsi="Arial" w:cs="Arial"/>
        </w:rPr>
        <w:t>must exist</w:t>
      </w:r>
      <w:r w:rsidRPr="00AF7F99">
        <w:rPr>
          <w:rFonts w:ascii="Arial" w:hAnsi="Arial" w:cs="Arial"/>
        </w:rPr>
        <w:t xml:space="preserve"> in the system and </w:t>
      </w:r>
      <w:r w:rsidR="00D6575F" w:rsidRPr="00AF7F99">
        <w:rPr>
          <w:rFonts w:ascii="Arial" w:hAnsi="Arial" w:cs="Arial"/>
        </w:rPr>
        <w:t>be in</w:t>
      </w:r>
      <w:r w:rsidR="001275AC" w:rsidRPr="00AF7F99">
        <w:rPr>
          <w:rFonts w:ascii="Arial" w:hAnsi="Arial" w:cs="Arial"/>
        </w:rPr>
        <w:t xml:space="preserve"> </w:t>
      </w:r>
      <w:r w:rsidR="001275AC" w:rsidRPr="00AF7F99">
        <w:rPr>
          <w:rFonts w:ascii="Arial" w:hAnsi="Arial" w:cs="Arial"/>
          <w:i/>
        </w:rPr>
        <w:t>Cancelled</w:t>
      </w:r>
      <w:r w:rsidR="00D6575F" w:rsidRPr="00AF7F99">
        <w:rPr>
          <w:rFonts w:ascii="Arial" w:hAnsi="Arial" w:cs="Arial"/>
        </w:rPr>
        <w:t xml:space="preserve"> status.</w:t>
      </w:r>
    </w:p>
    <w:p w14:paraId="174D8F2E" w14:textId="77777777" w:rsidR="001275AC" w:rsidRPr="00AF7F99" w:rsidRDefault="001275AC" w:rsidP="001275AC">
      <w:pPr>
        <w:rPr>
          <w:rFonts w:ascii="Arial" w:hAnsi="Arial" w:cs="Arial"/>
        </w:rPr>
      </w:pPr>
    </w:p>
    <w:p w14:paraId="157A9468" w14:textId="77777777" w:rsidR="001275AC" w:rsidRPr="00AF7F99" w:rsidRDefault="001275AC" w:rsidP="006A6E07">
      <w:pPr>
        <w:rPr>
          <w:rFonts w:ascii="Arial" w:hAnsi="Arial" w:cs="Arial"/>
          <w:b/>
        </w:rPr>
      </w:pPr>
      <w:r w:rsidRPr="00AF7F99">
        <w:rPr>
          <w:rFonts w:ascii="Arial" w:hAnsi="Arial" w:cs="Arial"/>
          <w:b/>
        </w:rPr>
        <w:t xml:space="preserve">Trigger </w:t>
      </w:r>
    </w:p>
    <w:p w14:paraId="1A9C1234" w14:textId="77777777" w:rsidR="001275AC" w:rsidRPr="00AF7F99" w:rsidRDefault="001275AC" w:rsidP="001275AC">
      <w:pPr>
        <w:rPr>
          <w:rFonts w:ascii="Arial" w:hAnsi="Arial" w:cs="Arial"/>
        </w:rPr>
      </w:pPr>
    </w:p>
    <w:p w14:paraId="1CF5AAC6" w14:textId="5F2BFE14" w:rsidR="00981BC3" w:rsidRPr="00AF7F99" w:rsidRDefault="00981BC3" w:rsidP="00981BC3">
      <w:pPr>
        <w:rPr>
          <w:rFonts w:ascii="Arial" w:hAnsi="Arial" w:cs="Arial"/>
        </w:rPr>
      </w:pPr>
      <w:r w:rsidRPr="00AF7F99">
        <w:rPr>
          <w:rFonts w:ascii="Arial" w:hAnsi="Arial" w:cs="Arial"/>
          <w:i/>
        </w:rPr>
        <w:t>Acquiring</w:t>
      </w:r>
      <w:r w:rsidRPr="00AF7F99">
        <w:rPr>
          <w:rFonts w:ascii="Arial" w:hAnsi="Arial" w:cs="Arial"/>
        </w:rPr>
        <w:t xml:space="preserve"> </w:t>
      </w:r>
      <w:r w:rsidR="006A6E07" w:rsidRPr="00AF7F99">
        <w:rPr>
          <w:rFonts w:ascii="Arial" w:hAnsi="Arial" w:cs="Arial"/>
        </w:rPr>
        <w:t xml:space="preserve">module </w:t>
      </w:r>
      <w:r w:rsidRPr="00AF7F99">
        <w:rPr>
          <w:rFonts w:ascii="Arial" w:hAnsi="Arial" w:cs="Arial"/>
        </w:rPr>
        <w:t xml:space="preserve">&gt; </w:t>
      </w:r>
      <w:r w:rsidRPr="00AF7F99">
        <w:rPr>
          <w:rFonts w:ascii="Arial" w:hAnsi="Arial" w:cs="Arial"/>
          <w:i/>
        </w:rPr>
        <w:t>Review 2</w:t>
      </w:r>
      <w:r w:rsidRPr="00AF7F99">
        <w:rPr>
          <w:rFonts w:ascii="Arial" w:hAnsi="Arial" w:cs="Arial"/>
        </w:rPr>
        <w:t xml:space="preserve"> </w:t>
      </w:r>
      <w:r w:rsidR="006A6E07" w:rsidRPr="00AF7F99">
        <w:rPr>
          <w:rFonts w:ascii="Arial" w:hAnsi="Arial" w:cs="Arial"/>
        </w:rPr>
        <w:t xml:space="preserve">form &gt; </w:t>
      </w:r>
      <w:r w:rsidR="006A6E07" w:rsidRPr="00AF7F99">
        <w:rPr>
          <w:rFonts w:ascii="Arial" w:hAnsi="Arial" w:cs="Arial"/>
          <w:i/>
        </w:rPr>
        <w:t>Contracts</w:t>
      </w:r>
      <w:r w:rsidR="00D6575F" w:rsidRPr="00AF7F99">
        <w:rPr>
          <w:rFonts w:ascii="Arial" w:hAnsi="Arial" w:cs="Arial"/>
        </w:rPr>
        <w:t xml:space="preserve"> level</w:t>
      </w:r>
    </w:p>
    <w:p w14:paraId="17A538C9" w14:textId="24C58CC4" w:rsidR="00981BC3" w:rsidRPr="00AF7F99" w:rsidRDefault="00D6575F" w:rsidP="00D6575F">
      <w:pPr>
        <w:spacing w:before="120"/>
        <w:rPr>
          <w:rFonts w:ascii="Arial" w:hAnsi="Arial" w:cs="Arial"/>
        </w:rPr>
      </w:pPr>
      <w:r w:rsidRPr="00AF7F99">
        <w:rPr>
          <w:rFonts w:ascii="Arial" w:hAnsi="Arial" w:cs="Arial"/>
        </w:rPr>
        <w:t>S</w:t>
      </w:r>
      <w:r w:rsidR="00981BC3" w:rsidRPr="00AF7F99">
        <w:rPr>
          <w:rFonts w:ascii="Arial" w:hAnsi="Arial" w:cs="Arial"/>
        </w:rPr>
        <w:t xml:space="preserve">earch first for the </w:t>
      </w:r>
      <w:r w:rsidR="006A6E07" w:rsidRPr="00AF7F99">
        <w:rPr>
          <w:rFonts w:ascii="Arial" w:hAnsi="Arial" w:cs="Arial"/>
        </w:rPr>
        <w:t xml:space="preserve">temporary </w:t>
      </w:r>
      <w:r w:rsidRPr="00AF7F99">
        <w:rPr>
          <w:rFonts w:ascii="Arial" w:hAnsi="Arial" w:cs="Arial"/>
        </w:rPr>
        <w:t xml:space="preserve">cancelled </w:t>
      </w:r>
      <w:r w:rsidR="006A6E07" w:rsidRPr="00AF7F99">
        <w:rPr>
          <w:rFonts w:ascii="Arial" w:hAnsi="Arial" w:cs="Arial"/>
        </w:rPr>
        <w:t xml:space="preserve">contract </w:t>
      </w:r>
      <w:r w:rsidR="00B05F92">
        <w:rPr>
          <w:rFonts w:ascii="Arial" w:hAnsi="Arial" w:cs="Arial"/>
        </w:rPr>
        <w:t xml:space="preserve">which </w:t>
      </w:r>
      <w:r w:rsidR="006A6E07" w:rsidRPr="00AF7F99">
        <w:rPr>
          <w:rFonts w:ascii="Arial" w:hAnsi="Arial" w:cs="Arial"/>
        </w:rPr>
        <w:t>you want to reactivate again</w:t>
      </w:r>
      <w:r w:rsidR="00981BC3" w:rsidRPr="00AF7F99">
        <w:rPr>
          <w:rFonts w:ascii="Arial" w:hAnsi="Arial" w:cs="Arial"/>
        </w:rPr>
        <w:t xml:space="preserve">, </w:t>
      </w:r>
      <w:r w:rsidR="006A6E07" w:rsidRPr="00AF7F99">
        <w:rPr>
          <w:rFonts w:ascii="Arial" w:hAnsi="Arial" w:cs="Arial"/>
        </w:rPr>
        <w:t xml:space="preserve">then </w:t>
      </w:r>
      <w:r w:rsidR="00981BC3" w:rsidRPr="00AF7F99">
        <w:rPr>
          <w:rFonts w:ascii="Arial" w:hAnsi="Arial" w:cs="Arial"/>
        </w:rPr>
        <w:t xml:space="preserve">click on it to open details. </w:t>
      </w:r>
    </w:p>
    <w:p w14:paraId="7705D4D2" w14:textId="35BF3C1A" w:rsidR="0043276F" w:rsidRDefault="009D64BC" w:rsidP="006A6E07">
      <w:pPr>
        <w:spacing w:before="60"/>
      </w:pPr>
      <w:r>
        <w:rPr>
          <w:noProof/>
          <w:lang w:val="sk-SK" w:eastAsia="sk-SK"/>
        </w:rPr>
        <w:drawing>
          <wp:inline distT="0" distB="0" distL="0" distR="0" wp14:anchorId="0F2A0D8F" wp14:editId="636671CF">
            <wp:extent cx="6360160" cy="246316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60160" cy="2463165"/>
                    </a:xfrm>
                    <a:prstGeom prst="rect">
                      <a:avLst/>
                    </a:prstGeom>
                    <a:noFill/>
                    <a:ln>
                      <a:noFill/>
                    </a:ln>
                  </pic:spPr>
                </pic:pic>
              </a:graphicData>
            </a:graphic>
          </wp:inline>
        </w:drawing>
      </w:r>
    </w:p>
    <w:p w14:paraId="6BE5F316" w14:textId="77777777" w:rsidR="006A6E07" w:rsidRDefault="00981BC3" w:rsidP="00981BC3">
      <w:r>
        <w:t xml:space="preserve">    </w:t>
      </w:r>
    </w:p>
    <w:p w14:paraId="6EFA4158" w14:textId="77777777" w:rsidR="00D6575F" w:rsidRDefault="00D6575F" w:rsidP="00981BC3"/>
    <w:p w14:paraId="6B300CE6" w14:textId="674E803D" w:rsidR="0043276F" w:rsidRPr="00AF7F99" w:rsidRDefault="00981BC3" w:rsidP="00AF7F99">
      <w:pPr>
        <w:jc w:val="both"/>
        <w:rPr>
          <w:rFonts w:ascii="Arial" w:hAnsi="Arial" w:cs="Arial"/>
        </w:rPr>
      </w:pPr>
      <w:r w:rsidRPr="00AF7F99">
        <w:rPr>
          <w:rFonts w:ascii="Arial" w:hAnsi="Arial" w:cs="Arial"/>
        </w:rPr>
        <w:t xml:space="preserve">By click on the </w:t>
      </w:r>
      <w:r w:rsidRPr="00AF7F99">
        <w:rPr>
          <w:rFonts w:ascii="Arial" w:hAnsi="Arial" w:cs="Arial"/>
          <w:color w:val="FFFFFF" w:themeColor="background1"/>
          <w:highlight w:val="blue"/>
        </w:rPr>
        <w:t>Activate</w:t>
      </w:r>
      <w:r w:rsidR="00D6575F" w:rsidRPr="00AF7F99">
        <w:rPr>
          <w:rFonts w:ascii="Arial" w:hAnsi="Arial" w:cs="Arial"/>
          <w:color w:val="FFFFFF" w:themeColor="background1"/>
          <w:highlight w:val="blue"/>
        </w:rPr>
        <w:t xml:space="preserve"> cont. wizard</w:t>
      </w:r>
      <w:r w:rsidRPr="00AF7F99">
        <w:rPr>
          <w:rFonts w:ascii="Arial" w:hAnsi="Arial" w:cs="Arial"/>
          <w:color w:val="FFFFFF" w:themeColor="background1"/>
        </w:rPr>
        <w:t xml:space="preserve"> </w:t>
      </w:r>
      <w:r w:rsidR="005F297D" w:rsidRPr="00AF7F99">
        <w:rPr>
          <w:rFonts w:ascii="Arial" w:hAnsi="Arial" w:cs="Arial"/>
        </w:rPr>
        <w:t xml:space="preserve">button, </w:t>
      </w:r>
      <w:r w:rsidR="00B05F92">
        <w:rPr>
          <w:rFonts w:ascii="Arial" w:hAnsi="Arial" w:cs="Arial"/>
        </w:rPr>
        <w:t xml:space="preserve">the following </w:t>
      </w:r>
      <w:r w:rsidR="006A6E07" w:rsidRPr="00AF7F99">
        <w:rPr>
          <w:rFonts w:ascii="Arial" w:hAnsi="Arial" w:cs="Arial"/>
        </w:rPr>
        <w:t xml:space="preserve">wizard </w:t>
      </w:r>
      <w:r w:rsidR="00D6575F" w:rsidRPr="00AF7F99">
        <w:rPr>
          <w:rFonts w:ascii="Arial" w:hAnsi="Arial" w:cs="Arial"/>
        </w:rPr>
        <w:t xml:space="preserve">will </w:t>
      </w:r>
      <w:r w:rsidR="006A6E07" w:rsidRPr="00AF7F99">
        <w:rPr>
          <w:rFonts w:ascii="Arial" w:hAnsi="Arial" w:cs="Arial"/>
        </w:rPr>
        <w:t xml:space="preserve">open </w:t>
      </w:r>
      <w:r w:rsidR="00D6575F" w:rsidRPr="00AF7F99">
        <w:rPr>
          <w:rFonts w:ascii="Arial" w:hAnsi="Arial" w:cs="Arial"/>
        </w:rPr>
        <w:t xml:space="preserve">and you can </w:t>
      </w:r>
      <w:r w:rsidR="006A6E07" w:rsidRPr="00AF7F99">
        <w:rPr>
          <w:rFonts w:ascii="Arial" w:hAnsi="Arial" w:cs="Arial"/>
        </w:rPr>
        <w:t>activate contract again</w:t>
      </w:r>
      <w:r w:rsidRPr="00AF7F99">
        <w:rPr>
          <w:rFonts w:ascii="Arial" w:hAnsi="Arial" w:cs="Arial"/>
        </w:rPr>
        <w:t>:</w:t>
      </w:r>
    </w:p>
    <w:p w14:paraId="7F5D703B" w14:textId="2A427E99" w:rsidR="006A6E07" w:rsidRDefault="00EA30E4" w:rsidP="00981BC3">
      <w:r w:rsidRPr="00EA30E4">
        <w:rPr>
          <w:noProof/>
          <w:lang w:val="hr-HR" w:eastAsia="hr-HR"/>
        </w:rPr>
        <w:lastRenderedPageBreak/>
        <w:t xml:space="preserve"> </w:t>
      </w:r>
      <w:r w:rsidR="009D64BC">
        <w:rPr>
          <w:noProof/>
          <w:lang w:val="sk-SK" w:eastAsia="sk-SK"/>
        </w:rPr>
        <w:drawing>
          <wp:inline distT="0" distB="0" distL="0" distR="0" wp14:anchorId="7D0E055E" wp14:editId="623EF06F">
            <wp:extent cx="6360160" cy="1767205"/>
            <wp:effectExtent l="0" t="0" r="254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60160" cy="1767205"/>
                    </a:xfrm>
                    <a:prstGeom prst="rect">
                      <a:avLst/>
                    </a:prstGeom>
                    <a:noFill/>
                    <a:ln>
                      <a:noFill/>
                    </a:ln>
                  </pic:spPr>
                </pic:pic>
              </a:graphicData>
            </a:graphic>
          </wp:inline>
        </w:drawing>
      </w:r>
      <w:r w:rsidR="006A6E07">
        <w:tab/>
      </w:r>
    </w:p>
    <w:p w14:paraId="2410BD35" w14:textId="77777777" w:rsidR="006769BE" w:rsidRDefault="006769BE" w:rsidP="001275AC">
      <w:pPr>
        <w:rPr>
          <w:b/>
        </w:rPr>
      </w:pPr>
    </w:p>
    <w:p w14:paraId="669C0C38" w14:textId="77777777" w:rsidR="006769BE" w:rsidRDefault="006769BE" w:rsidP="001275AC">
      <w:pPr>
        <w:rPr>
          <w:b/>
        </w:rPr>
      </w:pPr>
    </w:p>
    <w:p w14:paraId="5AB7004F" w14:textId="11BBA455" w:rsidR="001275AC" w:rsidRPr="00D6575F" w:rsidRDefault="001275AC" w:rsidP="001275AC">
      <w:r w:rsidRPr="008D6C50">
        <w:rPr>
          <w:b/>
        </w:rPr>
        <w:t xml:space="preserve">Business </w:t>
      </w:r>
      <w:r w:rsidR="00D6575F">
        <w:rPr>
          <w:b/>
        </w:rPr>
        <w:t xml:space="preserve">&amp; system </w:t>
      </w:r>
      <w:r w:rsidRPr="008D6C50">
        <w:rPr>
          <w:b/>
        </w:rPr>
        <w:t xml:space="preserve">rules </w:t>
      </w:r>
    </w:p>
    <w:p w14:paraId="667AC0EA" w14:textId="7F9EAA35" w:rsidR="00D6575F" w:rsidRPr="006A6E07" w:rsidRDefault="00D6575F" w:rsidP="00D6575F">
      <w:pPr>
        <w:pStyle w:val="ListParagraph"/>
        <w:numPr>
          <w:ilvl w:val="0"/>
          <w:numId w:val="1"/>
        </w:numPr>
        <w:spacing w:before="120" w:line="257" w:lineRule="auto"/>
        <w:ind w:left="1077" w:hanging="357"/>
        <w:contextualSpacing/>
        <w:jc w:val="both"/>
        <w:rPr>
          <w:rFonts w:ascii="Arial" w:hAnsi="Arial"/>
          <w:szCs w:val="22"/>
        </w:rPr>
      </w:pPr>
      <w:r>
        <w:t>validity of contract will be updated</w:t>
      </w:r>
      <w:r w:rsidR="00A06063">
        <w:t xml:space="preserve"> (must be current date </w:t>
      </w:r>
      <w:proofErr w:type="spellStart"/>
      <w:r w:rsidR="00A06063">
        <w:t>od</w:t>
      </w:r>
      <w:proofErr w:type="spellEnd"/>
      <w:r w:rsidR="00A06063">
        <w:t xml:space="preserve"> later)</w:t>
      </w:r>
      <w:r>
        <w:t xml:space="preserve"> </w:t>
      </w:r>
      <w:r w:rsidRPr="00AF7F99">
        <w:rPr>
          <w:strike/>
        </w:rPr>
        <w:t>(</w:t>
      </w:r>
      <w:commentRangeStart w:id="1494"/>
      <w:commentRangeStart w:id="1495"/>
      <w:commentRangeStart w:id="1496"/>
      <w:r w:rsidRPr="00AF7F99">
        <w:rPr>
          <w:strike/>
        </w:rPr>
        <w:t>must be in future</w:t>
      </w:r>
      <w:commentRangeEnd w:id="1494"/>
      <w:r w:rsidR="00C45D32" w:rsidRPr="00AF7F99">
        <w:rPr>
          <w:rStyle w:val="CommentReference"/>
          <w:strike/>
        </w:rPr>
        <w:commentReference w:id="1494"/>
      </w:r>
      <w:commentRangeEnd w:id="1495"/>
      <w:r w:rsidR="00E9394F" w:rsidRPr="00AF7F99">
        <w:rPr>
          <w:rStyle w:val="CommentReference"/>
          <w:strike/>
        </w:rPr>
        <w:commentReference w:id="1495"/>
      </w:r>
      <w:commentRangeEnd w:id="1496"/>
      <w:r w:rsidR="00126312">
        <w:rPr>
          <w:rStyle w:val="CommentReference"/>
        </w:rPr>
        <w:commentReference w:id="1496"/>
      </w:r>
      <w:r w:rsidRPr="00AF7F99">
        <w:rPr>
          <w:strike/>
        </w:rPr>
        <w:t>)</w:t>
      </w:r>
      <w:r>
        <w:t>,</w:t>
      </w:r>
    </w:p>
    <w:p w14:paraId="019A9B09" w14:textId="77777777" w:rsidR="00B260CB" w:rsidRPr="00AF7F99" w:rsidRDefault="003071CA" w:rsidP="001402BA">
      <w:pPr>
        <w:pStyle w:val="ListParagraph"/>
        <w:numPr>
          <w:ilvl w:val="0"/>
          <w:numId w:val="1"/>
        </w:numPr>
        <w:spacing w:after="40" w:line="256" w:lineRule="auto"/>
        <w:contextualSpacing/>
        <w:jc w:val="both"/>
        <w:rPr>
          <w:rFonts w:ascii="Arial" w:hAnsi="Arial"/>
          <w:szCs w:val="22"/>
        </w:rPr>
      </w:pPr>
      <w:r>
        <w:t>contract s</w:t>
      </w:r>
      <w:r w:rsidR="00D6575F">
        <w:t>tatus will</w:t>
      </w:r>
      <w:r w:rsidR="001275AC">
        <w:t xml:space="preserve"> </w:t>
      </w:r>
      <w:r w:rsidR="00D6575F">
        <w:t xml:space="preserve">be </w:t>
      </w:r>
      <w:r w:rsidR="001275AC">
        <w:t xml:space="preserve">changed to </w:t>
      </w:r>
      <w:r w:rsidR="001275AC" w:rsidRPr="006A6E07">
        <w:rPr>
          <w:i/>
        </w:rPr>
        <w:t>Active</w:t>
      </w:r>
      <w:r w:rsidR="00D6575F">
        <w:t xml:space="preserve"> again</w:t>
      </w:r>
    </w:p>
    <w:p w14:paraId="5DFC1529" w14:textId="41B494BE" w:rsidR="0032052E" w:rsidRPr="00762002" w:rsidRDefault="00B260CB">
      <w:pPr>
        <w:pStyle w:val="ListParagraph"/>
        <w:numPr>
          <w:ilvl w:val="0"/>
          <w:numId w:val="1"/>
        </w:numPr>
        <w:spacing w:after="40" w:line="256" w:lineRule="auto"/>
        <w:contextualSpacing/>
        <w:jc w:val="both"/>
        <w:rPr>
          <w:rFonts w:ascii="Arial" w:hAnsi="Arial"/>
          <w:szCs w:val="22"/>
        </w:rPr>
      </w:pPr>
      <w:proofErr w:type="gramStart"/>
      <w:r>
        <w:t>explained</w:t>
      </w:r>
      <w:proofErr w:type="gramEnd"/>
      <w:r>
        <w:t xml:space="preserve"> in </w:t>
      </w:r>
      <w:hyperlink w:anchor="_5.2._UC_POS_9" w:history="1">
        <w:r w:rsidRPr="001D651E">
          <w:rPr>
            <w:rStyle w:val="Hyperlink"/>
          </w:rPr>
          <w:t>UC POS 013</w:t>
        </w:r>
      </w:hyperlink>
      <w:r w:rsidRPr="00762002">
        <w:rPr>
          <w:color w:val="0070C0"/>
        </w:rPr>
        <w:t xml:space="preserve"> </w:t>
      </w:r>
      <w:r w:rsidRPr="00AF7F99">
        <w:t xml:space="preserve">and </w:t>
      </w:r>
      <w:hyperlink w:anchor="_5.2._UC_POS_3" w:history="1">
        <w:r w:rsidRPr="001D651E">
          <w:rPr>
            <w:rStyle w:val="Hyperlink"/>
          </w:rPr>
          <w:t>UC POS 014</w:t>
        </w:r>
      </w:hyperlink>
      <w:r w:rsidR="00D6575F">
        <w:t>.</w:t>
      </w:r>
      <w:r w:rsidR="001275AC">
        <w:t xml:space="preserve"> </w:t>
      </w:r>
    </w:p>
    <w:p w14:paraId="3DECA978" w14:textId="77777777" w:rsidR="001275AC" w:rsidRDefault="001275AC" w:rsidP="001275AC"/>
    <w:p w14:paraId="3E814F70" w14:textId="7B09461F" w:rsidR="00A24662" w:rsidRPr="00692AD8" w:rsidRDefault="00A24662" w:rsidP="00A24662">
      <w:pPr>
        <w:pStyle w:val="Heading1"/>
        <w:rPr>
          <w:color w:val="auto"/>
          <w:sz w:val="24"/>
          <w:szCs w:val="24"/>
        </w:rPr>
      </w:pPr>
      <w:bookmarkStart w:id="1497" w:name="_Toc506563204"/>
      <w:r w:rsidRPr="00692AD8">
        <w:rPr>
          <w:color w:val="auto"/>
          <w:sz w:val="24"/>
          <w:szCs w:val="24"/>
        </w:rPr>
        <w:t>5.2. UC POS 0</w:t>
      </w:r>
      <w:r w:rsidR="00FD16FC">
        <w:rPr>
          <w:color w:val="auto"/>
          <w:sz w:val="24"/>
          <w:szCs w:val="24"/>
        </w:rPr>
        <w:t>1</w:t>
      </w:r>
      <w:r w:rsidR="006B2103">
        <w:rPr>
          <w:color w:val="auto"/>
          <w:sz w:val="24"/>
          <w:szCs w:val="24"/>
        </w:rPr>
        <w:t>9</w:t>
      </w:r>
      <w:r w:rsidR="003C1807">
        <w:rPr>
          <w:color w:val="auto"/>
          <w:sz w:val="24"/>
          <w:szCs w:val="24"/>
        </w:rPr>
        <w:t xml:space="preserve">: </w:t>
      </w:r>
      <w:r w:rsidR="003C1807" w:rsidRPr="00584997">
        <w:rPr>
          <w:color w:val="auto"/>
          <w:sz w:val="24"/>
          <w:szCs w:val="24"/>
          <w:rPrChange w:author="Martin Ćosić" w:date="2018-02-16T16:32:00Z" w:id="1498">
            <w:rPr>
              <w:color w:val="auto"/>
              <w:sz w:val="24"/>
              <w:szCs w:val="24"/>
              <w:highlight w:val="yellow"/>
            </w:rPr>
          </w:rPrChange>
        </w:rPr>
        <w:t>C</w:t>
      </w:r>
      <w:r w:rsidRPr="00584997">
        <w:rPr>
          <w:color w:val="auto"/>
          <w:sz w:val="24"/>
          <w:szCs w:val="24"/>
          <w:rPrChange w:author="Martin Ćosić" w:date="2018-02-16T16:32:00Z" w:id="1499">
            <w:rPr>
              <w:color w:val="auto"/>
              <w:sz w:val="24"/>
              <w:szCs w:val="24"/>
              <w:highlight w:val="yellow"/>
            </w:rPr>
          </w:rPrChange>
        </w:rPr>
        <w:t>ontract</w:t>
      </w:r>
      <w:r w:rsidR="00131FCE" w:rsidRPr="00584997">
        <w:rPr>
          <w:color w:val="auto"/>
          <w:sz w:val="24"/>
          <w:szCs w:val="24"/>
          <w:rPrChange w:author="Martin Ćosić" w:date="2018-02-16T16:32:00Z" w:id="1500">
            <w:rPr>
              <w:color w:val="auto"/>
              <w:sz w:val="24"/>
              <w:szCs w:val="24"/>
              <w:highlight w:val="yellow"/>
            </w:rPr>
          </w:rPrChange>
        </w:rPr>
        <w:t xml:space="preserve"> </w:t>
      </w:r>
      <w:r w:rsidR="003C1807" w:rsidRPr="00584997">
        <w:rPr>
          <w:color w:val="auto"/>
          <w:sz w:val="24"/>
          <w:szCs w:val="24"/>
          <w:rPrChange w:author="Martin Ćosić" w:date="2018-02-16T16:32:00Z" w:id="1501">
            <w:rPr>
              <w:color w:val="auto"/>
              <w:sz w:val="24"/>
              <w:szCs w:val="24"/>
              <w:highlight w:val="yellow"/>
            </w:rPr>
          </w:rPrChange>
        </w:rPr>
        <w:t xml:space="preserve">transfer </w:t>
      </w:r>
      <w:r w:rsidR="00131FCE" w:rsidRPr="00584997">
        <w:rPr>
          <w:color w:val="auto"/>
          <w:sz w:val="24"/>
          <w:szCs w:val="24"/>
          <w:rPrChange w:author="Martin Ćosić" w:date="2018-02-16T16:32:00Z" w:id="1502">
            <w:rPr>
              <w:color w:val="auto"/>
              <w:sz w:val="24"/>
              <w:szCs w:val="24"/>
              <w:highlight w:val="yellow"/>
            </w:rPr>
          </w:rPrChange>
        </w:rPr>
        <w:t xml:space="preserve">to </w:t>
      </w:r>
      <w:ins w:id="1503" w:author="Martin Ćosić" w:date="2018-02-16T12:51:00Z">
        <w:r w:rsidR="00140A5D" w:rsidRPr="00584997">
          <w:rPr>
            <w:color w:val="auto"/>
            <w:sz w:val="24"/>
            <w:szCs w:val="24"/>
            <w:rPrChange w:author="Martin Ćosić" w:date="2018-02-16T16:32:00Z" w:id="1504">
              <w:rPr>
                <w:color w:val="auto"/>
                <w:sz w:val="24"/>
                <w:szCs w:val="24"/>
                <w:highlight w:val="yellow"/>
              </w:rPr>
            </w:rPrChange>
          </w:rPr>
          <w:t xml:space="preserve">same or </w:t>
        </w:r>
      </w:ins>
      <w:r w:rsidR="00131FCE" w:rsidRPr="00584997">
        <w:rPr>
          <w:color w:val="auto"/>
          <w:sz w:val="24"/>
          <w:szCs w:val="24"/>
          <w:rPrChange w:author="Martin Ćosić" w:date="2018-02-16T16:32:00Z" w:id="1505">
            <w:rPr>
              <w:color w:val="auto"/>
              <w:sz w:val="24"/>
              <w:szCs w:val="24"/>
              <w:highlight w:val="yellow"/>
            </w:rPr>
          </w:rPrChange>
        </w:rPr>
        <w:t>different customer</w:t>
      </w:r>
      <w:bookmarkEnd w:id="1497"/>
      <w:r w:rsidRPr="00692AD8">
        <w:rPr>
          <w:color w:val="auto"/>
          <w:sz w:val="24"/>
          <w:szCs w:val="24"/>
        </w:rPr>
        <w:t xml:space="preserve">    </w:t>
      </w:r>
    </w:p>
    <w:p w14:paraId="01D15814" w14:textId="77777777" w:rsidR="00A24662" w:rsidRDefault="00A24662" w:rsidP="00A24662"/>
    <w:p w14:paraId="572CA951" w14:textId="44B243FD" w:rsidR="00A24662" w:rsidRDefault="00A24662" w:rsidP="00A24662">
      <w:pPr>
        <w:jc w:val="both"/>
        <w:rPr>
          <w:ins w:id="1506" w:author="Martin Ćosić" w:date="2018-02-16T16:32:00Z"/>
        </w:rPr>
      </w:pPr>
      <w:r>
        <w:rPr>
          <w:rFonts w:ascii="Arial" w:hAnsi="Arial" w:cs="Arial"/>
        </w:rPr>
        <w:t xml:space="preserve">With this option </w:t>
      </w:r>
      <w:r w:rsidR="00712338">
        <w:rPr>
          <w:rFonts w:ascii="Arial" w:hAnsi="Arial" w:cs="Arial"/>
        </w:rPr>
        <w:t xml:space="preserve">in web application </w:t>
      </w:r>
      <w:r>
        <w:rPr>
          <w:rFonts w:ascii="Arial" w:hAnsi="Arial" w:cs="Arial"/>
        </w:rPr>
        <w:t xml:space="preserve">is possible to </w:t>
      </w:r>
      <w:r w:rsidR="000C7136">
        <w:t>transfer all entities from one c</w:t>
      </w:r>
      <w:r w:rsidR="000C7136" w:rsidRPr="000C7136">
        <w:t xml:space="preserve">ontract to another </w:t>
      </w:r>
      <w:del w:id="1507" w:author="Martin Ćosić" w:date="2018-02-16T12:50:00Z">
        <w:r w:rsidR="000C7136" w:rsidDel="00140A5D">
          <w:delText>customer</w:delText>
        </w:r>
      </w:del>
      <w:ins w:id="1508" w:author="Martin Ćosić" w:date="2018-02-16T12:50:00Z">
        <w:r w:rsidR="00140A5D">
          <w:t>contract</w:t>
        </w:r>
      </w:ins>
      <w:r w:rsidR="000C7136">
        <w:t>.</w:t>
      </w:r>
      <w:r w:rsidR="00195BA1">
        <w:t xml:space="preserve"> Payment definition and statement definition can be also transferred in case targeting customer don’t change. If transfer is on new customer - Payment definition and statement definition cannot be transferred.</w:t>
      </w:r>
    </w:p>
    <w:p w14:paraId="05E71595" w14:textId="77777777" w:rsidR="00584997" w:rsidRDefault="00584997" w:rsidP="00A24662">
      <w:pPr>
        <w:jc w:val="both"/>
      </w:pPr>
    </w:p>
    <w:p w14:paraId="67686F27" w14:textId="77777777" w:rsidR="00A24662" w:rsidRPr="00232FD9" w:rsidRDefault="00A24662" w:rsidP="00A24662"/>
    <w:p w14:paraId="2C7D1D23" w14:textId="77777777" w:rsidR="00A24662" w:rsidRPr="008D6C50" w:rsidRDefault="00A24662" w:rsidP="00A24662">
      <w:pPr>
        <w:rPr>
          <w:b/>
        </w:rPr>
      </w:pPr>
      <w:r w:rsidRPr="008D6C50">
        <w:rPr>
          <w:b/>
        </w:rPr>
        <w:t>Preconditions</w:t>
      </w:r>
    </w:p>
    <w:p w14:paraId="56D385C1" w14:textId="4B789DBB" w:rsidR="00A24662" w:rsidRDefault="000C7136" w:rsidP="006348AF">
      <w:pPr>
        <w:pStyle w:val="ListParagraph"/>
        <w:numPr>
          <w:ilvl w:val="0"/>
          <w:numId w:val="17"/>
        </w:numPr>
        <w:spacing w:before="60"/>
        <w:ind w:left="714" w:hanging="357"/>
        <w:jc w:val="both"/>
        <w:rPr>
          <w:rFonts w:ascii="Arial" w:hAnsi="Arial" w:cs="Arial"/>
        </w:rPr>
      </w:pPr>
      <w:r>
        <w:rPr>
          <w:rFonts w:ascii="Arial" w:hAnsi="Arial" w:cs="Arial"/>
        </w:rPr>
        <w:t>contract which you want to switch, should</w:t>
      </w:r>
      <w:r w:rsidR="005D634C">
        <w:rPr>
          <w:rFonts w:ascii="Arial" w:hAnsi="Arial" w:cs="Arial"/>
        </w:rPr>
        <w:t xml:space="preserve"> exist in </w:t>
      </w:r>
      <w:r w:rsidR="00A24662" w:rsidRPr="00947417">
        <w:rPr>
          <w:rFonts w:ascii="Arial" w:hAnsi="Arial" w:cs="Arial"/>
        </w:rPr>
        <w:t>system and be active</w:t>
      </w:r>
      <w:del w:id="1509" w:author="Martin Ćosić" w:date="2018-02-16T12:50:00Z">
        <w:r w:rsidR="00A24662" w:rsidRPr="00947417" w:rsidDel="00140A5D">
          <w:rPr>
            <w:rFonts w:ascii="Arial" w:hAnsi="Arial" w:cs="Arial"/>
          </w:rPr>
          <w:delText xml:space="preserve"> (</w:delText>
        </w:r>
        <w:r w:rsidR="00A24662" w:rsidRPr="00947417" w:rsidDel="00140A5D">
          <w:rPr>
            <w:rFonts w:ascii="Arial" w:hAnsi="Arial" w:cs="Arial"/>
            <w:i/>
          </w:rPr>
          <w:delText>Inserted</w:delText>
        </w:r>
        <w:r w:rsidR="00A24662" w:rsidRPr="00947417" w:rsidDel="00140A5D">
          <w:rPr>
            <w:rFonts w:ascii="Arial" w:hAnsi="Arial" w:cs="Arial"/>
          </w:rPr>
          <w:delText xml:space="preserve"> status</w:delText>
        </w:r>
        <w:r w:rsidR="00A24662" w:rsidDel="00140A5D">
          <w:rPr>
            <w:rFonts w:ascii="Arial" w:hAnsi="Arial" w:cs="Arial"/>
          </w:rPr>
          <w:delText>),</w:delText>
        </w:r>
      </w:del>
      <w:ins w:id="1510" w:author="Martin Ćosić" w:date="2018-02-16T12:50:00Z">
        <w:r w:rsidR="00140A5D">
          <w:rPr>
            <w:rFonts w:ascii="Arial" w:hAnsi="Arial" w:cs="Arial"/>
          </w:rPr>
          <w:t>,</w:t>
        </w:r>
      </w:ins>
    </w:p>
    <w:p w14:paraId="03DCE753" w14:textId="10AC7C7C" w:rsidR="000C7136" w:rsidRDefault="000C7136" w:rsidP="006348AF">
      <w:pPr>
        <w:pStyle w:val="ListParagraph"/>
        <w:numPr>
          <w:ilvl w:val="0"/>
          <w:numId w:val="17"/>
        </w:numPr>
        <w:ind w:left="714" w:hanging="357"/>
        <w:jc w:val="both"/>
        <w:rPr>
          <w:rFonts w:ascii="Arial" w:hAnsi="Arial" w:cs="Arial"/>
        </w:rPr>
      </w:pPr>
      <w:proofErr w:type="gramStart"/>
      <w:r>
        <w:rPr>
          <w:rFonts w:ascii="Arial" w:hAnsi="Arial" w:cs="Arial"/>
        </w:rPr>
        <w:t>customer</w:t>
      </w:r>
      <w:proofErr w:type="gramEnd"/>
      <w:r>
        <w:rPr>
          <w:rFonts w:ascii="Arial" w:hAnsi="Arial" w:cs="Arial"/>
        </w:rPr>
        <w:t xml:space="preserve"> to which you want contract switch, </w:t>
      </w:r>
      <w:r w:rsidR="005D634C">
        <w:rPr>
          <w:rFonts w:ascii="Arial" w:hAnsi="Arial" w:cs="Arial"/>
        </w:rPr>
        <w:t xml:space="preserve">should exist in </w:t>
      </w:r>
      <w:r>
        <w:rPr>
          <w:rFonts w:ascii="Arial" w:hAnsi="Arial" w:cs="Arial"/>
        </w:rPr>
        <w:t>system and be Active.</w:t>
      </w:r>
    </w:p>
    <w:p w14:paraId="587AE863" w14:textId="62B8A2B9" w:rsidR="00A24662" w:rsidRDefault="00A24662" w:rsidP="00A24662"/>
    <w:p w14:paraId="5AB979EB" w14:textId="77777777" w:rsidR="005D634C" w:rsidRDefault="005D634C" w:rsidP="00A24662">
      <w:pPr>
        <w:rPr>
          <w:b/>
        </w:rPr>
      </w:pPr>
    </w:p>
    <w:p w14:paraId="6A499800" w14:textId="12FBA36E" w:rsidR="00A24662" w:rsidRPr="008D6C50" w:rsidRDefault="00A24662" w:rsidP="00A24662">
      <w:pPr>
        <w:rPr>
          <w:b/>
        </w:rPr>
      </w:pPr>
      <w:r w:rsidRPr="008D6C50">
        <w:rPr>
          <w:b/>
        </w:rPr>
        <w:t>Trigger</w:t>
      </w:r>
      <w:r>
        <w:rPr>
          <w:b/>
        </w:rPr>
        <w:t>s</w:t>
      </w:r>
      <w:r w:rsidRPr="008D6C50">
        <w:rPr>
          <w:b/>
        </w:rPr>
        <w:t xml:space="preserve"> </w:t>
      </w:r>
    </w:p>
    <w:p w14:paraId="24591D4E" w14:textId="77777777" w:rsidR="00A24662" w:rsidRPr="00232FD9" w:rsidRDefault="00A24662" w:rsidP="00A24662"/>
    <w:p w14:paraId="09C602FE" w14:textId="02DFBE1C" w:rsidR="00A24662" w:rsidRDefault="00A24662" w:rsidP="00A24662">
      <w:pPr>
        <w:pStyle w:val="Arial12Bold"/>
        <w:spacing w:before="0" w:after="60"/>
        <w:rPr>
          <w:rFonts w:cs="Arial"/>
          <w:b w:val="0"/>
        </w:rPr>
      </w:pPr>
      <w:r w:rsidRPr="008D18FE">
        <w:rPr>
          <w:rFonts w:cs="Arial"/>
          <w:b w:val="0"/>
          <w:i/>
        </w:rPr>
        <w:t>Acquiring</w:t>
      </w:r>
      <w:r w:rsidRPr="008D18FE">
        <w:rPr>
          <w:rFonts w:cs="Arial"/>
          <w:b w:val="0"/>
        </w:rPr>
        <w:t xml:space="preserve"> module</w:t>
      </w:r>
      <w:r>
        <w:rPr>
          <w:rFonts w:cs="Arial"/>
          <w:b w:val="0"/>
        </w:rPr>
        <w:t xml:space="preserve"> &gt; </w:t>
      </w:r>
      <w:r w:rsidRPr="008D18FE">
        <w:rPr>
          <w:rFonts w:cs="Arial"/>
          <w:b w:val="0"/>
          <w:i/>
        </w:rPr>
        <w:t>Review 2</w:t>
      </w:r>
      <w:r>
        <w:rPr>
          <w:rFonts w:cs="Arial"/>
          <w:b w:val="0"/>
        </w:rPr>
        <w:t xml:space="preserve"> form &gt; </w:t>
      </w:r>
      <w:r w:rsidR="000E6316">
        <w:rPr>
          <w:rFonts w:cs="Arial"/>
          <w:b w:val="0"/>
          <w:i/>
        </w:rPr>
        <w:t>Contract</w:t>
      </w:r>
      <w:r w:rsidRPr="008D18FE">
        <w:rPr>
          <w:rFonts w:cs="Arial"/>
          <w:b w:val="0"/>
          <w:i/>
        </w:rPr>
        <w:t xml:space="preserve">s </w:t>
      </w:r>
      <w:r w:rsidR="005D634C">
        <w:rPr>
          <w:rFonts w:cs="Arial"/>
          <w:b w:val="0"/>
        </w:rPr>
        <w:t>level</w:t>
      </w:r>
    </w:p>
    <w:p w14:paraId="7243E568" w14:textId="575C3050" w:rsidR="00A24662" w:rsidRDefault="005D634C" w:rsidP="005D634C">
      <w:pPr>
        <w:pStyle w:val="Arial12Bold"/>
        <w:spacing w:before="120" w:after="0"/>
        <w:jc w:val="both"/>
        <w:rPr>
          <w:rFonts w:cs="Arial"/>
          <w:b w:val="0"/>
        </w:rPr>
      </w:pPr>
      <w:r>
        <w:rPr>
          <w:rFonts w:cs="Arial"/>
          <w:b w:val="0"/>
        </w:rPr>
        <w:t xml:space="preserve">Search first for contract which you want to switch, </w:t>
      </w:r>
      <w:r w:rsidR="00A24662">
        <w:rPr>
          <w:rFonts w:cs="Arial"/>
          <w:b w:val="0"/>
        </w:rPr>
        <w:t xml:space="preserve">then click on the </w:t>
      </w:r>
      <w:r w:rsidR="0082243C">
        <w:rPr>
          <w:rFonts w:cs="Arial"/>
          <w:b w:val="0"/>
          <w:color w:val="FFFFFF" w:themeColor="background1"/>
          <w:highlight w:val="blue"/>
        </w:rPr>
        <w:t>Switch</w:t>
      </w:r>
      <w:r w:rsidR="00A24662" w:rsidRPr="008D18FE">
        <w:rPr>
          <w:rFonts w:cs="Arial"/>
          <w:b w:val="0"/>
          <w:color w:val="FFFFFF" w:themeColor="background1"/>
          <w:highlight w:val="blue"/>
        </w:rPr>
        <w:t xml:space="preserve"> cont. wizard</w:t>
      </w:r>
      <w:r w:rsidR="00A24662">
        <w:rPr>
          <w:rFonts w:cs="Arial"/>
          <w:b w:val="0"/>
        </w:rPr>
        <w:t xml:space="preserve"> button:</w:t>
      </w:r>
    </w:p>
    <w:p w14:paraId="7405F1AC" w14:textId="601FC8D1" w:rsidR="00197A5F" w:rsidRDefault="00197A5F" w:rsidP="00A24662">
      <w:pPr>
        <w:pStyle w:val="Arial12Bold"/>
        <w:spacing w:before="0" w:after="0"/>
        <w:jc w:val="both"/>
        <w:rPr>
          <w:rFonts w:cs="Arial"/>
          <w:b w:val="0"/>
        </w:rPr>
      </w:pPr>
    </w:p>
    <w:p w14:paraId="3E67E6CC" w14:textId="5C8CFC48" w:rsidR="00197A5F" w:rsidRDefault="00195BA1" w:rsidP="00A24662">
      <w:pPr>
        <w:pStyle w:val="Arial12Bold"/>
        <w:spacing w:before="0" w:after="0"/>
        <w:jc w:val="both"/>
        <w:rPr>
          <w:rFonts w:cs="Arial"/>
          <w:b w:val="0"/>
        </w:rPr>
      </w:pPr>
      <w:r>
        <w:rPr>
          <w:rFonts w:cs="Arial"/>
          <w:b w:val="0"/>
          <w:noProof/>
          <w:lang w:val="sk-SK" w:eastAsia="sk-SK"/>
        </w:rPr>
        <w:lastRenderedPageBreak/>
        <w:drawing>
          <wp:inline distT="0" distB="0" distL="0" distR="0" wp14:anchorId="493F1ADF" wp14:editId="1D83C3DB">
            <wp:extent cx="6400800" cy="25603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2560320"/>
                    </a:xfrm>
                    <a:prstGeom prst="rect">
                      <a:avLst/>
                    </a:prstGeom>
                    <a:noFill/>
                    <a:ln>
                      <a:noFill/>
                    </a:ln>
                  </pic:spPr>
                </pic:pic>
              </a:graphicData>
            </a:graphic>
          </wp:inline>
        </w:drawing>
      </w:r>
    </w:p>
    <w:p w14:paraId="25CE72C4" w14:textId="0CF5D863" w:rsidR="005D634C" w:rsidRDefault="005D634C" w:rsidP="00A24662"/>
    <w:p w14:paraId="4E7B06AF" w14:textId="06D07498" w:rsidR="005D634C" w:rsidRPr="00AF7F99" w:rsidRDefault="005D634C" w:rsidP="00A24662">
      <w:pPr>
        <w:rPr>
          <w:rFonts w:ascii="Arial" w:hAnsi="Arial" w:cs="Arial"/>
        </w:rPr>
      </w:pPr>
      <w:r w:rsidRPr="00AF7F99">
        <w:rPr>
          <w:rFonts w:ascii="Arial" w:hAnsi="Arial" w:cs="Arial"/>
        </w:rPr>
        <w:t>The following wizard will open:</w:t>
      </w:r>
    </w:p>
    <w:p w14:paraId="2E86EB0A" w14:textId="7F8886CC" w:rsidR="005D634C" w:rsidRPr="00AF7F99" w:rsidRDefault="005D634C" w:rsidP="005D634C">
      <w:pPr>
        <w:spacing w:before="120"/>
        <w:rPr>
          <w:rFonts w:ascii="Arial" w:hAnsi="Arial" w:cs="Arial"/>
        </w:rPr>
      </w:pPr>
      <w:r w:rsidRPr="00AF7F99">
        <w:rPr>
          <w:rFonts w:ascii="Arial" w:hAnsi="Arial" w:cs="Arial"/>
        </w:rPr>
        <w:t xml:space="preserve">a) Select </w:t>
      </w:r>
      <w:r w:rsidR="00D25010" w:rsidRPr="00AF7F99">
        <w:rPr>
          <w:rFonts w:ascii="Arial" w:hAnsi="Arial" w:cs="Arial"/>
        </w:rPr>
        <w:t xml:space="preserve">current or other </w:t>
      </w:r>
      <w:r w:rsidRPr="00AF7F99">
        <w:rPr>
          <w:rFonts w:ascii="Arial" w:hAnsi="Arial" w:cs="Arial"/>
        </w:rPr>
        <w:t>customer</w:t>
      </w:r>
      <w:r w:rsidR="00D25010" w:rsidRPr="00AF7F99">
        <w:rPr>
          <w:rFonts w:ascii="Arial" w:hAnsi="Arial" w:cs="Arial"/>
        </w:rPr>
        <w:t xml:space="preserve"> in the system</w:t>
      </w:r>
      <w:r w:rsidRPr="00AF7F99">
        <w:rPr>
          <w:rFonts w:ascii="Arial" w:hAnsi="Arial" w:cs="Arial"/>
        </w:rPr>
        <w:t>:</w:t>
      </w:r>
    </w:p>
    <w:p w14:paraId="3B9A1E43" w14:textId="33F425AC" w:rsidR="00A24662" w:rsidRDefault="00A24662" w:rsidP="00A24662"/>
    <w:p w14:paraId="3856021D" w14:textId="51CE1F51" w:rsidR="00371A78" w:rsidRDefault="006769BE" w:rsidP="00A24662">
      <w:r>
        <w:t xml:space="preserve">     </w:t>
      </w:r>
      <w:del w:id="1511" w:author="Martin Ćosić" w:date="2018-02-16T10:28:00Z">
        <w:r w:rsidR="00371A78" w:rsidDel="006F6984">
          <w:rPr>
            <w:noProof/>
            <w:lang w:val="sk-SK" w:eastAsia="sk-SK"/>
          </w:rPr>
          <w:drawing>
            <wp:inline distT="0" distB="0" distL="0" distR="0" wp14:anchorId="7AF86389" wp14:editId="2B0CEBD5">
              <wp:extent cx="5951250" cy="151036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60539" cy="1512722"/>
                      </a:xfrm>
                      <a:prstGeom prst="rect">
                        <a:avLst/>
                      </a:prstGeom>
                    </pic:spPr>
                  </pic:pic>
                </a:graphicData>
              </a:graphic>
            </wp:inline>
          </w:drawing>
        </w:r>
      </w:del>
      <w:ins w:id="1512" w:author="Martin Ćosić" w:date="2018-02-16T10:28:00Z">
        <w:r w:rsidR="006F6984">
          <w:rPr>
            <w:noProof/>
            <w:lang w:val="sk-SK" w:eastAsia="sk-SK"/>
          </w:rPr>
          <w:drawing>
            <wp:inline distT="0" distB="0" distL="0" distR="0" wp14:anchorId="50407125" wp14:editId="09BDCF80">
              <wp:extent cx="6360160" cy="14262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60160" cy="1426210"/>
                      </a:xfrm>
                      <a:prstGeom prst="rect">
                        <a:avLst/>
                      </a:prstGeom>
                      <a:noFill/>
                      <a:ln>
                        <a:noFill/>
                      </a:ln>
                    </pic:spPr>
                  </pic:pic>
                </a:graphicData>
              </a:graphic>
            </wp:inline>
          </w:drawing>
        </w:r>
      </w:ins>
    </w:p>
    <w:p w14:paraId="5B7A10EB" w14:textId="7460181E" w:rsidR="00CD2E5F" w:rsidRPr="00CD2E5F" w:rsidRDefault="006769BE">
      <w:pPr>
        <w:spacing w:before="120"/>
        <w:jc w:val="both"/>
        <w:rPr>
          <w:ins w:id="1513" w:author="Martin Ćosić" w:date="2018-02-16T10:44:00Z"/>
          <w:rFonts w:ascii="Arial" w:eastAsia="Times New Roman" w:hAnsi="Arial" w:cs="Arial"/>
          <w:color w:val="000000"/>
          <w:lang w:val="hr-HR" w:eastAsia="hr-HR"/>
          <w:rPrChange w:id="1514" w:author="Martin Ćosić" w:date="2018-02-16T10:45:00Z">
            <w:rPr>
              <w:ins w:id="1515" w:author="Martin Ćosić" w:date="2018-02-16T10:44:00Z"/>
            </w:rPr>
          </w:rPrChange>
        </w:rPr>
        <w:pPrChange w:id="1516" w:author="Martin Ćosić" w:date="2018-02-16T10:45:00Z">
          <w:pPr>
            <w:pStyle w:val="ListParagraph"/>
            <w:numPr>
              <w:numId w:val="56"/>
            </w:numPr>
            <w:spacing w:before="120"/>
            <w:ind w:left="714" w:hanging="357"/>
            <w:jc w:val="both"/>
          </w:pPr>
        </w:pPrChange>
      </w:pPr>
      <w:del w:id="1517" w:author="Martin Ćosić" w:date="2018-02-16T10:44:00Z">
        <w:r w:rsidDel="00CD2E5F">
          <w:delText xml:space="preserve">     </w:delText>
        </w:r>
        <w:r w:rsidR="004F201A" w:rsidDel="00CD2E5F">
          <w:delText xml:space="preserve">  </w:delText>
        </w:r>
        <w:r w:rsidDel="00CD2E5F">
          <w:delText xml:space="preserve"> </w:delText>
        </w:r>
      </w:del>
    </w:p>
    <w:p w14:paraId="5FFEF3DF" w14:textId="77777777" w:rsidR="00417872" w:rsidRDefault="001D651E">
      <w:pPr>
        <w:spacing w:before="120"/>
        <w:jc w:val="both"/>
        <w:rPr>
          <w:ins w:id="1518" w:author="Martin Ćosić" w:date="2018-02-16T11:14:00Z"/>
          <w:rFonts w:ascii="Arial" w:eastAsia="Times New Roman" w:hAnsi="Arial" w:cs="Arial"/>
          <w:color w:val="000000"/>
          <w:lang w:val="hr-HR" w:eastAsia="hr-HR"/>
        </w:rPr>
        <w:pPrChange w:id="1519" w:author="Martin Ćosić" w:date="2018-02-16T11:10:00Z">
          <w:pPr>
            <w:pStyle w:val="ListParagraph"/>
            <w:numPr>
              <w:numId w:val="56"/>
            </w:numPr>
            <w:spacing w:before="120"/>
            <w:ind w:left="714" w:hanging="357"/>
            <w:jc w:val="both"/>
          </w:pPr>
        </w:pPrChange>
      </w:pPr>
      <w:del w:id="1520" w:author="Martin Ćosić" w:date="2018-02-16T11:13:00Z">
        <w:r w:rsidDel="00417872">
          <w:rPr>
            <w:noProof/>
            <w:lang w:val="sk-SK" w:eastAsia="sk-SK"/>
          </w:rPr>
          <w:lastRenderedPageBreak/>
          <w:drawing>
            <wp:inline distT="0" distB="0" distL="0" distR="0" wp14:anchorId="07FBA77B" wp14:editId="24A345C5">
              <wp:extent cx="6367780" cy="2369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67780" cy="2369185"/>
                      </a:xfrm>
                      <a:prstGeom prst="rect">
                        <a:avLst/>
                      </a:prstGeom>
                    </pic:spPr>
                  </pic:pic>
                </a:graphicData>
              </a:graphic>
            </wp:inline>
          </w:drawing>
        </w:r>
      </w:del>
      <w:commentRangeStart w:id="1521"/>
      <w:commentRangeStart w:id="1522"/>
      <w:ins w:id="1523" w:author="Martin Ćosić" w:date="2018-02-16T11:13:00Z">
        <w:r w:rsidR="00417872">
          <w:rPr>
            <w:rFonts w:ascii="Arial" w:hAnsi="Arial" w:eastAsia="Times New Roman" w:cs="Arial"/>
            <w:noProof/>
            <w:color w:val="000000"/>
            <w:lang w:val="sk-SK" w:eastAsia="sk-SK"/>
          </w:rPr>
          <w:drawing>
            <wp:inline distT="0" distB="0" distL="0" distR="0" wp14:anchorId="4FAD0B52" wp14:editId="2478975E">
              <wp:extent cx="6360160" cy="20878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60160" cy="2087880"/>
                      </a:xfrm>
                      <a:prstGeom prst="rect">
                        <a:avLst/>
                      </a:prstGeom>
                      <a:noFill/>
                      <a:ln>
                        <a:noFill/>
                      </a:ln>
                    </pic:spPr>
                  </pic:pic>
                </a:graphicData>
              </a:graphic>
            </wp:inline>
          </w:drawing>
        </w:r>
      </w:ins>
    </w:p>
    <w:p w14:paraId="3A9680AE" w14:textId="77777777" w:rsidR="00417872" w:rsidRDefault="00417872">
      <w:pPr>
        <w:spacing w:before="120"/>
        <w:jc w:val="both"/>
        <w:rPr>
          <w:ins w:id="1524" w:author="Martin Ćosić" w:date="2018-02-16T11:14:00Z"/>
          <w:rFonts w:ascii="Arial" w:eastAsia="Times New Roman" w:hAnsi="Arial" w:cs="Arial"/>
          <w:color w:val="000000"/>
          <w:lang w:val="hr-HR" w:eastAsia="hr-HR"/>
        </w:rPr>
        <w:pPrChange w:id="1525" w:author="Martin Ćosić" w:date="2018-02-16T11:10:00Z">
          <w:pPr>
            <w:pStyle w:val="ListParagraph"/>
            <w:numPr>
              <w:numId w:val="56"/>
            </w:numPr>
            <w:spacing w:before="120"/>
            <w:ind w:left="714" w:hanging="357"/>
            <w:jc w:val="both"/>
          </w:pPr>
        </w:pPrChange>
      </w:pPr>
    </w:p>
    <w:p w14:paraId="1AD7DDF4" w14:textId="77777777" w:rsidR="00417872" w:rsidRDefault="00417872">
      <w:pPr>
        <w:spacing w:before="120"/>
        <w:jc w:val="both"/>
        <w:rPr>
          <w:ins w:id="1526" w:author="Martin Ćosić" w:date="2018-02-16T11:14:00Z"/>
          <w:rFonts w:ascii="Arial" w:eastAsia="Times New Roman" w:hAnsi="Arial" w:cs="Arial"/>
          <w:color w:val="000000"/>
          <w:lang w:val="hr-HR" w:eastAsia="hr-HR"/>
        </w:rPr>
        <w:pPrChange w:id="1527" w:author="Martin Ćosić" w:date="2018-02-16T11:10:00Z">
          <w:pPr>
            <w:pStyle w:val="ListParagraph"/>
            <w:numPr>
              <w:numId w:val="56"/>
            </w:numPr>
            <w:spacing w:before="120"/>
            <w:ind w:left="714" w:hanging="357"/>
            <w:jc w:val="both"/>
          </w:pPr>
        </w:pPrChange>
      </w:pPr>
      <w:ins w:id="1528" w:author="Martin Ćosić" w:date="2018-02-16T11:14:00Z">
        <w:r>
          <w:rPr>
            <w:rFonts w:ascii="Arial" w:hAnsi="Arial" w:eastAsia="Times New Roman" w:cs="Arial"/>
            <w:color w:val="000000"/>
            <w:lang w:val="hr-HR" w:eastAsia="hr-HR"/>
          </w:rPr>
          <w:t>b) Select contract</w:t>
        </w:r>
      </w:ins>
    </w:p>
    <w:p w14:paraId="506E6B80" w14:textId="77777777" w:rsidR="00417872" w:rsidRDefault="00417872">
      <w:pPr>
        <w:spacing w:before="120"/>
        <w:jc w:val="both"/>
        <w:rPr>
          <w:ins w:id="1529" w:author="Martin Ćosić" w:date="2018-02-16T11:15:00Z"/>
          <w:rFonts w:ascii="Arial" w:eastAsia="Times New Roman" w:hAnsi="Arial" w:cs="Arial"/>
          <w:color w:val="000000"/>
          <w:lang w:val="hr-HR" w:eastAsia="hr-HR"/>
        </w:rPr>
        <w:pPrChange w:id="1530" w:author="Martin Ćosić" w:date="2018-02-16T11:10:00Z">
          <w:pPr>
            <w:pStyle w:val="ListParagraph"/>
            <w:numPr>
              <w:numId w:val="56"/>
            </w:numPr>
            <w:spacing w:before="120"/>
            <w:ind w:left="714" w:hanging="357"/>
            <w:jc w:val="both"/>
          </w:pPr>
        </w:pPrChange>
      </w:pPr>
      <w:ins w:id="1531" w:author="Martin Ćosić" w:date="2018-02-16T11:14:00Z">
        <w:r>
          <w:rPr>
            <w:rFonts w:ascii="Arial" w:hAnsi="Arial" w:eastAsia="Times New Roman" w:cs="Arial"/>
            <w:noProof/>
            <w:color w:val="000000"/>
            <w:lang w:val="sk-SK" w:eastAsia="sk-SK"/>
          </w:rPr>
          <w:drawing>
            <wp:inline distT="0" distB="0" distL="0" distR="0" wp14:anchorId="5C42DCEE" wp14:editId="46843D76">
              <wp:extent cx="6360160" cy="14738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60160" cy="1473835"/>
                      </a:xfrm>
                      <a:prstGeom prst="rect">
                        <a:avLst/>
                      </a:prstGeom>
                      <a:noFill/>
                      <a:ln>
                        <a:noFill/>
                      </a:ln>
                    </pic:spPr>
                  </pic:pic>
                </a:graphicData>
              </a:graphic>
            </wp:inline>
          </w:drawing>
        </w:r>
      </w:ins>
    </w:p>
    <w:p w14:paraId="4A690E91" w14:textId="619A6DF4" w:rsidR="00930DCA" w:rsidRDefault="00417872">
      <w:pPr>
        <w:spacing w:before="120"/>
        <w:jc w:val="both"/>
        <w:rPr>
          <w:ins w:id="1532" w:author="Martin Ćosić" w:date="2018-02-16T11:26:00Z"/>
          <w:rFonts w:ascii="Arial" w:eastAsia="Times New Roman" w:hAnsi="Arial" w:cs="Arial"/>
          <w:color w:val="000000"/>
          <w:lang w:val="hr-HR" w:eastAsia="hr-HR"/>
        </w:rPr>
        <w:pPrChange w:id="1533" w:author="Martin Ćosić" w:date="2018-02-16T11:10:00Z">
          <w:pPr>
            <w:pStyle w:val="ListParagraph"/>
            <w:numPr>
              <w:numId w:val="56"/>
            </w:numPr>
            <w:spacing w:before="120"/>
            <w:ind w:left="714" w:hanging="357"/>
            <w:jc w:val="both"/>
          </w:pPr>
        </w:pPrChange>
      </w:pPr>
      <w:ins w:id="1534" w:author="Martin Ćosić" w:date="2018-02-16T11:15:00Z">
        <w:r>
          <w:rPr>
            <w:rFonts w:ascii="Arial" w:hAnsi="Arial" w:eastAsia="Times New Roman" w:cs="Arial"/>
            <w:color w:val="000000"/>
            <w:lang w:val="hr-HR" w:eastAsia="hr-HR"/>
          </w:rPr>
          <w:t xml:space="preserve">c) </w:t>
        </w:r>
      </w:ins>
      <w:ins w:id="1535" w:author="Martin Ćosić" w:date="2018-02-16T11:25:00Z">
        <w:r w:rsidR="00930DCA">
          <w:rPr>
            <w:rFonts w:ascii="Arial" w:hAnsi="Arial" w:eastAsia="Times New Roman" w:cs="Arial"/>
            <w:color w:val="000000"/>
            <w:lang w:val="hr-HR" w:eastAsia="hr-HR"/>
          </w:rPr>
          <w:t>Payment definition</w:t>
        </w:r>
      </w:ins>
      <w:ins w:id="1536" w:author="Martin Ćosić" w:date="2018-02-16T11:26:00Z">
        <w:r w:rsidR="00930DCA">
          <w:rPr>
            <w:rFonts w:ascii="Arial" w:hAnsi="Arial" w:eastAsia="Times New Roman" w:cs="Arial"/>
            <w:color w:val="000000"/>
            <w:lang w:val="hr-HR" w:eastAsia="hr-HR"/>
          </w:rPr>
          <w:t xml:space="preserve"> </w:t>
        </w:r>
      </w:ins>
    </w:p>
    <w:p w14:paraId="191AEEB1" w14:textId="211C4189" w:rsidR="00CD2E5F" w:rsidRDefault="00930DCA">
      <w:pPr>
        <w:spacing w:before="120"/>
        <w:jc w:val="both"/>
        <w:rPr>
          <w:ins w:id="1537" w:author="Martin Ćosić" w:date="2018-02-16T12:30:00Z"/>
          <w:rFonts w:ascii="Arial" w:eastAsia="Times New Roman" w:hAnsi="Arial" w:cs="Arial"/>
          <w:color w:val="000000"/>
          <w:lang w:val="hr-HR" w:eastAsia="hr-HR"/>
        </w:rPr>
        <w:pPrChange w:id="1538" w:author="Martin Ćosić" w:date="2018-02-16T11:10:00Z">
          <w:pPr>
            <w:pStyle w:val="ListParagraph"/>
            <w:numPr>
              <w:numId w:val="56"/>
            </w:numPr>
            <w:spacing w:before="120"/>
            <w:ind w:left="714" w:hanging="357"/>
            <w:jc w:val="both"/>
          </w:pPr>
        </w:pPrChange>
      </w:pPr>
      <w:ins w:id="1539" w:author="Martin Ćosić" w:date="2018-02-16T11:32:00Z">
        <w:r>
          <w:rPr>
            <w:rFonts w:ascii="Arial" w:hAnsi="Arial" w:eastAsia="Times New Roman" w:cs="Arial"/>
            <w:noProof/>
            <w:color w:val="000000"/>
            <w:lang w:val="sk-SK" w:eastAsia="sk-SK"/>
          </w:rPr>
          <w:drawing>
            <wp:inline distT="0" distB="0" distL="0" distR="0" wp14:anchorId="16AD0576" wp14:editId="1A4CAB22">
              <wp:extent cx="6400800" cy="1463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ins>
      <w:r w:rsidR="006A2356" w:rsidRPr="00456AE0">
        <w:rPr>
          <w:rFonts w:ascii="Arial" w:hAnsi="Arial" w:eastAsia="Times New Roman" w:cs="Arial"/>
          <w:color w:val="000000"/>
          <w:lang w:val="hr-HR" w:eastAsia="hr-HR"/>
          <w:rPrChange w:author="Martin Ćosić" w:date="2018-02-16T11:10:00Z" w:id="1540">
            <w:rPr>
              <w:lang w:val="hr-HR" w:eastAsia="hr-HR"/>
            </w:rPr>
          </w:rPrChange>
        </w:rPr>
        <w:t xml:space="preserve"> </w:t>
      </w:r>
    </w:p>
    <w:p w14:paraId="540AEE20" w14:textId="7FDCFE5B" w:rsidR="00DF135B" w:rsidRDefault="00DF135B">
      <w:pPr>
        <w:spacing w:before="120"/>
        <w:jc w:val="both"/>
        <w:rPr>
          <w:ins w:id="1541" w:author="Martin Ćosić" w:date="2018-02-16T11:26:00Z"/>
          <w:rFonts w:ascii="Arial" w:eastAsia="Times New Roman" w:hAnsi="Arial" w:cs="Arial"/>
          <w:color w:val="000000"/>
          <w:lang w:val="hr-HR" w:eastAsia="hr-HR"/>
        </w:rPr>
        <w:pPrChange w:id="1542" w:author="Martin Ćosić" w:date="2018-02-16T11:10:00Z">
          <w:pPr>
            <w:pStyle w:val="ListParagraph"/>
            <w:numPr>
              <w:numId w:val="56"/>
            </w:numPr>
            <w:spacing w:before="120"/>
            <w:ind w:left="714" w:hanging="357"/>
            <w:jc w:val="both"/>
          </w:pPr>
        </w:pPrChange>
      </w:pPr>
      <w:ins w:id="1543" w:author="Martin Ćosić" w:date="2018-02-16T12:30:00Z">
        <w:r>
          <w:rPr>
            <w:rFonts w:ascii="Arial" w:hAnsi="Arial" w:eastAsia="Times New Roman" w:cs="Arial"/>
            <w:color w:val="000000"/>
            <w:lang w:val="hr-HR" w:eastAsia="hr-HR"/>
          </w:rPr>
          <w:t>Here is listed existing Payment definition of new customer</w:t>
        </w:r>
      </w:ins>
      <w:ins w:id="1544" w:author="Martin Ćosić" w:date="2018-02-16T12:31:00Z">
        <w:r>
          <w:rPr>
            <w:rFonts w:ascii="Arial" w:hAnsi="Arial" w:eastAsia="Times New Roman" w:cs="Arial"/>
            <w:color w:val="000000"/>
            <w:lang w:val="hr-HR" w:eastAsia="hr-HR"/>
          </w:rPr>
          <w:t xml:space="preserve"> with possibillity to add new </w:t>
        </w:r>
      </w:ins>
    </w:p>
    <w:p w14:paraId="65B9F472" w14:textId="7D3ED647" w:rsidR="00930DCA" w:rsidRDefault="00930DCA">
      <w:pPr>
        <w:spacing w:before="120"/>
        <w:jc w:val="both"/>
        <w:rPr>
          <w:ins w:id="1545" w:author="Martin Ćosić" w:date="2018-02-16T12:32:00Z"/>
          <w:rFonts w:ascii="Arial" w:eastAsia="Times New Roman" w:hAnsi="Arial" w:cs="Arial"/>
          <w:color w:val="000000"/>
          <w:lang w:val="hr-HR" w:eastAsia="hr-HR"/>
        </w:rPr>
        <w:pPrChange w:id="1546" w:author="Martin Ćosić" w:date="2018-02-16T11:10:00Z">
          <w:pPr>
            <w:pStyle w:val="ListParagraph"/>
            <w:numPr>
              <w:numId w:val="56"/>
            </w:numPr>
            <w:spacing w:before="120"/>
            <w:ind w:left="714" w:hanging="357"/>
            <w:jc w:val="both"/>
          </w:pPr>
        </w:pPrChange>
      </w:pPr>
      <w:ins w:id="1547" w:author="Martin Ćosić" w:date="2018-02-16T11:26:00Z">
        <w:r>
          <w:rPr>
            <w:rFonts w:ascii="Arial" w:hAnsi="Arial" w:eastAsia="Times New Roman" w:cs="Arial"/>
            <w:color w:val="000000"/>
            <w:lang w:val="hr-HR" w:eastAsia="hr-HR"/>
          </w:rPr>
          <w:t xml:space="preserve">d) </w:t>
        </w:r>
      </w:ins>
      <w:ins w:id="1548" w:author="Martin Ćosić" w:date="2018-02-16T12:31:00Z">
        <w:r w:rsidR="00DF135B">
          <w:rPr>
            <w:rFonts w:ascii="Arial" w:hAnsi="Arial" w:eastAsia="Times New Roman" w:cs="Arial"/>
            <w:color w:val="000000"/>
            <w:lang w:val="hr-HR" w:eastAsia="hr-HR"/>
          </w:rPr>
          <w:t>Statement definition</w:t>
        </w:r>
      </w:ins>
    </w:p>
    <w:p w14:paraId="6EAF557B" w14:textId="0F5152D2" w:rsidR="00DF135B" w:rsidRDefault="00DF135B">
      <w:pPr>
        <w:spacing w:before="120"/>
        <w:jc w:val="both"/>
        <w:rPr>
          <w:ins w:id="1549" w:author="Martin Ćosić" w:date="2018-02-16T12:32:00Z"/>
          <w:rFonts w:ascii="Arial" w:eastAsia="Times New Roman" w:hAnsi="Arial" w:cs="Arial"/>
          <w:color w:val="000000"/>
          <w:lang w:val="hr-HR" w:eastAsia="hr-HR"/>
        </w:rPr>
        <w:pPrChange w:id="1550" w:author="Martin Ćosić" w:date="2018-02-16T11:10:00Z">
          <w:pPr>
            <w:pStyle w:val="ListParagraph"/>
            <w:numPr>
              <w:numId w:val="56"/>
            </w:numPr>
            <w:spacing w:before="120"/>
            <w:ind w:left="714" w:hanging="357"/>
            <w:jc w:val="both"/>
          </w:pPr>
        </w:pPrChange>
      </w:pPr>
    </w:p>
    <w:p w14:paraId="3DE2F58A" w14:textId="332272A8" w:rsidR="00DF135B" w:rsidRPr="00456AE0" w:rsidRDefault="00DF135B">
      <w:pPr>
        <w:spacing w:before="120"/>
        <w:jc w:val="both"/>
        <w:rPr>
          <w:ins w:id="1551" w:author="Martin Ćosić" w:date="2018-02-16T10:45:00Z"/>
          <w:rFonts w:ascii="Arial" w:eastAsia="Times New Roman" w:hAnsi="Arial" w:cs="Arial"/>
          <w:color w:val="000000"/>
          <w:lang w:val="hr-HR" w:eastAsia="hr-HR"/>
          <w:rPrChange w:id="1552" w:author="Martin Ćosić" w:date="2018-02-16T11:10:00Z">
            <w:rPr>
              <w:ins w:id="1553" w:author="Martin Ćosić" w:date="2018-02-16T10:45:00Z"/>
              <w:lang w:val="hr-HR" w:eastAsia="hr-HR"/>
            </w:rPr>
          </w:rPrChange>
        </w:rPr>
        <w:pPrChange w:id="1554" w:author="Martin Ćosić" w:date="2018-02-16T11:10:00Z">
          <w:pPr>
            <w:pStyle w:val="ListParagraph"/>
            <w:numPr>
              <w:numId w:val="56"/>
            </w:numPr>
            <w:spacing w:before="120"/>
            <w:ind w:left="714" w:hanging="357"/>
            <w:jc w:val="both"/>
          </w:pPr>
        </w:pPrChange>
      </w:pPr>
      <w:ins w:id="1555" w:author="Martin Ćosić" w:date="2018-02-16T12:32:00Z">
        <w:r>
          <w:rPr>
            <w:rFonts w:ascii="Arial" w:hAnsi="Arial" w:eastAsia="Times New Roman" w:cs="Arial"/>
            <w:noProof/>
            <w:color w:val="000000"/>
            <w:lang w:val="sk-SK" w:eastAsia="sk-SK"/>
          </w:rPr>
          <w:drawing>
            <wp:inline distT="0" distB="0" distL="0" distR="0" wp14:anchorId="5CDE2A40" wp14:editId="04D32441">
              <wp:extent cx="6400800" cy="14630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ins>
    </w:p>
    <w:p w14:paraId="36A2FF61" w14:textId="7552B283" w:rsidR="00CD2E5F" w:rsidRDefault="006A2356">
      <w:pPr>
        <w:pStyle w:val="ListParagraph"/>
        <w:spacing w:before="120"/>
        <w:ind w:left="714"/>
        <w:jc w:val="both"/>
        <w:rPr>
          <w:ins w:id="1556" w:author="Martin Ćosić" w:date="2018-02-16T10:50:00Z"/>
          <w:rStyle w:val="CommentReference"/>
        </w:rPr>
        <w:pPrChange w:id="1557" w:author="Martin Ćosić" w:date="2018-02-16T10:50:00Z">
          <w:pPr>
            <w:pStyle w:val="ListParagraph"/>
            <w:numPr>
              <w:numId w:val="56"/>
            </w:numPr>
            <w:spacing w:before="120"/>
            <w:ind w:left="714" w:hanging="357"/>
            <w:jc w:val="both"/>
          </w:pPr>
        </w:pPrChange>
      </w:pPr>
      <w:del w:id="1558" w:author="Martin Ćosić" w:date="2018-02-16T10:50:00Z">
        <w:r w:rsidDel="00CD2E5F">
          <w:rPr>
            <w:rFonts w:ascii="Arial" w:hAnsi="Arial" w:eastAsia="Times New Roman" w:cs="Arial"/>
            <w:color w:val="000000"/>
            <w:lang w:val="hr-HR" w:eastAsia="hr-HR"/>
          </w:rPr>
          <w:delText>in case of new customer – user is prompted to create new payment definition and statement definition</w:delText>
        </w:r>
        <w:r w:rsidDel="00CD2E5F">
          <w:rPr>
            <w:rStyle w:val="CommentReference"/>
          </w:rPr>
          <w:delText xml:space="preserve"> </w:delText>
        </w:r>
        <w:commentRangeEnd w:id="1521"/>
        <w:r w:rsidR="004C7040" w:rsidDel="00CD2E5F">
          <w:rPr>
            <w:rStyle w:val="CommentReference"/>
          </w:rPr>
          <w:commentReference w:id="1521"/>
        </w:r>
      </w:del>
      <w:commentRangeEnd w:id="1522"/>
    </w:p>
    <w:p w14:paraId="6415C311" w14:textId="65FB10B4" w:rsidR="00CD2E5F" w:rsidRPr="00D25010" w:rsidRDefault="00CD2E5F" w:rsidP="00CD2E5F">
      <w:pPr>
        <w:pStyle w:val="ListParagraph"/>
        <w:numPr>
          <w:ilvl w:val="0"/>
          <w:numId w:val="56"/>
        </w:numPr>
        <w:jc w:val="both"/>
        <w:rPr>
          <w:ins w:id="1559" w:author="Martin Ćosić" w:date="2018-02-16T10:50:00Z"/>
          <w:rFonts w:ascii="Arial" w:eastAsia="Times New Roman" w:hAnsi="Arial" w:cs="Arial"/>
          <w:color w:val="000000"/>
          <w:lang w:val="hr-HR" w:eastAsia="hr-HR"/>
        </w:rPr>
      </w:pPr>
      <w:r>
        <w:rPr>
          <w:rStyle w:val="CommentReference"/>
        </w:rPr>
        <w:commentReference w:id="1522"/>
      </w:r>
      <w:ins w:id="1560" w:author="Martin Ćosić" w:date="2018-02-16T10:50:00Z">
        <w:r w:rsidRPr="00CD2E5F">
          <w:rPr>
            <w:rFonts w:ascii="Arial" w:hAnsi="Arial" w:eastAsia="Times New Roman" w:cs="Arial"/>
            <w:color w:val="000000"/>
            <w:lang w:val="hr-HR" w:eastAsia="hr-HR"/>
          </w:rPr>
          <w:t xml:space="preserve"> </w:t>
        </w:r>
        <w:r>
          <w:rPr>
            <w:rFonts w:ascii="Arial" w:hAnsi="Arial" w:eastAsia="Times New Roman" w:cs="Arial"/>
            <w:color w:val="000000"/>
            <w:lang w:val="hr-HR" w:eastAsia="hr-HR"/>
          </w:rPr>
          <w:t>in case of new customer – user is prompted to create new payment definition and statement definition</w:t>
        </w:r>
        <w:r>
          <w:rPr>
            <w:rStyle w:val="CommentReference"/>
          </w:rPr>
          <w:t xml:space="preserve"> </w:t>
        </w:r>
        <w:r>
          <w:rPr>
            <w:rStyle w:val="CommentReference"/>
          </w:rPr>
          <w:commentReference w:id="1561"/>
        </w:r>
        <w:r>
          <w:rPr>
            <w:rStyle w:val="CommentReference"/>
          </w:rPr>
          <w:commentReference w:id="1562"/>
        </w:r>
      </w:ins>
    </w:p>
    <w:p w14:paraId="78C11CF3" w14:textId="67B71A17" w:rsidR="00D90C1B" w:rsidRPr="00CD2E5F" w:rsidDel="00CD2E5F" w:rsidRDefault="00D90C1B">
      <w:pPr>
        <w:pStyle w:val="ListParagraph"/>
        <w:spacing w:before="120"/>
        <w:ind w:left="714"/>
        <w:jc w:val="both"/>
        <w:rPr>
          <w:del w:id="1563" w:author="Martin Ćosić" w:date="2018-02-16T10:50:00Z"/>
          <w:sz w:val="16"/>
          <w:szCs w:val="16"/>
          <w:rPrChange w:id="1564" w:author="Martin Ćosić" w:date="2018-02-16T10:50:00Z">
            <w:rPr>
              <w:del w:id="1565" w:author="Martin Ćosić" w:date="2018-02-16T10:50:00Z"/>
              <w:rFonts w:ascii="Arial" w:eastAsia="Times New Roman" w:hAnsi="Arial" w:cs="Arial"/>
              <w:color w:val="000000"/>
              <w:lang w:val="hr-HR" w:eastAsia="hr-HR"/>
            </w:rPr>
          </w:rPrChange>
        </w:rPr>
        <w:pPrChange w:id="1566" w:author="Martin Ćosić" w:date="2018-02-16T10:50:00Z">
          <w:pPr>
            <w:pStyle w:val="ListParagraph"/>
            <w:numPr>
              <w:numId w:val="56"/>
            </w:numPr>
            <w:spacing w:before="120"/>
            <w:ind w:left="714" w:hanging="357"/>
            <w:jc w:val="both"/>
          </w:pPr>
        </w:pPrChange>
      </w:pPr>
    </w:p>
    <w:p w14:paraId="2BDBD9ED" w14:textId="14600EE9" w:rsidR="00D90C1B" w:rsidRPr="00D25010" w:rsidRDefault="00D90C1B" w:rsidP="006A2356">
      <w:pPr>
        <w:pStyle w:val="ListParagraph"/>
        <w:numPr>
          <w:ilvl w:val="0"/>
          <w:numId w:val="56"/>
        </w:numPr>
        <w:ind w:left="714" w:hanging="357"/>
        <w:jc w:val="both"/>
        <w:rPr>
          <w:rFonts w:ascii="Arial" w:eastAsia="Times New Roman" w:hAnsi="Arial" w:cs="Arial"/>
          <w:color w:val="000000"/>
          <w:lang w:val="hr-HR" w:eastAsia="hr-HR"/>
        </w:rPr>
      </w:pPr>
      <w:r w:rsidRPr="00D25010">
        <w:rPr>
          <w:rFonts w:ascii="Arial" w:hAnsi="Arial" w:eastAsia="Times New Roman" w:cs="Arial"/>
          <w:color w:val="000000"/>
          <w:lang w:val="hr-HR" w:eastAsia="hr-HR"/>
        </w:rPr>
        <w:t>a</w:t>
      </w:r>
      <w:r w:rsidR="00F44463" w:rsidRPr="00D25010">
        <w:rPr>
          <w:rFonts w:ascii="Arial" w:hAnsi="Arial" w:eastAsia="Times New Roman" w:cs="Arial"/>
          <w:color w:val="000000"/>
          <w:lang w:val="hr-HR" w:eastAsia="hr-HR"/>
        </w:rPr>
        <w:t>ll level do</w:t>
      </w:r>
      <w:r w:rsidRPr="00D25010">
        <w:rPr>
          <w:rFonts w:ascii="Arial" w:hAnsi="Arial" w:eastAsia="Times New Roman" w:cs="Arial"/>
          <w:color w:val="000000"/>
          <w:lang w:val="hr-HR" w:eastAsia="hr-HR"/>
        </w:rPr>
        <w:t xml:space="preserve">wn entities should be moved </w:t>
      </w:r>
      <w:r w:rsidR="006A2356" w:rsidRPr="00D25010">
        <w:rPr>
          <w:rFonts w:ascii="Arial" w:hAnsi="Arial" w:eastAsia="Times New Roman" w:cs="Arial"/>
          <w:color w:val="000000"/>
          <w:lang w:val="hr-HR" w:eastAsia="hr-HR"/>
        </w:rPr>
        <w:t xml:space="preserve"> </w:t>
      </w:r>
      <w:r w:rsidRPr="00D25010">
        <w:rPr>
          <w:rFonts w:ascii="Arial" w:hAnsi="Arial" w:eastAsia="Times New Roman" w:cs="Arial"/>
          <w:color w:val="000000"/>
          <w:lang w:val="hr-HR" w:eastAsia="hr-HR"/>
        </w:rPr>
        <w:t>to target contract (there are no automatic</w:t>
      </w:r>
    </w:p>
    <w:p w14:paraId="03D9D231" w14:textId="3BFB0E15" w:rsidR="00CD2E5F" w:rsidRPr="00CD2E5F" w:rsidRDefault="00F44463" w:rsidP="004C5765">
      <w:pPr>
        <w:pStyle w:val="ListParagraph"/>
        <w:ind w:left="714"/>
        <w:jc w:val="both"/>
        <w:rPr>
          <w:rFonts w:ascii="Arial" w:eastAsia="Times New Roman" w:hAnsi="Arial" w:cs="Arial"/>
          <w:color w:val="000000"/>
          <w:lang w:val="hr-HR" w:eastAsia="hr-HR"/>
          <w:rPrChange w:id="1567" w:author="Martin Ćosić" w:date="2018-02-16T10:50:00Z">
            <w:rPr>
              <w:lang w:val="hr-HR" w:eastAsia="hr-HR"/>
            </w:rPr>
          </w:rPrChange>
        </w:rPr>
      </w:pPr>
      <w:r w:rsidRPr="00D25010">
        <w:rPr>
          <w:rFonts w:ascii="Arial" w:hAnsi="Arial" w:eastAsia="Times New Roman" w:cs="Arial"/>
          <w:color w:val="000000"/>
          <w:lang w:val="hr-HR" w:eastAsia="hr-HR"/>
        </w:rPr>
        <w:t>activation)</w:t>
      </w:r>
      <w:r w:rsidR="00D90C1B" w:rsidRPr="00D25010">
        <w:rPr>
          <w:rFonts w:ascii="Arial" w:hAnsi="Arial" w:eastAsia="Times New Roman" w:cs="Arial"/>
          <w:color w:val="000000"/>
          <w:lang w:val="hr-HR" w:eastAsia="hr-HR"/>
        </w:rPr>
        <w:t>,</w:t>
      </w:r>
    </w:p>
    <w:p w14:paraId="65F11F0C" w14:textId="3BFB0E15" w:rsidR="00821B59" w:rsidRPr="00D25010" w:rsidRDefault="00821B59" w:rsidP="00AF7F99">
      <w:pPr>
        <w:pStyle w:val="ListParagraph"/>
        <w:numPr>
          <w:ilvl w:val="0"/>
          <w:numId w:val="56"/>
        </w:numPr>
        <w:jc w:val="both"/>
        <w:rPr>
          <w:rFonts w:ascii="Arial" w:eastAsia="Times New Roman" w:hAnsi="Arial" w:cs="Arial"/>
          <w:color w:val="000000"/>
          <w:lang w:val="hr-HR" w:eastAsia="hr-HR"/>
        </w:rPr>
      </w:pPr>
      <w:r w:rsidRPr="00D25010">
        <w:rPr>
          <w:rFonts w:ascii="Arial" w:hAnsi="Arial" w:eastAsia="Times New Roman" w:cs="Arial"/>
          <w:color w:val="000000"/>
          <w:lang w:val="hr-HR" w:eastAsia="hr-HR"/>
        </w:rPr>
        <w:t>products list on target contract is the same as on old contract,</w:t>
      </w:r>
    </w:p>
    <w:p w14:paraId="0B46D180" w14:textId="700B22ED" w:rsidR="00D90C1B" w:rsidRPr="00D25010" w:rsidRDefault="00D90C1B" w:rsidP="00AF7F99">
      <w:pPr>
        <w:pStyle w:val="ListParagraph"/>
        <w:numPr>
          <w:ilvl w:val="0"/>
          <w:numId w:val="56"/>
        </w:numPr>
        <w:jc w:val="both"/>
        <w:rPr>
          <w:rFonts w:ascii="Arial" w:eastAsia="Times New Roman" w:hAnsi="Arial" w:cs="Arial"/>
          <w:color w:val="000000"/>
          <w:lang w:val="hr-HR" w:eastAsia="hr-HR"/>
        </w:rPr>
      </w:pPr>
      <w:r w:rsidRPr="00D25010">
        <w:rPr>
          <w:rFonts w:ascii="Arial" w:hAnsi="Arial" w:eastAsia="Times New Roman" w:cs="Arial"/>
          <w:color w:val="000000"/>
          <w:lang w:val="hr-HR" w:eastAsia="hr-HR"/>
        </w:rPr>
        <w:t>old c</w:t>
      </w:r>
      <w:r w:rsidR="00F44463" w:rsidRPr="00D25010">
        <w:rPr>
          <w:rFonts w:ascii="Arial" w:hAnsi="Arial" w:eastAsia="Times New Roman" w:cs="Arial"/>
          <w:color w:val="000000"/>
          <w:lang w:val="hr-HR" w:eastAsia="hr-HR"/>
        </w:rPr>
        <w:t xml:space="preserve">ontract should end up in status </w:t>
      </w:r>
      <w:commentRangeStart w:id="1568"/>
      <w:commentRangeStart w:id="1569"/>
      <w:r w:rsidR="00821B59" w:rsidRPr="00AF7F99">
        <w:rPr>
          <w:rFonts w:ascii="Arial" w:hAnsi="Arial" w:eastAsia="Times New Roman" w:cs="Arial"/>
          <w:i/>
          <w:color w:val="000000"/>
          <w:lang w:val="hr-HR" w:eastAsia="hr-HR"/>
        </w:rPr>
        <w:t>C</w:t>
      </w:r>
      <w:r w:rsidR="00F44463" w:rsidRPr="00AF7F99">
        <w:rPr>
          <w:rFonts w:ascii="Arial" w:hAnsi="Arial" w:eastAsia="Times New Roman" w:cs="Arial"/>
          <w:i/>
          <w:color w:val="000000"/>
          <w:lang w:val="hr-HR" w:eastAsia="hr-HR"/>
        </w:rPr>
        <w:t>hanged</w:t>
      </w:r>
      <w:r w:rsidRPr="00D25010">
        <w:rPr>
          <w:rFonts w:ascii="Arial" w:hAnsi="Arial" w:eastAsia="Times New Roman" w:cs="Arial"/>
          <w:color w:val="000000"/>
          <w:lang w:val="hr-HR" w:eastAsia="hr-HR"/>
        </w:rPr>
        <w:t>,</w:t>
      </w:r>
      <w:commentRangeEnd w:id="1568"/>
      <w:r w:rsidR="008F46E3">
        <w:rPr>
          <w:rStyle w:val="CommentReference"/>
        </w:rPr>
        <w:commentReference w:id="1568"/>
      </w:r>
      <w:commentRangeEnd w:id="1569"/>
      <w:r w:rsidR="00687694">
        <w:rPr>
          <w:rStyle w:val="CommentReference"/>
        </w:rPr>
        <w:commentReference w:id="1569"/>
      </w:r>
    </w:p>
    <w:p w14:paraId="4C5B2E3C" w14:textId="1D0F86EE" w:rsidR="00F44463" w:rsidRDefault="00D90C1B" w:rsidP="00983BC4">
      <w:pPr>
        <w:pStyle w:val="ListParagraph"/>
        <w:numPr>
          <w:ilvl w:val="0"/>
          <w:numId w:val="57"/>
        </w:numPr>
        <w:jc w:val="both"/>
        <w:rPr>
          <w:ins w:id="1570" w:author="Martin Ćosić" w:date="2018-02-16T12:40:00Z"/>
          <w:rFonts w:ascii="Arial" w:eastAsia="Times New Roman" w:hAnsi="Arial" w:cs="Arial"/>
          <w:color w:val="000000"/>
          <w:lang w:val="hr-HR" w:eastAsia="hr-HR"/>
        </w:rPr>
      </w:pPr>
      <w:r w:rsidRPr="00D25010">
        <w:rPr>
          <w:rFonts w:ascii="Arial" w:hAnsi="Arial" w:eastAsia="Times New Roman" w:cs="Arial"/>
          <w:color w:val="000000"/>
          <w:lang w:val="hr-HR" w:eastAsia="hr-HR"/>
        </w:rPr>
        <w:t>if you are moving contract to the different c</w:t>
      </w:r>
      <w:r w:rsidR="00F44463" w:rsidRPr="00D25010">
        <w:rPr>
          <w:rFonts w:ascii="Arial" w:hAnsi="Arial" w:eastAsia="Times New Roman" w:cs="Arial"/>
          <w:color w:val="000000"/>
          <w:lang w:val="hr-HR" w:eastAsia="hr-HR"/>
        </w:rPr>
        <w:t>ustomer</w:t>
      </w:r>
      <w:r w:rsidRPr="00D25010">
        <w:rPr>
          <w:rFonts w:ascii="Arial" w:hAnsi="Arial" w:eastAsia="Times New Roman" w:cs="Arial"/>
          <w:color w:val="000000"/>
          <w:lang w:val="hr-HR" w:eastAsia="hr-HR"/>
        </w:rPr>
        <w:t>,</w:t>
      </w:r>
      <w:r w:rsidR="00F44463" w:rsidRPr="00D25010">
        <w:rPr>
          <w:rFonts w:ascii="Arial" w:hAnsi="Arial" w:eastAsia="Times New Roman" w:cs="Arial"/>
          <w:color w:val="000000"/>
          <w:lang w:val="hr-HR" w:eastAsia="hr-HR"/>
        </w:rPr>
        <w:t xml:space="preserve"> all r</w:t>
      </w:r>
      <w:r w:rsidRPr="00D25010">
        <w:rPr>
          <w:rFonts w:ascii="Arial" w:hAnsi="Arial" w:eastAsia="Times New Roman" w:cs="Arial"/>
          <w:color w:val="000000"/>
          <w:lang w:val="hr-HR" w:eastAsia="hr-HR"/>
        </w:rPr>
        <w:t>etailer connections with other contracts from previous contract/c</w:t>
      </w:r>
      <w:r w:rsidR="00F44463" w:rsidRPr="00D25010">
        <w:rPr>
          <w:rFonts w:ascii="Arial" w:hAnsi="Arial" w:eastAsia="Times New Roman" w:cs="Arial"/>
          <w:color w:val="000000"/>
          <w:lang w:val="hr-HR" w:eastAsia="hr-HR"/>
        </w:rPr>
        <w:t xml:space="preserve">ustomer </w:t>
      </w:r>
      <w:r w:rsidRPr="00D25010">
        <w:rPr>
          <w:rFonts w:ascii="Arial" w:hAnsi="Arial" w:eastAsia="Times New Roman" w:cs="Arial"/>
          <w:color w:val="000000"/>
          <w:lang w:val="hr-HR" w:eastAsia="hr-HR"/>
        </w:rPr>
        <w:t xml:space="preserve">relation </w:t>
      </w:r>
      <w:r w:rsidR="00F44463" w:rsidRPr="00D25010">
        <w:rPr>
          <w:rFonts w:ascii="Arial" w:hAnsi="Arial" w:eastAsia="Times New Roman" w:cs="Arial"/>
          <w:color w:val="000000"/>
          <w:lang w:val="hr-HR" w:eastAsia="hr-HR"/>
        </w:rPr>
        <w:t>should be deleted.</w:t>
      </w:r>
    </w:p>
    <w:p w14:paraId="77B82170" w14:textId="3AA20E0A" w:rsidR="00DF135B" w:rsidRPr="00D25010" w:rsidRDefault="00DF135B" w:rsidP="00983BC4">
      <w:pPr>
        <w:pStyle w:val="ListParagraph"/>
        <w:numPr>
          <w:ilvl w:val="0"/>
          <w:numId w:val="57"/>
        </w:numPr>
        <w:jc w:val="both"/>
        <w:rPr>
          <w:rFonts w:ascii="Arial" w:eastAsia="Times New Roman" w:hAnsi="Arial" w:cs="Arial"/>
          <w:color w:val="000000"/>
          <w:lang w:val="hr-HR" w:eastAsia="hr-HR"/>
        </w:rPr>
      </w:pPr>
      <w:ins w:id="1571" w:author="Martin Ćosić" w:date="2018-02-16T12:40:00Z">
        <w:r>
          <w:rPr>
            <w:rFonts w:ascii="Arial" w:hAnsi="Arial" w:eastAsia="Times New Roman" w:cs="Arial"/>
            <w:color w:val="000000"/>
            <w:lang w:val="hr-HR" w:eastAsia="hr-HR"/>
          </w:rPr>
          <w:t>Possible statuses for Contract: Active,Updated,Changed,Canceled</w:t>
        </w:r>
      </w:ins>
    </w:p>
    <w:p w14:paraId="550E3A75" w14:textId="20AC1AA0" w:rsidR="00F44463" w:rsidRPr="00D25010" w:rsidRDefault="0082243C" w:rsidP="0082243C">
      <w:pPr>
        <w:rPr>
          <w:rFonts w:ascii="Arial" w:hAnsi="Arial" w:cs="Arial"/>
        </w:rPr>
      </w:pPr>
      <w:r w:rsidRPr="00D25010">
        <w:rPr>
          <w:rFonts w:ascii="Arial" w:hAnsi="Arial" w:cs="Arial"/>
        </w:rPr>
        <w:t xml:space="preserve"> </w:t>
      </w:r>
    </w:p>
    <w:p w14:paraId="059E5A9E" w14:textId="43A9E292" w:rsidR="00FD16FC" w:rsidRDefault="00FD16FC" w:rsidP="00A24662"/>
    <w:p w14:paraId="6765D89F" w14:textId="008CCCB1" w:rsidR="00350C91" w:rsidRDefault="00350C91" w:rsidP="00A24662"/>
    <w:p w14:paraId="68A7DBFE" w14:textId="5DF9D205" w:rsidR="004F201A" w:rsidRDefault="004F201A" w:rsidP="00A24662"/>
    <w:p w14:paraId="043CF567" w14:textId="7512252E" w:rsidR="004F201A" w:rsidRDefault="004F201A" w:rsidP="00AF7F99">
      <w:pPr>
        <w:jc w:val="both"/>
      </w:pPr>
    </w:p>
    <w:p w14:paraId="54295A2F" w14:textId="3AC51B41" w:rsidR="004F201A" w:rsidRDefault="004F201A" w:rsidP="00AF7F99">
      <w:pPr>
        <w:jc w:val="both"/>
      </w:pPr>
    </w:p>
    <w:p w14:paraId="71C1E6EF" w14:textId="38D3A3F1" w:rsidR="0034305E" w:rsidRPr="00692AD8" w:rsidRDefault="0034305E" w:rsidP="0034305E">
      <w:pPr>
        <w:pStyle w:val="Heading1"/>
        <w:rPr>
          <w:color w:val="auto"/>
          <w:sz w:val="24"/>
          <w:szCs w:val="24"/>
        </w:rPr>
      </w:pPr>
      <w:bookmarkStart w:id="1572" w:name="_Toc506563205"/>
      <w:r w:rsidRPr="00692AD8">
        <w:rPr>
          <w:color w:val="auto"/>
          <w:sz w:val="24"/>
          <w:szCs w:val="24"/>
        </w:rPr>
        <w:t xml:space="preserve">5.2. UC POS </w:t>
      </w:r>
      <w:r w:rsidR="00FD16FC">
        <w:rPr>
          <w:color w:val="auto"/>
          <w:sz w:val="24"/>
          <w:szCs w:val="24"/>
        </w:rPr>
        <w:t>0</w:t>
      </w:r>
      <w:r w:rsidR="00350C91">
        <w:rPr>
          <w:color w:val="auto"/>
          <w:sz w:val="24"/>
          <w:szCs w:val="24"/>
        </w:rPr>
        <w:t>2</w:t>
      </w:r>
      <w:r w:rsidR="002C1558">
        <w:rPr>
          <w:color w:val="auto"/>
          <w:sz w:val="24"/>
          <w:szCs w:val="24"/>
        </w:rPr>
        <w:t>0</w:t>
      </w:r>
      <w:r w:rsidRPr="00692AD8">
        <w:rPr>
          <w:color w:val="auto"/>
          <w:sz w:val="24"/>
          <w:szCs w:val="24"/>
        </w:rPr>
        <w:t xml:space="preserve">: </w:t>
      </w:r>
      <w:r>
        <w:rPr>
          <w:color w:val="auto"/>
          <w:sz w:val="24"/>
          <w:szCs w:val="24"/>
        </w:rPr>
        <w:t>Retrieve c</w:t>
      </w:r>
      <w:r w:rsidRPr="00692AD8">
        <w:rPr>
          <w:color w:val="auto"/>
          <w:sz w:val="24"/>
          <w:szCs w:val="24"/>
        </w:rPr>
        <w:t>ontract</w:t>
      </w:r>
      <w:r>
        <w:rPr>
          <w:color w:val="auto"/>
          <w:sz w:val="24"/>
          <w:szCs w:val="24"/>
        </w:rPr>
        <w:t>(s)</w:t>
      </w:r>
      <w:bookmarkEnd w:id="1572"/>
    </w:p>
    <w:p w14:paraId="36C55330" w14:textId="77777777" w:rsidR="0034305E" w:rsidRDefault="0034305E" w:rsidP="0034305E"/>
    <w:p w14:paraId="4B1535B9" w14:textId="0B922A66" w:rsidR="0034305E" w:rsidRDefault="0034305E" w:rsidP="0034305E">
      <w:pPr>
        <w:jc w:val="both"/>
        <w:rPr>
          <w:rFonts w:ascii="Arial" w:hAnsi="Arial" w:cs="Arial"/>
        </w:rPr>
      </w:pPr>
      <w:r w:rsidRPr="00FB52CE">
        <w:rPr>
          <w:rFonts w:ascii="Arial" w:hAnsi="Arial" w:cs="Arial"/>
        </w:rPr>
        <w:t xml:space="preserve">Retrieval of existing contract(s) </w:t>
      </w:r>
      <w:r w:rsidR="002D019D">
        <w:rPr>
          <w:rFonts w:ascii="Arial" w:hAnsi="Arial" w:cs="Arial"/>
        </w:rPr>
        <w:t xml:space="preserve">in web application </w:t>
      </w:r>
      <w:r w:rsidRPr="00FB52CE">
        <w:rPr>
          <w:rFonts w:ascii="Arial" w:hAnsi="Arial" w:cs="Arial"/>
        </w:rPr>
        <w:t xml:space="preserve">by using search parameters: </w:t>
      </w:r>
      <w:commentRangeStart w:id="1573"/>
      <w:commentRangeStart w:id="1574"/>
      <w:commentRangeStart w:id="1575"/>
      <w:commentRangeStart w:id="1576"/>
      <w:r w:rsidRPr="00D1643D">
        <w:rPr>
          <w:rFonts w:ascii="Arial" w:hAnsi="Arial" w:cs="Arial"/>
          <w:i/>
        </w:rPr>
        <w:t>Contract ID</w:t>
      </w:r>
      <w:r w:rsidRPr="00FB52CE">
        <w:rPr>
          <w:rFonts w:ascii="Arial" w:hAnsi="Arial" w:cs="Arial"/>
        </w:rPr>
        <w:t xml:space="preserve">, </w:t>
      </w:r>
      <w:proofErr w:type="spellStart"/>
      <w:r w:rsidRPr="00D1643D">
        <w:rPr>
          <w:rFonts w:ascii="Arial" w:hAnsi="Arial" w:cs="Arial"/>
          <w:i/>
        </w:rPr>
        <w:t>Commisssion</w:t>
      </w:r>
      <w:proofErr w:type="spellEnd"/>
      <w:r w:rsidRPr="00D1643D">
        <w:rPr>
          <w:rFonts w:ascii="Arial" w:hAnsi="Arial" w:cs="Arial"/>
          <w:i/>
        </w:rPr>
        <w:t xml:space="preserve"> type</w:t>
      </w:r>
      <w:r w:rsidRPr="00FB52CE">
        <w:rPr>
          <w:rFonts w:ascii="Arial" w:hAnsi="Arial" w:cs="Arial"/>
        </w:rPr>
        <w:t xml:space="preserve">, </w:t>
      </w:r>
      <w:r w:rsidRPr="00D1643D">
        <w:rPr>
          <w:rFonts w:ascii="Arial" w:hAnsi="Arial" w:cs="Arial"/>
          <w:i/>
        </w:rPr>
        <w:t>Customer ID</w:t>
      </w:r>
      <w:r w:rsidRPr="00FB52CE">
        <w:rPr>
          <w:rFonts w:ascii="Arial" w:hAnsi="Arial" w:cs="Arial"/>
        </w:rPr>
        <w:t xml:space="preserve">, </w:t>
      </w:r>
      <w:r w:rsidR="00963C0A" w:rsidRPr="00AF7F99">
        <w:rPr>
          <w:rFonts w:ascii="Arial" w:hAnsi="Arial" w:cs="Arial"/>
          <w:i/>
        </w:rPr>
        <w:t>External ID</w:t>
      </w:r>
      <w:r w:rsidR="00963C0A">
        <w:rPr>
          <w:rFonts w:ascii="Arial" w:hAnsi="Arial" w:cs="Arial"/>
        </w:rPr>
        <w:t xml:space="preserve">, </w:t>
      </w:r>
      <w:r w:rsidRPr="00D1643D">
        <w:rPr>
          <w:rFonts w:ascii="Arial" w:hAnsi="Arial" w:cs="Arial"/>
          <w:i/>
        </w:rPr>
        <w:t>Customer type</w:t>
      </w:r>
      <w:r w:rsidRPr="00FB52CE">
        <w:rPr>
          <w:rFonts w:ascii="Arial" w:hAnsi="Arial" w:cs="Arial"/>
        </w:rPr>
        <w:t xml:space="preserve">, </w:t>
      </w:r>
      <w:r w:rsidRPr="00D1643D">
        <w:rPr>
          <w:rFonts w:ascii="Arial" w:hAnsi="Arial" w:cs="Arial"/>
          <w:i/>
        </w:rPr>
        <w:t>Customer tax ID</w:t>
      </w:r>
      <w:r w:rsidRPr="00FB52CE">
        <w:rPr>
          <w:rFonts w:ascii="Arial" w:hAnsi="Arial" w:cs="Arial"/>
        </w:rPr>
        <w:t xml:space="preserve">, </w:t>
      </w:r>
      <w:r w:rsidRPr="00D1643D">
        <w:rPr>
          <w:rFonts w:ascii="Arial" w:hAnsi="Arial" w:cs="Arial"/>
          <w:i/>
        </w:rPr>
        <w:t>Customer name 1</w:t>
      </w:r>
      <w:r w:rsidRPr="00FB52CE">
        <w:rPr>
          <w:rFonts w:ascii="Arial" w:hAnsi="Arial" w:cs="Arial"/>
        </w:rPr>
        <w:t xml:space="preserve">, </w:t>
      </w:r>
      <w:r w:rsidRPr="00D1643D">
        <w:rPr>
          <w:rFonts w:ascii="Arial" w:hAnsi="Arial" w:cs="Arial"/>
          <w:i/>
        </w:rPr>
        <w:t>Customer name 2</w:t>
      </w:r>
      <w:r w:rsidRPr="00FB52CE">
        <w:rPr>
          <w:rFonts w:ascii="Arial" w:hAnsi="Arial" w:cs="Arial"/>
        </w:rPr>
        <w:t xml:space="preserve">, </w:t>
      </w:r>
      <w:r w:rsidR="00963C0A" w:rsidRPr="00AF7F99">
        <w:rPr>
          <w:rFonts w:ascii="Arial" w:hAnsi="Arial" w:cs="Arial"/>
          <w:i/>
        </w:rPr>
        <w:t>Postal code</w:t>
      </w:r>
      <w:r w:rsidR="00963C0A">
        <w:rPr>
          <w:rFonts w:ascii="Arial" w:hAnsi="Arial" w:cs="Arial"/>
        </w:rPr>
        <w:t xml:space="preserve">, </w:t>
      </w:r>
      <w:r w:rsidR="00963C0A" w:rsidRPr="00AF7F99">
        <w:rPr>
          <w:rFonts w:ascii="Arial" w:hAnsi="Arial" w:cs="Arial"/>
          <w:i/>
        </w:rPr>
        <w:t>City</w:t>
      </w:r>
      <w:r w:rsidR="00963C0A">
        <w:rPr>
          <w:rFonts w:ascii="Arial" w:hAnsi="Arial" w:cs="Arial"/>
        </w:rPr>
        <w:t xml:space="preserve">, </w:t>
      </w:r>
      <w:r w:rsidRPr="00D1643D">
        <w:rPr>
          <w:rFonts w:ascii="Arial" w:hAnsi="Arial" w:cs="Arial"/>
          <w:i/>
        </w:rPr>
        <w:t>Description</w:t>
      </w:r>
      <w:r w:rsidRPr="00FB52CE">
        <w:rPr>
          <w:rFonts w:ascii="Arial" w:hAnsi="Arial" w:cs="Arial"/>
        </w:rPr>
        <w:t xml:space="preserve">, </w:t>
      </w:r>
      <w:r w:rsidRPr="00D1643D">
        <w:rPr>
          <w:rFonts w:ascii="Arial" w:hAnsi="Arial" w:cs="Arial"/>
          <w:i/>
        </w:rPr>
        <w:t>Status</w:t>
      </w:r>
      <w:r w:rsidRPr="00FB52CE">
        <w:rPr>
          <w:rFonts w:ascii="Arial" w:hAnsi="Arial" w:cs="Arial"/>
        </w:rPr>
        <w:t>.</w:t>
      </w:r>
      <w:commentRangeEnd w:id="1573"/>
      <w:r w:rsidR="000247AC">
        <w:rPr>
          <w:rStyle w:val="CommentReference"/>
        </w:rPr>
        <w:commentReference w:id="1573"/>
      </w:r>
      <w:commentRangeEnd w:id="1574"/>
      <w:r w:rsidR="00F84FA7">
        <w:rPr>
          <w:rStyle w:val="CommentReference"/>
        </w:rPr>
        <w:commentReference w:id="1574"/>
      </w:r>
      <w:commentRangeEnd w:id="1575"/>
      <w:r w:rsidR="009B2B8A">
        <w:rPr>
          <w:rStyle w:val="CommentReference"/>
        </w:rPr>
        <w:commentReference w:id="1575"/>
      </w:r>
      <w:commentRangeEnd w:id="1576"/>
      <w:r w:rsidR="00687694">
        <w:rPr>
          <w:rStyle w:val="CommentReference"/>
        </w:rPr>
        <w:commentReference w:id="1576"/>
      </w:r>
    </w:p>
    <w:p w14:paraId="0171370B" w14:textId="2DE1FBEC" w:rsidR="007927B1" w:rsidRPr="00FB52CE" w:rsidRDefault="007927B1" w:rsidP="0034305E">
      <w:pPr>
        <w:jc w:val="both"/>
        <w:rPr>
          <w:rFonts w:ascii="Arial" w:hAnsi="Arial" w:cs="Arial"/>
        </w:rPr>
      </w:pPr>
      <w:r>
        <w:rPr>
          <w:rFonts w:ascii="Arial" w:hAnsi="Arial" w:cs="Arial"/>
        </w:rPr>
        <w:t xml:space="preserve">User can select by click with the right mouse button on </w:t>
      </w:r>
      <w:r w:rsidR="00E8324D">
        <w:rPr>
          <w:rFonts w:ascii="Arial" w:hAnsi="Arial" w:cs="Arial"/>
        </w:rPr>
        <w:t xml:space="preserve">grid </w:t>
      </w:r>
      <w:r>
        <w:rPr>
          <w:rFonts w:ascii="Arial" w:hAnsi="Arial" w:cs="Arial"/>
        </w:rPr>
        <w:t xml:space="preserve">column names line, from the </w:t>
      </w:r>
      <w:r w:rsidR="00195BA1">
        <w:rPr>
          <w:rFonts w:ascii="Arial" w:hAnsi="Arial" w:cs="Arial"/>
        </w:rPr>
        <w:t xml:space="preserve">columns </w:t>
      </w:r>
      <w:r>
        <w:rPr>
          <w:rFonts w:ascii="Arial" w:hAnsi="Arial" w:cs="Arial"/>
        </w:rPr>
        <w:t>submenu, which columns he want to see.</w:t>
      </w:r>
    </w:p>
    <w:p w14:paraId="07BAD985" w14:textId="77777777" w:rsidR="0034305E" w:rsidRPr="00FB52CE" w:rsidRDefault="0034305E" w:rsidP="0034305E">
      <w:pPr>
        <w:jc w:val="both"/>
        <w:rPr>
          <w:rFonts w:ascii="Arial" w:hAnsi="Arial" w:cs="Arial"/>
        </w:rPr>
      </w:pPr>
      <w:r w:rsidRPr="00FB52CE">
        <w:rPr>
          <w:rFonts w:ascii="Arial" w:hAnsi="Arial" w:cs="Arial"/>
        </w:rPr>
        <w:t xml:space="preserve">Retrieved will be: contract data, </w:t>
      </w:r>
      <w:r>
        <w:rPr>
          <w:rFonts w:ascii="Arial" w:hAnsi="Arial" w:cs="Arial"/>
        </w:rPr>
        <w:t xml:space="preserve">account number, commission data, </w:t>
      </w:r>
      <w:proofErr w:type="gramStart"/>
      <w:r w:rsidRPr="00FB52CE">
        <w:rPr>
          <w:rFonts w:ascii="Arial" w:hAnsi="Arial" w:cs="Arial"/>
        </w:rPr>
        <w:t>history</w:t>
      </w:r>
      <w:proofErr w:type="gramEnd"/>
      <w:r w:rsidRPr="00FB52CE">
        <w:rPr>
          <w:rFonts w:ascii="Arial" w:hAnsi="Arial" w:cs="Arial"/>
        </w:rPr>
        <w:t xml:space="preserve"> data.</w:t>
      </w:r>
    </w:p>
    <w:p w14:paraId="26377898" w14:textId="77777777" w:rsidR="0034305E" w:rsidRPr="00FB52CE" w:rsidRDefault="0034305E" w:rsidP="0034305E">
      <w:pPr>
        <w:pStyle w:val="Arial12Bold"/>
        <w:spacing w:after="60"/>
        <w:rPr>
          <w:rFonts w:cs="Arial"/>
        </w:rPr>
      </w:pPr>
      <w:r w:rsidRPr="00FB52CE">
        <w:rPr>
          <w:rFonts w:cs="Arial"/>
        </w:rPr>
        <w:t xml:space="preserve">Preconditions </w:t>
      </w:r>
    </w:p>
    <w:p w14:paraId="391A1851" w14:textId="3EC4F884" w:rsidR="0034305E" w:rsidRPr="00CA6563" w:rsidRDefault="0034305E" w:rsidP="006348AF">
      <w:pPr>
        <w:pStyle w:val="ListParagraph"/>
        <w:numPr>
          <w:ilvl w:val="0"/>
          <w:numId w:val="13"/>
        </w:numPr>
        <w:rPr>
          <w:rFonts w:ascii="Arial" w:hAnsi="Arial" w:cs="Arial"/>
        </w:rPr>
      </w:pPr>
      <w:proofErr w:type="gramStart"/>
      <w:r>
        <w:rPr>
          <w:rFonts w:ascii="Arial" w:hAnsi="Arial" w:cs="Arial"/>
        </w:rPr>
        <w:t>c</w:t>
      </w:r>
      <w:r w:rsidRPr="00CA6563">
        <w:rPr>
          <w:rFonts w:ascii="Arial" w:hAnsi="Arial" w:cs="Arial"/>
        </w:rPr>
        <w:t>ontract</w:t>
      </w:r>
      <w:r w:rsidR="002D019D">
        <w:rPr>
          <w:rFonts w:ascii="Arial" w:hAnsi="Arial" w:cs="Arial"/>
        </w:rPr>
        <w:t>(s)</w:t>
      </w:r>
      <w:proofErr w:type="gramEnd"/>
      <w:r w:rsidRPr="00CA6563">
        <w:rPr>
          <w:rFonts w:ascii="Arial" w:hAnsi="Arial" w:cs="Arial"/>
        </w:rPr>
        <w:t xml:space="preserve"> must exist in the system. </w:t>
      </w:r>
    </w:p>
    <w:p w14:paraId="39239EA3" w14:textId="77777777" w:rsidR="0034305E" w:rsidRDefault="0034305E" w:rsidP="0034305E"/>
    <w:p w14:paraId="2689AA6F" w14:textId="77777777" w:rsidR="0034305E" w:rsidRPr="00232FD9" w:rsidRDefault="0034305E" w:rsidP="0034305E"/>
    <w:p w14:paraId="0A5C284A" w14:textId="77777777" w:rsidR="0034305E" w:rsidRPr="008D6C50" w:rsidRDefault="0034305E" w:rsidP="0034305E">
      <w:pPr>
        <w:rPr>
          <w:b/>
        </w:rPr>
      </w:pPr>
      <w:r w:rsidRPr="008D6C50">
        <w:rPr>
          <w:b/>
        </w:rPr>
        <w:t>Trigger</w:t>
      </w:r>
      <w:r>
        <w:rPr>
          <w:b/>
        </w:rPr>
        <w:t>s</w:t>
      </w:r>
      <w:r w:rsidRPr="008D6C50">
        <w:rPr>
          <w:b/>
        </w:rPr>
        <w:t xml:space="preserve"> </w:t>
      </w:r>
    </w:p>
    <w:p w14:paraId="0C8248B2" w14:textId="77777777" w:rsidR="0034305E" w:rsidRPr="00232FD9" w:rsidRDefault="0034305E" w:rsidP="0034305E"/>
    <w:p w14:paraId="7D2B95C6" w14:textId="19E84174" w:rsidR="0034305E" w:rsidRPr="00FB52CE" w:rsidRDefault="0034305E" w:rsidP="0034305E">
      <w:pPr>
        <w:spacing w:after="60"/>
        <w:rPr>
          <w:rFonts w:ascii="Arial" w:hAnsi="Arial" w:cs="Arial"/>
        </w:rPr>
      </w:pPr>
      <w:r w:rsidRPr="00FB52CE">
        <w:rPr>
          <w:rFonts w:ascii="Arial" w:hAnsi="Arial" w:cs="Arial"/>
          <w:i/>
        </w:rPr>
        <w:t xml:space="preserve">Acquiring </w:t>
      </w:r>
      <w:r w:rsidRPr="00FB52CE">
        <w:rPr>
          <w:rFonts w:ascii="Arial" w:hAnsi="Arial" w:cs="Arial"/>
        </w:rPr>
        <w:t>module</w:t>
      </w:r>
      <w:r w:rsidRPr="00FB52CE">
        <w:rPr>
          <w:rFonts w:ascii="Arial" w:hAnsi="Arial" w:cs="Arial"/>
          <w:i/>
        </w:rPr>
        <w:t xml:space="preserve"> &gt; Review 2 </w:t>
      </w:r>
      <w:r w:rsidRPr="00FB52CE">
        <w:rPr>
          <w:rFonts w:ascii="Arial" w:hAnsi="Arial" w:cs="Arial"/>
        </w:rPr>
        <w:t>form</w:t>
      </w:r>
      <w:r w:rsidRPr="00FB52CE">
        <w:rPr>
          <w:rFonts w:ascii="Arial" w:hAnsi="Arial" w:cs="Arial"/>
          <w:i/>
        </w:rPr>
        <w:t xml:space="preserve"> &gt; Contracts </w:t>
      </w:r>
      <w:r w:rsidRPr="00FB52CE">
        <w:rPr>
          <w:rFonts w:ascii="Arial" w:hAnsi="Arial" w:cs="Arial"/>
        </w:rPr>
        <w:t>level</w:t>
      </w:r>
    </w:p>
    <w:p w14:paraId="0C1DC737" w14:textId="7E23BDB4" w:rsidR="0034305E" w:rsidRDefault="002D019D" w:rsidP="0034305E">
      <w:pPr>
        <w:spacing w:after="240"/>
        <w:jc w:val="both"/>
      </w:pPr>
      <w:r>
        <w:rPr>
          <w:rFonts w:ascii="Arial" w:hAnsi="Arial" w:cs="Arial"/>
        </w:rPr>
        <w:t>S</w:t>
      </w:r>
      <w:r w:rsidR="0034305E" w:rsidRPr="00FB52CE">
        <w:rPr>
          <w:rFonts w:ascii="Arial" w:hAnsi="Arial" w:cs="Arial"/>
        </w:rPr>
        <w:t>earch can be performed</w:t>
      </w:r>
      <w:r w:rsidR="0034305E" w:rsidRPr="00FB52CE">
        <w:rPr>
          <w:rFonts w:ascii="Arial" w:hAnsi="Arial" w:cs="Arial"/>
          <w:i/>
        </w:rPr>
        <w:t xml:space="preserve"> </w:t>
      </w:r>
      <w:r w:rsidR="0034305E" w:rsidRPr="00FB52CE">
        <w:rPr>
          <w:rFonts w:ascii="Arial" w:hAnsi="Arial" w:cs="Arial"/>
        </w:rPr>
        <w:t>by applying different search filter</w:t>
      </w:r>
      <w:r>
        <w:rPr>
          <w:rFonts w:ascii="Arial" w:hAnsi="Arial" w:cs="Arial"/>
        </w:rPr>
        <w:t>(</w:t>
      </w:r>
      <w:r w:rsidR="0034305E" w:rsidRPr="00FB52CE">
        <w:rPr>
          <w:rFonts w:ascii="Arial" w:hAnsi="Arial" w:cs="Arial"/>
        </w:rPr>
        <w:t>s</w:t>
      </w:r>
      <w:r>
        <w:rPr>
          <w:rFonts w:ascii="Arial" w:hAnsi="Arial" w:cs="Arial"/>
        </w:rPr>
        <w:t>)</w:t>
      </w:r>
      <w:r w:rsidR="0034305E" w:rsidRPr="00FB52CE">
        <w:rPr>
          <w:rFonts w:ascii="Arial" w:hAnsi="Arial" w:cs="Arial"/>
        </w:rPr>
        <w:t xml:space="preserve"> on the screen. </w:t>
      </w:r>
      <w:r w:rsidR="0034305E">
        <w:rPr>
          <w:rFonts w:ascii="Arial" w:hAnsi="Arial" w:cs="Arial"/>
        </w:rPr>
        <w:t xml:space="preserve">When the particular contract </w:t>
      </w:r>
      <w:r w:rsidR="0034305E" w:rsidRPr="00FB52CE">
        <w:rPr>
          <w:rFonts w:ascii="Arial" w:hAnsi="Arial" w:cs="Arial"/>
        </w:rPr>
        <w:t>found</w:t>
      </w:r>
      <w:r w:rsidR="0034305E">
        <w:rPr>
          <w:rFonts w:ascii="Arial" w:hAnsi="Arial" w:cs="Arial"/>
        </w:rPr>
        <w:t>,</w:t>
      </w:r>
      <w:r w:rsidR="0034305E" w:rsidRPr="00FB52CE">
        <w:rPr>
          <w:rFonts w:ascii="Arial" w:hAnsi="Arial" w:cs="Arial"/>
        </w:rPr>
        <w:t xml:space="preserve"> deta</w:t>
      </w:r>
      <w:r w:rsidR="0034305E">
        <w:rPr>
          <w:rFonts w:ascii="Arial" w:hAnsi="Arial" w:cs="Arial"/>
        </w:rPr>
        <w:t xml:space="preserve">ils can be displayed by click on </w:t>
      </w:r>
      <w:r w:rsidR="0034305E" w:rsidRPr="00FB52CE">
        <w:rPr>
          <w:rFonts w:ascii="Arial" w:hAnsi="Arial" w:cs="Arial"/>
        </w:rPr>
        <w:t>retrieved record.</w:t>
      </w:r>
    </w:p>
    <w:p w14:paraId="3D388C7F" w14:textId="0B047153" w:rsidR="00D705FE" w:rsidRDefault="00D705FE" w:rsidP="0034305E">
      <w:pPr>
        <w:rPr>
          <w:ins w:id="1577" w:author="Martin Ćosić" w:date="2018-02-16T12:43:00Z"/>
        </w:rPr>
      </w:pPr>
      <w:commentRangeStart w:id="1578"/>
      <w:commentRangeStart w:id="1579"/>
      <w:commentRangeStart w:id="1580"/>
      <w:commentRangeStart w:id="1581"/>
      <w:ins w:id="1582" w:author="Martin Ćosić" w:date="2018-02-16T12:43:00Z">
        <w:r>
          <w:rPr>
            <w:noProof/>
            <w:lang w:val="sk-SK" w:eastAsia="sk-SK"/>
          </w:rPr>
          <w:lastRenderedPageBreak/>
          <w:drawing>
            <wp:inline distT="0" distB="0" distL="0" distR="0" wp14:anchorId="751C2EAC" wp14:editId="2B962FDD">
              <wp:extent cx="6366510" cy="2579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66510" cy="2579370"/>
                      </a:xfrm>
                      <a:prstGeom prst="rect">
                        <a:avLst/>
                      </a:prstGeom>
                      <a:noFill/>
                      <a:ln>
                        <a:noFill/>
                      </a:ln>
                    </pic:spPr>
                  </pic:pic>
                </a:graphicData>
              </a:graphic>
            </wp:inline>
          </w:drawing>
        </w:r>
      </w:ins>
      <w:del w:id="1583" w:author="Martin Ćosić" w:date="2018-02-16T12:43:00Z">
        <w:r w:rsidR="00687694" w:rsidDel="00D705FE">
          <w:rPr>
            <w:noProof/>
            <w:lang w:val="sk-SK" w:eastAsia="sk-SK"/>
          </w:rPr>
          <w:drawing>
            <wp:inline distT="0" distB="0" distL="0" distR="0" wp14:anchorId="199797C4" wp14:editId="447C23D1">
              <wp:extent cx="6400800" cy="2926080"/>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2926080"/>
                      </a:xfrm>
                      <a:prstGeom prst="rect">
                        <a:avLst/>
                      </a:prstGeom>
                      <a:noFill/>
                      <a:ln>
                        <a:noFill/>
                      </a:ln>
                    </pic:spPr>
                  </pic:pic>
                </a:graphicData>
              </a:graphic>
            </wp:inline>
          </w:drawing>
        </w:r>
      </w:del>
      <w:commentRangeEnd w:id="1578"/>
      <w:r w:rsidR="00F4418D">
        <w:rPr>
          <w:rStyle w:val="CommentReference"/>
        </w:rPr>
        <w:commentReference w:id="1578"/>
      </w:r>
      <w:commentRangeEnd w:id="1579"/>
    </w:p>
    <w:p w14:paraId="6D704D3D" w14:textId="214DB57F" w:rsidR="0034305E" w:rsidRPr="00232FD9" w:rsidRDefault="00687694" w:rsidP="0034305E">
      <w:r>
        <w:rPr>
          <w:rStyle w:val="CommentReference"/>
        </w:rPr>
        <w:commentReference w:id="1579"/>
      </w:r>
      <w:commentRangeEnd w:id="1580"/>
      <w:r w:rsidR="004C7040">
        <w:rPr>
          <w:rStyle w:val="CommentReference"/>
        </w:rPr>
        <w:commentReference w:id="1580"/>
      </w:r>
      <w:commentRangeEnd w:id="1581"/>
      <w:r w:rsidR="00D705FE">
        <w:rPr>
          <w:rStyle w:val="CommentReference"/>
        </w:rPr>
        <w:commentReference w:id="1581"/>
      </w:r>
    </w:p>
    <w:p w14:paraId="08500936" w14:textId="0F6F4B66" w:rsidR="0034305E" w:rsidRDefault="0034305E" w:rsidP="0034305E">
      <w:pPr>
        <w:rPr>
          <w:ins w:id="1584" w:author="Martin Ćosić" w:date="2018-02-16T12:43:00Z"/>
          <w:b/>
        </w:rPr>
      </w:pPr>
    </w:p>
    <w:p w14:paraId="3BAC39CF" w14:textId="77777777" w:rsidR="00D705FE" w:rsidRDefault="00D705FE" w:rsidP="0034305E">
      <w:pPr>
        <w:rPr>
          <w:b/>
        </w:rPr>
      </w:pPr>
    </w:p>
    <w:p w14:paraId="017E0D66" w14:textId="5477A608" w:rsidR="0034305E" w:rsidRDefault="0034305E" w:rsidP="0034305E">
      <w:pPr>
        <w:rPr>
          <w:rFonts w:ascii="Arial" w:hAnsi="Arial" w:cs="Arial"/>
          <w:b/>
        </w:rPr>
      </w:pPr>
      <w:r w:rsidRPr="00BD0438">
        <w:rPr>
          <w:rFonts w:ascii="Arial" w:hAnsi="Arial" w:cs="Arial"/>
          <w:b/>
        </w:rPr>
        <w:t xml:space="preserve">Business </w:t>
      </w:r>
      <w:r w:rsidR="003C1807">
        <w:rPr>
          <w:rFonts w:ascii="Arial" w:hAnsi="Arial" w:cs="Arial"/>
          <w:b/>
        </w:rPr>
        <w:t xml:space="preserve">&amp; system </w:t>
      </w:r>
      <w:r w:rsidRPr="00BD0438">
        <w:rPr>
          <w:rFonts w:ascii="Arial" w:hAnsi="Arial" w:cs="Arial"/>
          <w:b/>
        </w:rPr>
        <w:t xml:space="preserve">rules </w:t>
      </w:r>
    </w:p>
    <w:p w14:paraId="5BD4BF0C" w14:textId="7F8B41C9" w:rsidR="0034305E" w:rsidRDefault="0034305E" w:rsidP="0034305E">
      <w:pPr>
        <w:pStyle w:val="ListParagraph"/>
        <w:numPr>
          <w:ilvl w:val="0"/>
          <w:numId w:val="1"/>
        </w:numPr>
        <w:spacing w:after="40" w:line="259" w:lineRule="auto"/>
        <w:ind w:left="1440"/>
        <w:contextualSpacing/>
        <w:rPr>
          <w:ins w:id="1585" w:author="Martin Ćosić" w:date="2018-02-16T12:43:00Z"/>
          <w:rFonts w:ascii="Arial" w:hAnsi="Arial" w:cs="Arial"/>
        </w:rPr>
      </w:pPr>
      <w:r>
        <w:rPr>
          <w:rFonts w:ascii="Arial" w:hAnsi="Arial" w:cs="Arial"/>
        </w:rPr>
        <w:t>c</w:t>
      </w:r>
      <w:r w:rsidRPr="00FB52CE">
        <w:rPr>
          <w:rFonts w:ascii="Arial" w:hAnsi="Arial" w:cs="Arial"/>
        </w:rPr>
        <w:t xml:space="preserve">ontract can be in </w:t>
      </w:r>
      <w:commentRangeStart w:id="1586"/>
      <w:commentRangeStart w:id="1587"/>
      <w:r w:rsidRPr="00FB52CE">
        <w:rPr>
          <w:rFonts w:ascii="Arial" w:hAnsi="Arial" w:cs="Arial"/>
          <w:i/>
        </w:rPr>
        <w:t>Active</w:t>
      </w:r>
      <w:r w:rsidRPr="00FB52CE">
        <w:rPr>
          <w:rFonts w:ascii="Arial" w:hAnsi="Arial" w:cs="Arial"/>
        </w:rPr>
        <w:t xml:space="preserve"> or </w:t>
      </w:r>
      <w:r>
        <w:rPr>
          <w:rFonts w:ascii="Arial" w:hAnsi="Arial" w:cs="Arial"/>
          <w:i/>
        </w:rPr>
        <w:t>Cancel</w:t>
      </w:r>
      <w:r w:rsidRPr="00FB52CE">
        <w:rPr>
          <w:rFonts w:ascii="Arial" w:hAnsi="Arial" w:cs="Arial"/>
          <w:i/>
        </w:rPr>
        <w:t>ed</w:t>
      </w:r>
      <w:r w:rsidRPr="00FB52CE">
        <w:rPr>
          <w:rFonts w:ascii="Arial" w:hAnsi="Arial" w:cs="Arial"/>
        </w:rPr>
        <w:t xml:space="preserve"> status</w:t>
      </w:r>
      <w:del w:id="1588" w:author="Martin Ćosić" w:date="2018-02-16T12:44:00Z">
        <w:r w:rsidDel="00D705FE">
          <w:rPr>
            <w:rFonts w:ascii="Arial" w:hAnsi="Arial" w:cs="Arial"/>
          </w:rPr>
          <w:delText>,</w:delText>
        </w:r>
        <w:commentRangeEnd w:id="1586"/>
        <w:r w:rsidR="00976224" w:rsidDel="00D705FE">
          <w:rPr>
            <w:rStyle w:val="CommentReference"/>
          </w:rPr>
          <w:commentReference w:id="1586"/>
        </w:r>
      </w:del>
      <w:commentRangeEnd w:id="1587"/>
      <w:r w:rsidR="00D705FE">
        <w:rPr>
          <w:rStyle w:val="CommentReference"/>
        </w:rPr>
        <w:commentReference w:id="1587"/>
      </w:r>
      <w:ins w:id="1589" w:author="Martin Ćosić" w:date="2018-02-16T12:44:00Z">
        <w:r w:rsidR="00D705FE">
          <w:rPr>
            <w:rFonts w:ascii="Arial" w:hAnsi="Arial" w:cs="Arial"/>
          </w:rPr>
          <w:t xml:space="preserve"> (or Updated / Changed used </w:t>
        </w:r>
      </w:ins>
      <w:ins w:id="1590" w:author="Martin Ćosić" w:date="2018-02-16T12:45:00Z">
        <w:r w:rsidR="00D705FE">
          <w:rPr>
            <w:rFonts w:ascii="Arial" w:hAnsi="Arial" w:cs="Arial"/>
          </w:rPr>
          <w:t xml:space="preserve">only </w:t>
        </w:r>
      </w:ins>
      <w:ins w:id="1591" w:author="Martin Ćosić" w:date="2018-02-16T12:44:00Z">
        <w:r w:rsidR="00D705FE">
          <w:rPr>
            <w:rFonts w:ascii="Arial" w:hAnsi="Arial" w:cs="Arial"/>
          </w:rPr>
          <w:t>for system</w:t>
        </w:r>
      </w:ins>
      <w:ins w:id="1592" w:author="Martin Ćosić" w:date="2018-02-16T12:51:00Z">
        <w:r w:rsidR="00140A5D">
          <w:rPr>
            <w:rFonts w:ascii="Arial" w:hAnsi="Arial" w:cs="Arial"/>
          </w:rPr>
          <w:t xml:space="preserve"> – not used by </w:t>
        </w:r>
      </w:ins>
      <w:ins w:id="1593" w:author="Martin Ćosić" w:date="2018-02-16T16:33:00Z">
        <w:r w:rsidR="00584997">
          <w:rPr>
            <w:rFonts w:ascii="Arial" w:hAnsi="Arial" w:cs="Arial"/>
          </w:rPr>
          <w:t xml:space="preserve">end </w:t>
        </w:r>
      </w:ins>
      <w:ins w:id="1594" w:author="Martin Ćosić" w:date="2018-02-16T12:51:00Z">
        <w:r w:rsidR="00140A5D">
          <w:rPr>
            <w:rFonts w:ascii="Arial" w:hAnsi="Arial" w:cs="Arial"/>
          </w:rPr>
          <w:t>user</w:t>
        </w:r>
      </w:ins>
      <w:ins w:id="1595" w:author="Martin Ćosić" w:date="2018-02-16T12:44:00Z">
        <w:r w:rsidR="00D705FE">
          <w:rPr>
            <w:rFonts w:ascii="Arial" w:hAnsi="Arial" w:cs="Arial"/>
          </w:rPr>
          <w:t>)</w:t>
        </w:r>
      </w:ins>
    </w:p>
    <w:p w14:paraId="0FA9067B" w14:textId="644D1640" w:rsidR="00D705FE" w:rsidDel="00D705FE" w:rsidRDefault="00D705FE" w:rsidP="00D705FE">
      <w:pPr>
        <w:pStyle w:val="ListParagraph"/>
        <w:numPr>
          <w:ilvl w:val="0"/>
          <w:numId w:val="1"/>
        </w:numPr>
        <w:spacing w:after="40" w:line="259" w:lineRule="auto"/>
        <w:ind w:left="1440"/>
        <w:contextualSpacing/>
        <w:rPr>
          <w:del w:id="1596" w:author="Martin Ćosić" w:date="2018-02-16T12:44:00Z"/>
          <w:rFonts w:ascii="Arial" w:hAnsi="Arial" w:cs="Arial"/>
        </w:rPr>
      </w:pPr>
    </w:p>
    <w:p w14:paraId="14E65BDE" w14:textId="77777777" w:rsidR="0034305E" w:rsidRPr="00BD0438" w:rsidRDefault="0034305E" w:rsidP="0034305E">
      <w:pPr>
        <w:rPr>
          <w:rFonts w:ascii="Arial" w:hAnsi="Arial" w:cs="Arial"/>
          <w:b/>
        </w:rPr>
      </w:pPr>
    </w:p>
    <w:p w14:paraId="7945FB24" w14:textId="648164B2" w:rsidR="00A24662" w:rsidRDefault="00A24662" w:rsidP="00A24662"/>
    <w:p w14:paraId="5300E717" w14:textId="2FF5CDD4" w:rsidR="00A24662" w:rsidRDefault="00A24662" w:rsidP="00A24662"/>
    <w:p w14:paraId="03E6122A" w14:textId="166A53DB" w:rsidR="004F201A" w:rsidDel="00584997" w:rsidRDefault="004F201A" w:rsidP="00A24662">
      <w:pPr>
        <w:rPr>
          <w:del w:id="1597" w:author="Martin Ćosić" w:date="2018-02-16T16:32:00Z"/>
        </w:rPr>
      </w:pPr>
    </w:p>
    <w:p w14:paraId="6970E24F" w14:textId="285574F1" w:rsidR="004F201A" w:rsidDel="00584997" w:rsidRDefault="004F201A" w:rsidP="00A24662">
      <w:pPr>
        <w:rPr>
          <w:del w:id="1598" w:author="Martin Ćosić" w:date="2018-02-16T16:32:00Z"/>
        </w:rPr>
      </w:pPr>
    </w:p>
    <w:p w14:paraId="4F134485" w14:textId="465A6F45" w:rsidR="004F201A" w:rsidDel="00584997" w:rsidRDefault="004F201A" w:rsidP="00A24662">
      <w:pPr>
        <w:rPr>
          <w:del w:id="1599" w:author="Martin Ćosić" w:date="2018-02-16T16:32:00Z"/>
        </w:rPr>
      </w:pPr>
    </w:p>
    <w:p w14:paraId="37015018" w14:textId="167692F0" w:rsidR="004F201A" w:rsidDel="00584997" w:rsidRDefault="004F201A" w:rsidP="00A24662">
      <w:pPr>
        <w:rPr>
          <w:del w:id="1600" w:author="Martin Ćosić" w:date="2018-02-16T16:32:00Z"/>
        </w:rPr>
      </w:pPr>
    </w:p>
    <w:p w14:paraId="3588166D" w14:textId="3368FB0E" w:rsidR="004F201A" w:rsidDel="00584997" w:rsidRDefault="004F201A" w:rsidP="00A24662">
      <w:pPr>
        <w:rPr>
          <w:del w:id="1601" w:author="Martin Ćosić" w:date="2018-02-16T16:32:00Z"/>
        </w:rPr>
      </w:pPr>
    </w:p>
    <w:p w14:paraId="06C9E2DB" w14:textId="71AF3143" w:rsidR="004F201A" w:rsidDel="00584997" w:rsidRDefault="004F201A" w:rsidP="00A24662">
      <w:pPr>
        <w:rPr>
          <w:del w:id="1602" w:author="Martin Ćosić" w:date="2018-02-16T16:32:00Z"/>
        </w:rPr>
      </w:pPr>
    </w:p>
    <w:p w14:paraId="7E90C825" w14:textId="77777777" w:rsidR="00FD16FC" w:rsidRPr="00A24662" w:rsidRDefault="00FD16FC" w:rsidP="00A24662"/>
    <w:p w14:paraId="59C37383" w14:textId="1A15EC09" w:rsidR="00855AE1" w:rsidRPr="007266A1" w:rsidRDefault="00855AE1" w:rsidP="00855AE1">
      <w:pPr>
        <w:pStyle w:val="Heading1"/>
        <w:rPr>
          <w:color w:val="auto"/>
          <w:sz w:val="24"/>
          <w:szCs w:val="24"/>
        </w:rPr>
      </w:pPr>
      <w:bookmarkStart w:id="1603" w:name="_Toc506563206"/>
      <w:r w:rsidRPr="007266A1">
        <w:rPr>
          <w:color w:val="auto"/>
          <w:sz w:val="24"/>
          <w:szCs w:val="24"/>
        </w:rPr>
        <w:lastRenderedPageBreak/>
        <w:t>5.2. UC POS 0</w:t>
      </w:r>
      <w:r w:rsidR="002D019D">
        <w:rPr>
          <w:color w:val="auto"/>
          <w:sz w:val="24"/>
          <w:szCs w:val="24"/>
        </w:rPr>
        <w:t>2</w:t>
      </w:r>
      <w:r w:rsidR="002C1558">
        <w:rPr>
          <w:color w:val="auto"/>
          <w:sz w:val="24"/>
          <w:szCs w:val="24"/>
        </w:rPr>
        <w:t>1</w:t>
      </w:r>
      <w:r>
        <w:rPr>
          <w:color w:val="auto"/>
          <w:sz w:val="24"/>
          <w:szCs w:val="24"/>
        </w:rPr>
        <w:t xml:space="preserve">: Update payment </w:t>
      </w:r>
      <w:proofErr w:type="spellStart"/>
      <w:r>
        <w:rPr>
          <w:color w:val="auto"/>
          <w:sz w:val="24"/>
          <w:szCs w:val="24"/>
        </w:rPr>
        <w:t>d</w:t>
      </w:r>
      <w:r w:rsidRPr="007266A1">
        <w:rPr>
          <w:color w:val="auto"/>
          <w:sz w:val="24"/>
          <w:szCs w:val="24"/>
        </w:rPr>
        <w:t>efiniton</w:t>
      </w:r>
      <w:bookmarkEnd w:id="1603"/>
      <w:proofErr w:type="spellEnd"/>
    </w:p>
    <w:p w14:paraId="3A335FBA" w14:textId="77777777" w:rsidR="00855AE1" w:rsidRDefault="00855AE1" w:rsidP="00855AE1"/>
    <w:p w14:paraId="45C4A5B1" w14:textId="776D7C69" w:rsidR="00855AE1" w:rsidRPr="00FB52CE" w:rsidRDefault="00855AE1" w:rsidP="00855AE1">
      <w:pPr>
        <w:jc w:val="both"/>
        <w:rPr>
          <w:rFonts w:ascii="Arial" w:hAnsi="Arial" w:cs="Arial"/>
        </w:rPr>
      </w:pPr>
      <w:r>
        <w:rPr>
          <w:rFonts w:ascii="Arial" w:hAnsi="Arial" w:cs="Arial"/>
        </w:rPr>
        <w:t>Payment definition data is possible to change in web application.</w:t>
      </w:r>
    </w:p>
    <w:p w14:paraId="24155E08" w14:textId="77777777" w:rsidR="00855AE1" w:rsidRPr="00FB52CE" w:rsidRDefault="00855AE1" w:rsidP="00855AE1">
      <w:pPr>
        <w:jc w:val="both"/>
        <w:rPr>
          <w:rFonts w:ascii="Arial" w:hAnsi="Arial" w:cs="Arial"/>
        </w:rPr>
      </w:pPr>
    </w:p>
    <w:p w14:paraId="62C50D81" w14:textId="77777777" w:rsidR="00855AE1" w:rsidRPr="00FB52CE" w:rsidRDefault="00855AE1" w:rsidP="00855AE1">
      <w:pPr>
        <w:spacing w:after="120"/>
        <w:rPr>
          <w:rFonts w:ascii="Arial" w:hAnsi="Arial" w:cs="Arial"/>
        </w:rPr>
      </w:pPr>
      <w:r w:rsidRPr="00FB52CE">
        <w:rPr>
          <w:rFonts w:ascii="Arial" w:hAnsi="Arial" w:cs="Arial"/>
          <w:b/>
        </w:rPr>
        <w:t>Preconditions</w:t>
      </w:r>
    </w:p>
    <w:p w14:paraId="45061C1B" w14:textId="5B14B278" w:rsidR="00DA7846" w:rsidRPr="000025D7" w:rsidRDefault="00DA7846" w:rsidP="006348AF">
      <w:pPr>
        <w:pStyle w:val="ListParagraph"/>
        <w:numPr>
          <w:ilvl w:val="0"/>
          <w:numId w:val="18"/>
        </w:numPr>
        <w:rPr>
          <w:rFonts w:ascii="Arial" w:hAnsi="Arial" w:cs="Arial"/>
        </w:rPr>
      </w:pPr>
      <w:proofErr w:type="gramStart"/>
      <w:r>
        <w:rPr>
          <w:rFonts w:ascii="Arial" w:hAnsi="Arial" w:cs="Arial"/>
        </w:rPr>
        <w:t>p</w:t>
      </w:r>
      <w:r w:rsidR="00855AE1" w:rsidRPr="00DA7846">
        <w:rPr>
          <w:rFonts w:ascii="Arial" w:hAnsi="Arial" w:cs="Arial"/>
        </w:rPr>
        <w:t>ayment</w:t>
      </w:r>
      <w:proofErr w:type="gramEnd"/>
      <w:r w:rsidR="00855AE1" w:rsidRPr="00DA7846">
        <w:rPr>
          <w:rFonts w:ascii="Arial" w:hAnsi="Arial" w:cs="Arial"/>
        </w:rPr>
        <w:t xml:space="preserve"> definition should exist in the system. </w:t>
      </w:r>
    </w:p>
    <w:p w14:paraId="79EDD42D" w14:textId="57507785" w:rsidR="00855AE1" w:rsidRPr="00FB52CE" w:rsidRDefault="00855AE1" w:rsidP="00855AE1">
      <w:pPr>
        <w:spacing w:before="240" w:after="120"/>
        <w:rPr>
          <w:rFonts w:ascii="Arial" w:hAnsi="Arial" w:cs="Arial"/>
        </w:rPr>
      </w:pPr>
      <w:r w:rsidRPr="00FB52CE">
        <w:rPr>
          <w:rFonts w:ascii="Arial" w:hAnsi="Arial" w:cs="Arial"/>
          <w:b/>
        </w:rPr>
        <w:t>Trigger</w:t>
      </w:r>
    </w:p>
    <w:p w14:paraId="33F1BC8F" w14:textId="183DFA95" w:rsidR="00855AE1" w:rsidRDefault="00855AE1" w:rsidP="00855AE1">
      <w:pPr>
        <w:spacing w:after="120"/>
        <w:rPr>
          <w:rFonts w:ascii="Arial" w:hAnsi="Arial" w:cs="Arial"/>
        </w:rPr>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sidR="00DA3E2F">
        <w:rPr>
          <w:rFonts w:ascii="Arial" w:hAnsi="Arial" w:cs="Arial"/>
          <w:i/>
        </w:rPr>
        <w:t>Payment definitions</w:t>
      </w:r>
      <w:r w:rsidRPr="00FB52CE">
        <w:rPr>
          <w:rFonts w:ascii="Arial" w:hAnsi="Arial" w:cs="Arial"/>
        </w:rPr>
        <w:t xml:space="preserve"> level</w:t>
      </w:r>
      <w:r>
        <w:rPr>
          <w:rFonts w:ascii="Arial" w:hAnsi="Arial" w:cs="Arial"/>
        </w:rPr>
        <w:t xml:space="preserve"> </w:t>
      </w:r>
    </w:p>
    <w:p w14:paraId="5BDB7750" w14:textId="1CC2D1AA" w:rsidR="00855AE1" w:rsidRDefault="00834975" w:rsidP="00855AE1">
      <w:pPr>
        <w:jc w:val="both"/>
        <w:rPr>
          <w:rFonts w:ascii="Arial" w:hAnsi="Arial" w:cs="Arial"/>
        </w:rPr>
      </w:pPr>
      <w:r>
        <w:rPr>
          <w:rFonts w:ascii="Arial" w:hAnsi="Arial" w:cs="Arial"/>
        </w:rPr>
        <w:t>S</w:t>
      </w:r>
      <w:r w:rsidR="00855AE1">
        <w:rPr>
          <w:rFonts w:ascii="Arial" w:hAnsi="Arial" w:cs="Arial"/>
        </w:rPr>
        <w:t>ear</w:t>
      </w:r>
      <w:r w:rsidR="00DA3E2F">
        <w:rPr>
          <w:rFonts w:ascii="Arial" w:hAnsi="Arial" w:cs="Arial"/>
        </w:rPr>
        <w:t xml:space="preserve">ch first for existing payment definition </w:t>
      </w:r>
      <w:r>
        <w:rPr>
          <w:rFonts w:ascii="Arial" w:hAnsi="Arial" w:cs="Arial"/>
        </w:rPr>
        <w:t xml:space="preserve">which </w:t>
      </w:r>
      <w:r w:rsidR="00DA3E2F">
        <w:rPr>
          <w:rFonts w:ascii="Arial" w:hAnsi="Arial" w:cs="Arial"/>
        </w:rPr>
        <w:t>y</w:t>
      </w:r>
      <w:r w:rsidR="00855AE1">
        <w:rPr>
          <w:rFonts w:ascii="Arial" w:hAnsi="Arial" w:cs="Arial"/>
        </w:rPr>
        <w:t xml:space="preserve">ou want </w:t>
      </w:r>
      <w:r w:rsidR="00DA3E2F">
        <w:rPr>
          <w:rFonts w:ascii="Arial" w:hAnsi="Arial" w:cs="Arial"/>
        </w:rPr>
        <w:t>to change, then click on it to open details:</w:t>
      </w:r>
    </w:p>
    <w:p w14:paraId="16888A07" w14:textId="77777777" w:rsidR="00855AE1" w:rsidRDefault="00855AE1" w:rsidP="00855AE1"/>
    <w:p w14:paraId="0F23E17F" w14:textId="78F22EB0" w:rsidR="00855AE1" w:rsidRDefault="00A7430F" w:rsidP="00855AE1">
      <w:r>
        <w:rPr>
          <w:noProof/>
          <w:lang w:val="sk-SK" w:eastAsia="sk-SK"/>
        </w:rPr>
        <w:drawing>
          <wp:inline distT="0" distB="0" distL="0" distR="0" wp14:anchorId="7C030C6F" wp14:editId="28385388">
            <wp:extent cx="6360160" cy="244284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60160" cy="2442845"/>
                    </a:xfrm>
                    <a:prstGeom prst="rect">
                      <a:avLst/>
                    </a:prstGeom>
                    <a:noFill/>
                    <a:ln>
                      <a:noFill/>
                    </a:ln>
                  </pic:spPr>
                </pic:pic>
              </a:graphicData>
            </a:graphic>
          </wp:inline>
        </w:drawing>
      </w:r>
    </w:p>
    <w:p w14:paraId="6E8E8C64" w14:textId="77777777" w:rsidR="00855AE1" w:rsidRDefault="00855AE1" w:rsidP="00855AE1"/>
    <w:p w14:paraId="6DACCE90" w14:textId="77777777" w:rsidR="00855AE1" w:rsidRDefault="00855AE1" w:rsidP="00855AE1">
      <w:pPr>
        <w:jc w:val="both"/>
      </w:pPr>
    </w:p>
    <w:p w14:paraId="625C7D4D" w14:textId="5DEBE8BC" w:rsidR="00834975" w:rsidRDefault="00855AE1" w:rsidP="00855AE1">
      <w:pPr>
        <w:jc w:val="both"/>
      </w:pPr>
      <w:r>
        <w:t xml:space="preserve">Click on the </w:t>
      </w:r>
      <w:r w:rsidRPr="009E7515">
        <w:rPr>
          <w:color w:val="FFFFFF" w:themeColor="background1"/>
          <w:highlight w:val="blue"/>
        </w:rPr>
        <w:t>Update payment de</w:t>
      </w:r>
      <w:r>
        <w:rPr>
          <w:color w:val="FFFFFF" w:themeColor="background1"/>
          <w:highlight w:val="blue"/>
        </w:rPr>
        <w:t>f</w:t>
      </w:r>
      <w:r w:rsidR="00A7430F">
        <w:rPr>
          <w:color w:val="FFFFFF" w:themeColor="background1"/>
          <w:highlight w:val="blue"/>
        </w:rPr>
        <w:t>.</w:t>
      </w:r>
      <w:r w:rsidRPr="009E7515">
        <w:rPr>
          <w:color w:val="FFFFFF" w:themeColor="background1"/>
        </w:rPr>
        <w:t xml:space="preserve"> </w:t>
      </w:r>
      <w:r>
        <w:t xml:space="preserve">button, the following window appears where user can change undimmed fields and confirm changes by </w:t>
      </w:r>
      <w:r w:rsidRPr="006B71AA">
        <w:rPr>
          <w:i/>
        </w:rPr>
        <w:t>OK</w:t>
      </w:r>
      <w:r>
        <w:t xml:space="preserve"> </w:t>
      </w:r>
      <w:commentRangeStart w:id="1604"/>
      <w:commentRangeStart w:id="1605"/>
      <w:r>
        <w:t>button</w:t>
      </w:r>
      <w:commentRangeEnd w:id="1604"/>
      <w:r w:rsidR="00A7430F">
        <w:rPr>
          <w:rStyle w:val="CommentReference"/>
        </w:rPr>
        <w:commentReference w:id="1604"/>
      </w:r>
      <w:commentRangeEnd w:id="1605"/>
      <w:r w:rsidR="00712E40">
        <w:rPr>
          <w:rStyle w:val="CommentReference"/>
        </w:rPr>
        <w:commentReference w:id="1605"/>
      </w:r>
      <w:r>
        <w:t>:</w:t>
      </w:r>
    </w:p>
    <w:p w14:paraId="01B9BEF2" w14:textId="59F7EB22" w:rsidR="00855AE1" w:rsidRDefault="00855AE1" w:rsidP="00855AE1">
      <w:r>
        <w:t xml:space="preserve">                 </w:t>
      </w:r>
    </w:p>
    <w:p w14:paraId="0E394C25" w14:textId="60C68C27" w:rsidR="004F201A" w:rsidRDefault="004F201A" w:rsidP="00855AE1"/>
    <w:p w14:paraId="3BFB99C5" w14:textId="0E8BAB08" w:rsidR="004F201A" w:rsidRDefault="00A7430F" w:rsidP="00855AE1">
      <w:r>
        <w:rPr>
          <w:noProof/>
          <w:lang w:val="sk-SK" w:eastAsia="sk-SK"/>
        </w:rPr>
        <w:drawing>
          <wp:inline distT="0" distB="0" distL="0" distR="0" wp14:anchorId="33375208" wp14:editId="31651963">
            <wp:extent cx="6360160" cy="176085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60160" cy="1760855"/>
                    </a:xfrm>
                    <a:prstGeom prst="rect">
                      <a:avLst/>
                    </a:prstGeom>
                    <a:noFill/>
                    <a:ln>
                      <a:noFill/>
                    </a:ln>
                  </pic:spPr>
                </pic:pic>
              </a:graphicData>
            </a:graphic>
          </wp:inline>
        </w:drawing>
      </w:r>
    </w:p>
    <w:p w14:paraId="00C8F254" w14:textId="1225B0C3" w:rsidR="004F201A" w:rsidDel="00584997" w:rsidRDefault="004F201A" w:rsidP="00855AE1">
      <w:pPr>
        <w:rPr>
          <w:del w:id="1606" w:author="Martin Ćosić" w:date="2018-02-16T16:33:00Z"/>
        </w:rPr>
      </w:pPr>
    </w:p>
    <w:p w14:paraId="6282081C" w14:textId="30FD6694" w:rsidR="004F201A" w:rsidDel="00584997" w:rsidRDefault="004F201A" w:rsidP="00855AE1">
      <w:pPr>
        <w:rPr>
          <w:del w:id="1607" w:author="Martin Ćosić" w:date="2018-02-16T16:33:00Z"/>
        </w:rPr>
      </w:pPr>
    </w:p>
    <w:p w14:paraId="5965A92F" w14:textId="7D28B3EE" w:rsidR="004F201A" w:rsidDel="00584997" w:rsidRDefault="004F201A" w:rsidP="00855AE1">
      <w:pPr>
        <w:rPr>
          <w:del w:id="1608" w:author="Martin Ćosić" w:date="2018-02-16T16:33:00Z"/>
        </w:rPr>
      </w:pPr>
    </w:p>
    <w:p w14:paraId="73279F8C" w14:textId="3DA01C82" w:rsidR="00A7430F" w:rsidDel="00584997" w:rsidRDefault="00A7430F" w:rsidP="00855AE1">
      <w:pPr>
        <w:rPr>
          <w:del w:id="1609" w:author="Martin Ćosić" w:date="2018-02-16T16:33:00Z"/>
        </w:rPr>
      </w:pPr>
    </w:p>
    <w:p w14:paraId="55DE2F22" w14:textId="38B6BE06" w:rsidR="00A7430F" w:rsidDel="00584997" w:rsidRDefault="00A7430F" w:rsidP="00855AE1">
      <w:pPr>
        <w:rPr>
          <w:del w:id="1610" w:author="Martin Ćosić" w:date="2018-02-16T16:33:00Z"/>
        </w:rPr>
      </w:pPr>
    </w:p>
    <w:p w14:paraId="23170AE1" w14:textId="47BFC9D1" w:rsidR="004F201A" w:rsidDel="00584997" w:rsidRDefault="004F201A" w:rsidP="00855AE1">
      <w:pPr>
        <w:rPr>
          <w:del w:id="1611" w:author="Martin Ćosić" w:date="2018-02-16T16:33:00Z"/>
        </w:rPr>
      </w:pPr>
    </w:p>
    <w:p w14:paraId="0EAE237C" w14:textId="53CE1D9B" w:rsidR="00255A7B" w:rsidRPr="007266A1" w:rsidRDefault="00255A7B" w:rsidP="00255A7B">
      <w:pPr>
        <w:pStyle w:val="Heading1"/>
        <w:rPr>
          <w:color w:val="auto"/>
          <w:sz w:val="24"/>
          <w:szCs w:val="24"/>
        </w:rPr>
      </w:pPr>
      <w:bookmarkStart w:id="1612" w:name="_Toc506563207"/>
      <w:r w:rsidRPr="007266A1">
        <w:rPr>
          <w:color w:val="auto"/>
          <w:sz w:val="24"/>
          <w:szCs w:val="24"/>
        </w:rPr>
        <w:lastRenderedPageBreak/>
        <w:t>5.2. UC POS 0</w:t>
      </w:r>
      <w:r>
        <w:rPr>
          <w:color w:val="auto"/>
          <w:sz w:val="24"/>
          <w:szCs w:val="24"/>
        </w:rPr>
        <w:t>2</w:t>
      </w:r>
      <w:r w:rsidR="002C1558">
        <w:rPr>
          <w:color w:val="auto"/>
          <w:sz w:val="24"/>
          <w:szCs w:val="24"/>
        </w:rPr>
        <w:t>2</w:t>
      </w:r>
      <w:r>
        <w:rPr>
          <w:color w:val="auto"/>
          <w:sz w:val="24"/>
          <w:szCs w:val="24"/>
        </w:rPr>
        <w:t>: Update payment definition validity</w:t>
      </w:r>
      <w:bookmarkEnd w:id="1612"/>
    </w:p>
    <w:p w14:paraId="49940033" w14:textId="77777777" w:rsidR="00255A7B" w:rsidRDefault="00255A7B" w:rsidP="00255A7B"/>
    <w:p w14:paraId="4DD8768E" w14:textId="3B149CEA" w:rsidR="00255A7B" w:rsidRPr="00FB52CE" w:rsidRDefault="00255A7B" w:rsidP="00255A7B">
      <w:pPr>
        <w:jc w:val="both"/>
        <w:rPr>
          <w:rFonts w:ascii="Arial" w:hAnsi="Arial" w:cs="Arial"/>
        </w:rPr>
      </w:pPr>
      <w:r>
        <w:rPr>
          <w:rFonts w:ascii="Arial" w:hAnsi="Arial" w:cs="Arial"/>
        </w:rPr>
        <w:t>Payment definition validity is possible to change in web application.</w:t>
      </w:r>
    </w:p>
    <w:p w14:paraId="04490353" w14:textId="77777777" w:rsidR="00255A7B" w:rsidRPr="00FB52CE" w:rsidRDefault="00255A7B" w:rsidP="00255A7B">
      <w:pPr>
        <w:jc w:val="both"/>
        <w:rPr>
          <w:rFonts w:ascii="Arial" w:hAnsi="Arial" w:cs="Arial"/>
        </w:rPr>
      </w:pPr>
    </w:p>
    <w:p w14:paraId="0011438C" w14:textId="77777777" w:rsidR="00255A7B" w:rsidRPr="00FB52CE" w:rsidRDefault="00255A7B" w:rsidP="00255A7B">
      <w:pPr>
        <w:spacing w:after="120"/>
        <w:rPr>
          <w:rFonts w:ascii="Arial" w:hAnsi="Arial" w:cs="Arial"/>
        </w:rPr>
      </w:pPr>
      <w:r w:rsidRPr="00FB52CE">
        <w:rPr>
          <w:rFonts w:ascii="Arial" w:hAnsi="Arial" w:cs="Arial"/>
          <w:b/>
        </w:rPr>
        <w:t>Preconditions</w:t>
      </w:r>
    </w:p>
    <w:p w14:paraId="315914C6" w14:textId="77777777" w:rsidR="00255A7B" w:rsidRPr="000025D7" w:rsidRDefault="00255A7B" w:rsidP="00255A7B">
      <w:pPr>
        <w:pStyle w:val="ListParagraph"/>
        <w:numPr>
          <w:ilvl w:val="0"/>
          <w:numId w:val="18"/>
        </w:numPr>
        <w:rPr>
          <w:rFonts w:ascii="Arial" w:hAnsi="Arial" w:cs="Arial"/>
        </w:rPr>
      </w:pPr>
      <w:proofErr w:type="gramStart"/>
      <w:r>
        <w:rPr>
          <w:rFonts w:ascii="Arial" w:hAnsi="Arial" w:cs="Arial"/>
        </w:rPr>
        <w:t>p</w:t>
      </w:r>
      <w:r w:rsidRPr="00DA7846">
        <w:rPr>
          <w:rFonts w:ascii="Arial" w:hAnsi="Arial" w:cs="Arial"/>
        </w:rPr>
        <w:t>ayment</w:t>
      </w:r>
      <w:proofErr w:type="gramEnd"/>
      <w:r w:rsidRPr="00DA7846">
        <w:rPr>
          <w:rFonts w:ascii="Arial" w:hAnsi="Arial" w:cs="Arial"/>
        </w:rPr>
        <w:t xml:space="preserve"> definition should exist in the system. </w:t>
      </w:r>
    </w:p>
    <w:p w14:paraId="417EAB46" w14:textId="77777777" w:rsidR="00255A7B" w:rsidRPr="00FB52CE" w:rsidRDefault="00255A7B" w:rsidP="00255A7B">
      <w:pPr>
        <w:spacing w:before="240" w:after="120"/>
        <w:rPr>
          <w:rFonts w:ascii="Arial" w:hAnsi="Arial" w:cs="Arial"/>
        </w:rPr>
      </w:pPr>
      <w:r w:rsidRPr="00FB52CE">
        <w:rPr>
          <w:rFonts w:ascii="Arial" w:hAnsi="Arial" w:cs="Arial"/>
          <w:b/>
        </w:rPr>
        <w:t>Trigger</w:t>
      </w:r>
    </w:p>
    <w:p w14:paraId="706B3883" w14:textId="2897B515" w:rsidR="00255A7B" w:rsidRDefault="00255A7B" w:rsidP="00255A7B">
      <w:pPr>
        <w:jc w:val="both"/>
        <w:rPr>
          <w:rFonts w:ascii="Arial" w:hAnsi="Arial" w:cs="Arial"/>
        </w:rPr>
      </w:pPr>
      <w:r>
        <w:rPr>
          <w:rFonts w:ascii="Arial" w:hAnsi="Arial" w:cs="Arial"/>
        </w:rPr>
        <w:t>Search first for existing entity for which you want to change validity of Payment definition</w:t>
      </w:r>
    </w:p>
    <w:p w14:paraId="5C63DA05" w14:textId="77777777" w:rsidR="00255A7B" w:rsidRDefault="00255A7B" w:rsidP="00255A7B"/>
    <w:p w14:paraId="5D59A707" w14:textId="4CFF90A9" w:rsidR="009D64BC" w:rsidRDefault="009D64BC" w:rsidP="00AF7F99">
      <w:pPr>
        <w:pStyle w:val="ListParagraph"/>
        <w:numPr>
          <w:ilvl w:val="0"/>
          <w:numId w:val="110"/>
        </w:numPr>
        <w:jc w:val="both"/>
      </w:pPr>
      <w:r>
        <w:t>for Contract</w:t>
      </w:r>
    </w:p>
    <w:p w14:paraId="035D8062" w14:textId="77040A50" w:rsidR="009D64BC" w:rsidRDefault="009D64BC" w:rsidP="0064035F">
      <w:pPr>
        <w:jc w:val="both"/>
      </w:pPr>
    </w:p>
    <w:p w14:paraId="710CA7BB" w14:textId="25436D38" w:rsidR="009D64BC" w:rsidRDefault="009D64BC" w:rsidP="0064035F">
      <w:pPr>
        <w:jc w:val="both"/>
      </w:pPr>
      <w:proofErr w:type="gramStart"/>
      <w:r>
        <w:t>on</w:t>
      </w:r>
      <w:proofErr w:type="gramEnd"/>
      <w:r>
        <w:t xml:space="preserve"> selected Contract click on </w:t>
      </w:r>
      <w:r w:rsidRPr="00AF7F99">
        <w:rPr>
          <w:color w:val="FFFFFF" w:themeColor="background1"/>
          <w:highlight w:val="blue"/>
        </w:rPr>
        <w:t>Update c</w:t>
      </w:r>
      <w:r w:rsidR="0064035F" w:rsidRPr="00AF7F99">
        <w:rPr>
          <w:color w:val="FFFFFF" w:themeColor="background1"/>
          <w:highlight w:val="blue"/>
        </w:rPr>
        <w:t>o</w:t>
      </w:r>
      <w:r w:rsidRPr="00AF7F99">
        <w:rPr>
          <w:color w:val="FFFFFF" w:themeColor="background1"/>
          <w:highlight w:val="blue"/>
        </w:rPr>
        <w:t>nt. wizard</w:t>
      </w:r>
    </w:p>
    <w:p w14:paraId="2896DA92" w14:textId="7424B24B" w:rsidR="009D64BC" w:rsidRDefault="009D64BC" w:rsidP="0064035F">
      <w:pPr>
        <w:jc w:val="both"/>
        <w:rPr>
          <w:ins w:id="1613" w:author="Martin Ćosić" w:date="2018-02-16T16:33:00Z"/>
        </w:rPr>
      </w:pPr>
      <w:r>
        <w:rPr>
          <w:noProof/>
          <w:lang w:val="sk-SK" w:eastAsia="sk-SK"/>
        </w:rPr>
        <w:drawing>
          <wp:inline distT="0" distB="0" distL="0" distR="0" wp14:anchorId="3E801FC6" wp14:editId="4669E28D">
            <wp:extent cx="6360160" cy="1692275"/>
            <wp:effectExtent l="0" t="0" r="254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0160" cy="1692275"/>
                    </a:xfrm>
                    <a:prstGeom prst="rect">
                      <a:avLst/>
                    </a:prstGeom>
                    <a:noFill/>
                    <a:ln>
                      <a:noFill/>
                    </a:ln>
                  </pic:spPr>
                </pic:pic>
              </a:graphicData>
            </a:graphic>
          </wp:inline>
        </w:drawing>
      </w:r>
    </w:p>
    <w:p w14:paraId="3ED8DDB5" w14:textId="77777777" w:rsidR="00584997" w:rsidRDefault="00584997" w:rsidP="0064035F">
      <w:pPr>
        <w:jc w:val="both"/>
      </w:pPr>
    </w:p>
    <w:p w14:paraId="7C2D9D78" w14:textId="77777777" w:rsidR="009D64BC" w:rsidRDefault="009D64BC" w:rsidP="0064035F">
      <w:pPr>
        <w:jc w:val="both"/>
      </w:pPr>
    </w:p>
    <w:p w14:paraId="627298B0" w14:textId="54CF4F02" w:rsidR="009D64BC" w:rsidRDefault="009D64BC" w:rsidP="0064035F">
      <w:pPr>
        <w:jc w:val="both"/>
      </w:pPr>
      <w:r>
        <w:t xml:space="preserve">And </w:t>
      </w:r>
      <w:r w:rsidR="007232B4">
        <w:t>go to step 3.Pa</w:t>
      </w:r>
      <w:r>
        <w:t>yment definition to change Date to.</w:t>
      </w:r>
    </w:p>
    <w:p w14:paraId="6AB4F671" w14:textId="456D4F8C" w:rsidR="009D64BC" w:rsidRDefault="009D64BC" w:rsidP="0064035F">
      <w:pPr>
        <w:jc w:val="both"/>
      </w:pPr>
      <w:r>
        <w:rPr>
          <w:noProof/>
          <w:lang w:val="sk-SK" w:eastAsia="sk-SK"/>
        </w:rPr>
        <w:drawing>
          <wp:inline distT="0" distB="0" distL="0" distR="0" wp14:anchorId="11336A81" wp14:editId="423B2EF2">
            <wp:extent cx="6366510" cy="14192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6510" cy="1419225"/>
                    </a:xfrm>
                    <a:prstGeom prst="rect">
                      <a:avLst/>
                    </a:prstGeom>
                    <a:noFill/>
                    <a:ln>
                      <a:noFill/>
                    </a:ln>
                  </pic:spPr>
                </pic:pic>
              </a:graphicData>
            </a:graphic>
          </wp:inline>
        </w:drawing>
      </w:r>
    </w:p>
    <w:p w14:paraId="0D917D70" w14:textId="77777777" w:rsidR="007232B4" w:rsidRDefault="007232B4" w:rsidP="0064035F">
      <w:pPr>
        <w:jc w:val="both"/>
      </w:pPr>
    </w:p>
    <w:p w14:paraId="1CFC5385" w14:textId="4140585A" w:rsidR="00255A7B" w:rsidRDefault="00255A7B" w:rsidP="00AF7F99">
      <w:pPr>
        <w:pStyle w:val="ListParagraph"/>
        <w:numPr>
          <w:ilvl w:val="0"/>
          <w:numId w:val="110"/>
        </w:numPr>
        <w:jc w:val="both"/>
      </w:pPr>
      <w:r>
        <w:t>for Retailer</w:t>
      </w:r>
    </w:p>
    <w:p w14:paraId="5DF2DBE7" w14:textId="6DE76A95" w:rsidR="009D64BC" w:rsidRDefault="009D64BC" w:rsidP="00AF7F99">
      <w:pPr>
        <w:jc w:val="both"/>
      </w:pPr>
      <w:r>
        <w:br/>
      </w:r>
      <w:proofErr w:type="gramStart"/>
      <w:r>
        <w:t>on</w:t>
      </w:r>
      <w:proofErr w:type="gramEnd"/>
      <w:r>
        <w:t xml:space="preserve"> selected Retailer click on </w:t>
      </w:r>
      <w:r w:rsidRPr="00AF7F99">
        <w:rPr>
          <w:color w:val="FFFFFF" w:themeColor="background1"/>
          <w:highlight w:val="blue"/>
        </w:rPr>
        <w:t>Update ret. wizard</w:t>
      </w:r>
    </w:p>
    <w:p w14:paraId="5C8A4F22" w14:textId="4710069C" w:rsidR="004C1F05" w:rsidRDefault="004C1F05">
      <w:pPr>
        <w:jc w:val="both"/>
        <w:rPr>
          <w:ins w:id="1614" w:author="Martin Ćosić" w:date="2018-02-16T16:33:00Z"/>
        </w:rPr>
      </w:pPr>
      <w:r>
        <w:rPr>
          <w:noProof/>
          <w:lang w:val="sk-SK" w:eastAsia="sk-SK"/>
        </w:rPr>
        <w:drawing>
          <wp:inline distT="0" distB="0" distL="0" distR="0" wp14:anchorId="71A9EAB2" wp14:editId="5D563B27">
            <wp:extent cx="6360795" cy="1558290"/>
            <wp:effectExtent l="0" t="0" r="1905"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60795" cy="1558290"/>
                    </a:xfrm>
                    <a:prstGeom prst="rect">
                      <a:avLst/>
                    </a:prstGeom>
                    <a:noFill/>
                    <a:ln>
                      <a:noFill/>
                    </a:ln>
                  </pic:spPr>
                </pic:pic>
              </a:graphicData>
            </a:graphic>
          </wp:inline>
        </w:drawing>
      </w:r>
    </w:p>
    <w:p w14:paraId="4CDA721A" w14:textId="0DD780BF" w:rsidR="00584997" w:rsidRDefault="00584997">
      <w:pPr>
        <w:jc w:val="both"/>
        <w:rPr>
          <w:ins w:id="1615" w:author="Martin Ćosić" w:date="2018-02-16T16:33:00Z"/>
        </w:rPr>
      </w:pPr>
    </w:p>
    <w:p w14:paraId="1F72E0A7" w14:textId="77777777" w:rsidR="00584997" w:rsidRDefault="00584997">
      <w:pPr>
        <w:jc w:val="both"/>
      </w:pPr>
    </w:p>
    <w:p w14:paraId="7D50901B" w14:textId="6F47FBB2" w:rsidR="004C1F05" w:rsidRDefault="004C1F05">
      <w:pPr>
        <w:jc w:val="both"/>
      </w:pPr>
    </w:p>
    <w:p w14:paraId="4C883C43" w14:textId="04824A0F" w:rsidR="009D64BC" w:rsidRDefault="009D64BC" w:rsidP="009D64BC">
      <w:pPr>
        <w:jc w:val="both"/>
      </w:pPr>
      <w:r>
        <w:lastRenderedPageBreak/>
        <w:t>And go to step 3.Payment definition to change Date to.</w:t>
      </w:r>
    </w:p>
    <w:p w14:paraId="3087FEB8" w14:textId="0122BD33" w:rsidR="00455E8A" w:rsidRDefault="00455E8A" w:rsidP="009D64BC">
      <w:pPr>
        <w:jc w:val="both"/>
      </w:pPr>
    </w:p>
    <w:p w14:paraId="2CC11190" w14:textId="1896FC6D" w:rsidR="00455E8A" w:rsidRDefault="00455E8A" w:rsidP="009D64BC">
      <w:pPr>
        <w:jc w:val="both"/>
      </w:pPr>
      <w:r>
        <w:rPr>
          <w:noProof/>
          <w:lang w:val="sk-SK" w:eastAsia="sk-SK"/>
        </w:rPr>
        <w:drawing>
          <wp:inline distT="0" distB="0" distL="0" distR="0" wp14:anchorId="122A6247" wp14:editId="1E28A6E2">
            <wp:extent cx="6353175" cy="1480820"/>
            <wp:effectExtent l="0" t="0" r="9525"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53175" cy="1480820"/>
                    </a:xfrm>
                    <a:prstGeom prst="rect">
                      <a:avLst/>
                    </a:prstGeom>
                    <a:noFill/>
                    <a:ln>
                      <a:noFill/>
                    </a:ln>
                  </pic:spPr>
                </pic:pic>
              </a:graphicData>
            </a:graphic>
          </wp:inline>
        </w:drawing>
      </w:r>
    </w:p>
    <w:p w14:paraId="378FBDD2" w14:textId="77777777" w:rsidR="004C1F05" w:rsidRDefault="004C1F05">
      <w:pPr>
        <w:jc w:val="both"/>
      </w:pPr>
    </w:p>
    <w:p w14:paraId="3CE02806" w14:textId="63A10C63" w:rsidR="00255A7B" w:rsidRDefault="00255A7B" w:rsidP="00AF7F99">
      <w:pPr>
        <w:pStyle w:val="ListParagraph"/>
        <w:numPr>
          <w:ilvl w:val="0"/>
          <w:numId w:val="110"/>
        </w:numPr>
        <w:jc w:val="both"/>
      </w:pPr>
      <w:r>
        <w:t>for Terminal</w:t>
      </w:r>
    </w:p>
    <w:p w14:paraId="34651027" w14:textId="77777777" w:rsidR="009D64BC" w:rsidRDefault="009D64BC" w:rsidP="00AF7F99">
      <w:pPr>
        <w:pStyle w:val="ListParagraph"/>
        <w:ind w:left="720"/>
        <w:jc w:val="both"/>
      </w:pPr>
    </w:p>
    <w:p w14:paraId="619F657B" w14:textId="4283174F" w:rsidR="009D64BC" w:rsidRDefault="009D64BC" w:rsidP="00AF7F99">
      <w:pPr>
        <w:jc w:val="both"/>
      </w:pPr>
      <w:proofErr w:type="gramStart"/>
      <w:r>
        <w:t>on</w:t>
      </w:r>
      <w:proofErr w:type="gramEnd"/>
      <w:r>
        <w:t xml:space="preserve"> selected Terminal click on </w:t>
      </w:r>
      <w:r w:rsidRPr="00AF7F99">
        <w:rPr>
          <w:color w:val="FFFFFF" w:themeColor="background1"/>
          <w:highlight w:val="blue"/>
        </w:rPr>
        <w:t>Update terminal</w:t>
      </w:r>
    </w:p>
    <w:p w14:paraId="50D31CFF" w14:textId="77777777" w:rsidR="009D64BC" w:rsidRDefault="009D64BC" w:rsidP="0064035F">
      <w:pPr>
        <w:jc w:val="both"/>
      </w:pPr>
    </w:p>
    <w:p w14:paraId="0891291E" w14:textId="4E73F59D" w:rsidR="00255A7B" w:rsidRDefault="00255A7B">
      <w:pPr>
        <w:jc w:val="both"/>
      </w:pPr>
      <w:r>
        <w:rPr>
          <w:noProof/>
          <w:lang w:val="sk-SK" w:eastAsia="sk-SK"/>
        </w:rPr>
        <w:drawing>
          <wp:inline distT="0" distB="0" distL="0" distR="0" wp14:anchorId="5581FCA4" wp14:editId="3E5F3E12">
            <wp:extent cx="6360795" cy="128016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60795" cy="1280160"/>
                    </a:xfrm>
                    <a:prstGeom prst="rect">
                      <a:avLst/>
                    </a:prstGeom>
                    <a:noFill/>
                    <a:ln>
                      <a:noFill/>
                    </a:ln>
                  </pic:spPr>
                </pic:pic>
              </a:graphicData>
            </a:graphic>
          </wp:inline>
        </w:drawing>
      </w:r>
    </w:p>
    <w:p w14:paraId="51A26A1E" w14:textId="77777777" w:rsidR="009D64BC" w:rsidRDefault="009D64BC">
      <w:pPr>
        <w:jc w:val="both"/>
      </w:pPr>
    </w:p>
    <w:p w14:paraId="48BC9F55" w14:textId="4318397C" w:rsidR="009D64BC" w:rsidRDefault="009D64BC" w:rsidP="009D64BC">
      <w:pPr>
        <w:jc w:val="both"/>
      </w:pPr>
      <w:r>
        <w:t>And go to step 6</w:t>
      </w:r>
      <w:r w:rsidR="007232B4">
        <w:t>.Pa</w:t>
      </w:r>
      <w:r>
        <w:t>yment definition to change Date to.</w:t>
      </w:r>
    </w:p>
    <w:p w14:paraId="1319E157" w14:textId="23C2BEF0" w:rsidR="00255A7B" w:rsidRDefault="00255A7B">
      <w:pPr>
        <w:jc w:val="both"/>
      </w:pPr>
    </w:p>
    <w:p w14:paraId="0123BD2E" w14:textId="33DB5958" w:rsidR="00255A7B" w:rsidRDefault="00255A7B">
      <w:pPr>
        <w:jc w:val="both"/>
      </w:pPr>
      <w:r>
        <w:rPr>
          <w:noProof/>
          <w:lang w:val="sk-SK" w:eastAsia="sk-SK"/>
        </w:rPr>
        <w:drawing>
          <wp:inline distT="0" distB="0" distL="0" distR="0" wp14:anchorId="7F28B900" wp14:editId="6981CE7C">
            <wp:extent cx="6309360" cy="14630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09360" cy="1463040"/>
                    </a:xfrm>
                    <a:prstGeom prst="rect">
                      <a:avLst/>
                    </a:prstGeom>
                    <a:noFill/>
                    <a:ln>
                      <a:noFill/>
                    </a:ln>
                  </pic:spPr>
                </pic:pic>
              </a:graphicData>
            </a:graphic>
          </wp:inline>
        </w:drawing>
      </w:r>
    </w:p>
    <w:p w14:paraId="1E2424C3" w14:textId="77777777" w:rsidR="00255A7B" w:rsidRDefault="00255A7B" w:rsidP="00255A7B">
      <w:pPr>
        <w:jc w:val="both"/>
      </w:pPr>
    </w:p>
    <w:p w14:paraId="6BA2FEF7" w14:textId="689ABEF6" w:rsidR="00255A7B" w:rsidRDefault="00255A7B" w:rsidP="00255A7B">
      <w:r>
        <w:t xml:space="preserve">                                            </w:t>
      </w:r>
    </w:p>
    <w:p w14:paraId="671C376C" w14:textId="77777777" w:rsidR="00255A7B" w:rsidRDefault="00255A7B" w:rsidP="00255A7B"/>
    <w:p w14:paraId="1B10D8FF" w14:textId="68091E7F" w:rsidR="00252A93" w:rsidRPr="007266A1" w:rsidRDefault="00FD16FC" w:rsidP="00252A93">
      <w:pPr>
        <w:pStyle w:val="Heading1"/>
        <w:rPr>
          <w:color w:val="auto"/>
          <w:sz w:val="24"/>
          <w:szCs w:val="24"/>
        </w:rPr>
      </w:pPr>
      <w:bookmarkStart w:id="1616" w:name="_Toc506563208"/>
      <w:r>
        <w:rPr>
          <w:color w:val="auto"/>
          <w:sz w:val="24"/>
          <w:szCs w:val="24"/>
        </w:rPr>
        <w:t>5.2. UC POS 0</w:t>
      </w:r>
      <w:r w:rsidR="00755B54">
        <w:rPr>
          <w:color w:val="auto"/>
          <w:sz w:val="24"/>
          <w:szCs w:val="24"/>
        </w:rPr>
        <w:t>2</w:t>
      </w:r>
      <w:r w:rsidR="002C1558">
        <w:rPr>
          <w:color w:val="auto"/>
          <w:sz w:val="24"/>
          <w:szCs w:val="24"/>
        </w:rPr>
        <w:t>3</w:t>
      </w:r>
      <w:r w:rsidR="00252A93">
        <w:rPr>
          <w:color w:val="auto"/>
          <w:sz w:val="24"/>
          <w:szCs w:val="24"/>
        </w:rPr>
        <w:t xml:space="preserve">: Cancel payment </w:t>
      </w:r>
      <w:proofErr w:type="spellStart"/>
      <w:r w:rsidR="00252A93">
        <w:rPr>
          <w:color w:val="auto"/>
          <w:sz w:val="24"/>
          <w:szCs w:val="24"/>
        </w:rPr>
        <w:t>d</w:t>
      </w:r>
      <w:r w:rsidR="00252A93" w:rsidRPr="007266A1">
        <w:rPr>
          <w:color w:val="auto"/>
          <w:sz w:val="24"/>
          <w:szCs w:val="24"/>
        </w:rPr>
        <w:t>efiniton</w:t>
      </w:r>
      <w:bookmarkEnd w:id="1616"/>
      <w:proofErr w:type="spellEnd"/>
    </w:p>
    <w:p w14:paraId="70616748" w14:textId="77777777" w:rsidR="00252A93" w:rsidRDefault="00252A93" w:rsidP="00252A93"/>
    <w:p w14:paraId="63C41B48" w14:textId="6D8AEFC7" w:rsidR="00252A93" w:rsidRPr="00FB52CE" w:rsidRDefault="00252A93">
      <w:pPr>
        <w:jc w:val="both"/>
        <w:rPr>
          <w:rFonts w:ascii="Arial" w:hAnsi="Arial" w:cs="Arial"/>
        </w:rPr>
      </w:pPr>
      <w:r>
        <w:rPr>
          <w:rFonts w:ascii="Arial" w:hAnsi="Arial" w:cs="Arial"/>
        </w:rPr>
        <w:t>Payment definition data is possible to c</w:t>
      </w:r>
      <w:r w:rsidR="00755B54">
        <w:rPr>
          <w:rFonts w:ascii="Arial" w:hAnsi="Arial" w:cs="Arial"/>
        </w:rPr>
        <w:t>ancel</w:t>
      </w:r>
      <w:r>
        <w:rPr>
          <w:rFonts w:ascii="Arial" w:hAnsi="Arial" w:cs="Arial"/>
        </w:rPr>
        <w:t xml:space="preserve"> in web application.</w:t>
      </w:r>
    </w:p>
    <w:p w14:paraId="7557892C" w14:textId="77777777" w:rsidR="00252A93" w:rsidRPr="00FB52CE" w:rsidRDefault="00252A93">
      <w:pPr>
        <w:jc w:val="both"/>
        <w:rPr>
          <w:rFonts w:ascii="Arial" w:hAnsi="Arial" w:cs="Arial"/>
        </w:rPr>
      </w:pPr>
    </w:p>
    <w:p w14:paraId="4AEB0853" w14:textId="77777777" w:rsidR="006769BE" w:rsidRDefault="006769BE" w:rsidP="00976224">
      <w:pPr>
        <w:spacing w:after="120"/>
        <w:jc w:val="both"/>
        <w:rPr>
          <w:rFonts w:ascii="Arial" w:hAnsi="Arial" w:cs="Arial"/>
          <w:b/>
        </w:rPr>
      </w:pPr>
    </w:p>
    <w:p w14:paraId="3A364C07" w14:textId="4FBAC381" w:rsidR="00252A93" w:rsidRPr="00FB52CE" w:rsidRDefault="00252A93" w:rsidP="00976224">
      <w:pPr>
        <w:spacing w:after="120"/>
        <w:jc w:val="both"/>
        <w:rPr>
          <w:rFonts w:ascii="Arial" w:hAnsi="Arial" w:cs="Arial"/>
        </w:rPr>
      </w:pPr>
      <w:r w:rsidRPr="00FB52CE">
        <w:rPr>
          <w:rFonts w:ascii="Arial" w:hAnsi="Arial" w:cs="Arial"/>
          <w:b/>
        </w:rPr>
        <w:t>Preconditions</w:t>
      </w:r>
    </w:p>
    <w:p w14:paraId="500F89E0" w14:textId="6F0A3B80" w:rsidR="00252A93" w:rsidRPr="000025D7" w:rsidRDefault="00252A93" w:rsidP="00976224">
      <w:pPr>
        <w:pStyle w:val="ListParagraph"/>
        <w:numPr>
          <w:ilvl w:val="0"/>
          <w:numId w:val="18"/>
        </w:numPr>
        <w:jc w:val="both"/>
        <w:rPr>
          <w:rFonts w:ascii="Arial" w:hAnsi="Arial" w:cs="Arial"/>
        </w:rPr>
      </w:pPr>
      <w:proofErr w:type="gramStart"/>
      <w:r>
        <w:rPr>
          <w:rFonts w:ascii="Arial" w:hAnsi="Arial" w:cs="Arial"/>
        </w:rPr>
        <w:t>p</w:t>
      </w:r>
      <w:r w:rsidRPr="00DA7846">
        <w:rPr>
          <w:rFonts w:ascii="Arial" w:hAnsi="Arial" w:cs="Arial"/>
        </w:rPr>
        <w:t>ayment</w:t>
      </w:r>
      <w:proofErr w:type="gramEnd"/>
      <w:r w:rsidRPr="00DA7846">
        <w:rPr>
          <w:rFonts w:ascii="Arial" w:hAnsi="Arial" w:cs="Arial"/>
        </w:rPr>
        <w:t xml:space="preserve"> definition should exist in the system</w:t>
      </w:r>
      <w:r w:rsidR="00466D7A">
        <w:rPr>
          <w:rFonts w:ascii="Arial" w:hAnsi="Arial" w:cs="Arial"/>
        </w:rPr>
        <w:t xml:space="preserve"> and be active</w:t>
      </w:r>
      <w:r w:rsidRPr="00DA7846">
        <w:rPr>
          <w:rFonts w:ascii="Arial" w:hAnsi="Arial" w:cs="Arial"/>
        </w:rPr>
        <w:t xml:space="preserve">. </w:t>
      </w:r>
    </w:p>
    <w:p w14:paraId="7F292E56" w14:textId="77777777" w:rsidR="00252A93" w:rsidRPr="00FB52CE" w:rsidRDefault="00252A93" w:rsidP="00976224">
      <w:pPr>
        <w:spacing w:before="240" w:after="120"/>
        <w:jc w:val="both"/>
        <w:rPr>
          <w:rFonts w:ascii="Arial" w:hAnsi="Arial" w:cs="Arial"/>
        </w:rPr>
      </w:pPr>
      <w:r w:rsidRPr="00FB52CE">
        <w:rPr>
          <w:rFonts w:ascii="Arial" w:hAnsi="Arial" w:cs="Arial"/>
          <w:b/>
        </w:rPr>
        <w:t>Trigger</w:t>
      </w:r>
    </w:p>
    <w:p w14:paraId="69E3A2E2" w14:textId="061D9D55" w:rsidR="00252A93" w:rsidRDefault="00252A93" w:rsidP="00976224">
      <w:pPr>
        <w:spacing w:after="120"/>
        <w:jc w:val="both"/>
        <w:rPr>
          <w:rFonts w:ascii="Arial" w:hAnsi="Arial" w:cs="Arial"/>
        </w:rPr>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Pr>
          <w:rFonts w:ascii="Arial" w:hAnsi="Arial" w:cs="Arial"/>
          <w:i/>
        </w:rPr>
        <w:t>Payment definitions</w:t>
      </w:r>
      <w:r w:rsidRPr="00FB52CE">
        <w:rPr>
          <w:rFonts w:ascii="Arial" w:hAnsi="Arial" w:cs="Arial"/>
        </w:rPr>
        <w:t xml:space="preserve"> level</w:t>
      </w:r>
    </w:p>
    <w:p w14:paraId="5CECABDD" w14:textId="3929790E" w:rsidR="00252A93" w:rsidRPr="00466D7A" w:rsidRDefault="003C1807">
      <w:pPr>
        <w:jc w:val="both"/>
        <w:rPr>
          <w:rFonts w:ascii="Arial" w:hAnsi="Arial" w:cs="Arial"/>
        </w:rPr>
      </w:pPr>
      <w:r w:rsidRPr="00466D7A">
        <w:rPr>
          <w:rFonts w:ascii="Arial" w:hAnsi="Arial" w:cs="Arial"/>
        </w:rPr>
        <w:t>S</w:t>
      </w:r>
      <w:r w:rsidR="00252A93" w:rsidRPr="00466D7A">
        <w:rPr>
          <w:rFonts w:ascii="Arial" w:hAnsi="Arial" w:cs="Arial"/>
        </w:rPr>
        <w:t>earch first for existing payment definition you want to c</w:t>
      </w:r>
      <w:r w:rsidR="00466D7A" w:rsidRPr="00466D7A">
        <w:rPr>
          <w:rFonts w:ascii="Arial" w:hAnsi="Arial" w:cs="Arial"/>
        </w:rPr>
        <w:t>ancel</w:t>
      </w:r>
      <w:r w:rsidR="00252A93" w:rsidRPr="00466D7A">
        <w:rPr>
          <w:rFonts w:ascii="Arial" w:hAnsi="Arial" w:cs="Arial"/>
        </w:rPr>
        <w:t>, then click on it to open details:</w:t>
      </w:r>
    </w:p>
    <w:p w14:paraId="22715577" w14:textId="72D42C99" w:rsidR="002A0BB3" w:rsidRPr="00466D7A" w:rsidRDefault="002A0BB3">
      <w:pPr>
        <w:jc w:val="both"/>
        <w:rPr>
          <w:rFonts w:ascii="Arial" w:hAnsi="Arial" w:cs="Arial"/>
        </w:rPr>
      </w:pPr>
    </w:p>
    <w:p w14:paraId="50BFEECE" w14:textId="0715EA40" w:rsidR="002A0BB3" w:rsidRPr="00466D7A" w:rsidRDefault="00A7430F">
      <w:pPr>
        <w:jc w:val="both"/>
        <w:rPr>
          <w:rFonts w:ascii="Arial" w:hAnsi="Arial" w:cs="Arial"/>
        </w:rPr>
      </w:pPr>
      <w:r>
        <w:rPr>
          <w:rFonts w:ascii="Arial" w:hAnsi="Arial" w:cs="Arial"/>
          <w:noProof/>
          <w:lang w:val="sk-SK" w:eastAsia="sk-SK"/>
        </w:rPr>
        <w:drawing>
          <wp:inline distT="0" distB="0" distL="0" distR="0" wp14:anchorId="14759316" wp14:editId="67A129A3">
            <wp:extent cx="6309360" cy="24688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09360" cy="2468880"/>
                    </a:xfrm>
                    <a:prstGeom prst="rect">
                      <a:avLst/>
                    </a:prstGeom>
                    <a:noFill/>
                    <a:ln>
                      <a:noFill/>
                    </a:ln>
                  </pic:spPr>
                </pic:pic>
              </a:graphicData>
            </a:graphic>
          </wp:inline>
        </w:drawing>
      </w:r>
    </w:p>
    <w:p w14:paraId="06CE0F52" w14:textId="77777777" w:rsidR="002A0BB3" w:rsidRPr="00466D7A" w:rsidRDefault="002A0BB3">
      <w:pPr>
        <w:jc w:val="both"/>
        <w:rPr>
          <w:rFonts w:ascii="Arial" w:hAnsi="Arial" w:cs="Arial"/>
        </w:rPr>
      </w:pPr>
    </w:p>
    <w:p w14:paraId="2C372FE1" w14:textId="77777777" w:rsidR="00466D7A" w:rsidRDefault="00466D7A" w:rsidP="00976224">
      <w:pPr>
        <w:jc w:val="both"/>
        <w:rPr>
          <w:rFonts w:ascii="Arial" w:hAnsi="Arial" w:cs="Arial"/>
        </w:rPr>
      </w:pPr>
    </w:p>
    <w:p w14:paraId="22820D6A" w14:textId="2B14EE02" w:rsidR="00252A93" w:rsidRPr="00976224" w:rsidRDefault="00466D7A" w:rsidP="00976224">
      <w:pPr>
        <w:jc w:val="both"/>
        <w:rPr>
          <w:rFonts w:ascii="Arial" w:hAnsi="Arial" w:cs="Arial"/>
        </w:rPr>
      </w:pPr>
      <w:r w:rsidRPr="00976224">
        <w:rPr>
          <w:rFonts w:ascii="Arial" w:hAnsi="Arial" w:cs="Arial"/>
        </w:rPr>
        <w:t>C</w:t>
      </w:r>
      <w:r w:rsidR="00EB4C9B" w:rsidRPr="00976224">
        <w:rPr>
          <w:rFonts w:ascii="Arial" w:hAnsi="Arial" w:cs="Arial"/>
        </w:rPr>
        <w:t xml:space="preserve">lick on the button </w:t>
      </w:r>
      <w:r w:rsidR="00EB4C9B" w:rsidRPr="00976224">
        <w:rPr>
          <w:rFonts w:ascii="Arial" w:hAnsi="Arial" w:cs="Arial"/>
          <w:color w:val="FFFFFF" w:themeColor="background1"/>
          <w:highlight w:val="blue"/>
        </w:rPr>
        <w:t>Cancel payment definition</w:t>
      </w:r>
      <w:r w:rsidR="00EB4C9B" w:rsidRPr="00976224">
        <w:rPr>
          <w:rFonts w:ascii="Arial" w:hAnsi="Arial" w:cs="Arial"/>
          <w:color w:val="FFFFFF" w:themeColor="background1"/>
        </w:rPr>
        <w:t xml:space="preserve"> </w:t>
      </w:r>
      <w:r w:rsidR="00EB4C9B" w:rsidRPr="00976224">
        <w:rPr>
          <w:rFonts w:ascii="Arial" w:hAnsi="Arial" w:cs="Arial"/>
        </w:rPr>
        <w:t>to</w:t>
      </w:r>
      <w:r w:rsidR="003C1807" w:rsidRPr="00976224">
        <w:rPr>
          <w:rFonts w:ascii="Arial" w:hAnsi="Arial" w:cs="Arial"/>
        </w:rPr>
        <w:t xml:space="preserve"> launch this action</w:t>
      </w:r>
      <w:r w:rsidRPr="00976224">
        <w:rPr>
          <w:rFonts w:ascii="Arial" w:hAnsi="Arial" w:cs="Arial"/>
        </w:rPr>
        <w:t xml:space="preserve"> and confirm </w:t>
      </w:r>
      <w:r>
        <w:rPr>
          <w:rFonts w:ascii="Arial" w:hAnsi="Arial" w:cs="Arial"/>
        </w:rPr>
        <w:t xml:space="preserve">cancellation </w:t>
      </w:r>
      <w:r w:rsidRPr="00976224">
        <w:rPr>
          <w:rFonts w:ascii="Arial" w:hAnsi="Arial" w:cs="Arial"/>
        </w:rPr>
        <w:t xml:space="preserve">with </w:t>
      </w:r>
      <w:r w:rsidRPr="00976224">
        <w:rPr>
          <w:rFonts w:ascii="Arial" w:hAnsi="Arial" w:cs="Arial"/>
          <w:i/>
        </w:rPr>
        <w:t>OK</w:t>
      </w:r>
      <w:r>
        <w:rPr>
          <w:rFonts w:ascii="Arial" w:hAnsi="Arial" w:cs="Arial"/>
        </w:rPr>
        <w:t xml:space="preserve"> button</w:t>
      </w:r>
      <w:r w:rsidR="003C1807" w:rsidRPr="00976224">
        <w:rPr>
          <w:rFonts w:ascii="Arial" w:hAnsi="Arial" w:cs="Arial"/>
        </w:rPr>
        <w:t>:</w:t>
      </w:r>
    </w:p>
    <w:p w14:paraId="3F7D114D" w14:textId="77777777" w:rsidR="00252A93" w:rsidRDefault="00252A93" w:rsidP="00252A93"/>
    <w:p w14:paraId="27745B80" w14:textId="5CFB9320" w:rsidR="00252A93" w:rsidRDefault="002A0BB3" w:rsidP="00252A93">
      <w:r>
        <w:t xml:space="preserve">                    </w:t>
      </w:r>
      <w:r w:rsidR="00A7430F">
        <w:rPr>
          <w:noProof/>
          <w:lang w:val="sk-SK" w:eastAsia="sk-SK"/>
        </w:rPr>
        <w:drawing>
          <wp:inline distT="0" distB="0" distL="0" distR="0" wp14:anchorId="1EEF7782" wp14:editId="181AAB7D">
            <wp:extent cx="6400800" cy="9144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00800" cy="914400"/>
                    </a:xfrm>
                    <a:prstGeom prst="rect">
                      <a:avLst/>
                    </a:prstGeom>
                    <a:noFill/>
                    <a:ln>
                      <a:noFill/>
                    </a:ln>
                  </pic:spPr>
                </pic:pic>
              </a:graphicData>
            </a:graphic>
          </wp:inline>
        </w:drawing>
      </w:r>
    </w:p>
    <w:p w14:paraId="0609F954" w14:textId="6695DFCE" w:rsidR="00252A93" w:rsidRDefault="00252A93" w:rsidP="00252A93"/>
    <w:p w14:paraId="1EB7CAD0" w14:textId="157EE0A7" w:rsidR="00252A93" w:rsidRDefault="00252A93" w:rsidP="00252A93"/>
    <w:p w14:paraId="691A5A82" w14:textId="5E75E8F5" w:rsidR="00A7430F" w:rsidRDefault="00A7430F" w:rsidP="00252A93">
      <w:r>
        <w:t>Popup message appears with information about cancelation.</w:t>
      </w:r>
    </w:p>
    <w:p w14:paraId="4C8427B3" w14:textId="746D56BB" w:rsidR="00A7430F" w:rsidRDefault="00A7430F" w:rsidP="00252A93"/>
    <w:p w14:paraId="21A5470F" w14:textId="3276C80D" w:rsidR="00A7430F" w:rsidRDefault="00A7430F" w:rsidP="00252A93">
      <w:r>
        <w:rPr>
          <w:noProof/>
          <w:lang w:val="sk-SK" w:eastAsia="sk-SK"/>
        </w:rPr>
        <w:drawing>
          <wp:inline distT="0" distB="0" distL="0" distR="0" wp14:anchorId="700E1BC6" wp14:editId="4E01B482">
            <wp:extent cx="6360160" cy="120078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60160" cy="1200785"/>
                    </a:xfrm>
                    <a:prstGeom prst="rect">
                      <a:avLst/>
                    </a:prstGeom>
                    <a:noFill/>
                    <a:ln>
                      <a:noFill/>
                    </a:ln>
                  </pic:spPr>
                </pic:pic>
              </a:graphicData>
            </a:graphic>
          </wp:inline>
        </w:drawing>
      </w:r>
    </w:p>
    <w:p w14:paraId="5AB7A12F" w14:textId="3FCE9552" w:rsidR="006769BE" w:rsidRDefault="006769BE" w:rsidP="00252A93"/>
    <w:p w14:paraId="03E9B10F" w14:textId="7176A310" w:rsidR="00252A93" w:rsidRPr="007266A1" w:rsidRDefault="006769BE" w:rsidP="00252A93">
      <w:pPr>
        <w:pStyle w:val="Heading1"/>
        <w:rPr>
          <w:color w:val="auto"/>
          <w:sz w:val="24"/>
          <w:szCs w:val="24"/>
        </w:rPr>
      </w:pPr>
      <w:bookmarkStart w:id="1617" w:name="_Toc506563209"/>
      <w:r>
        <w:rPr>
          <w:color w:val="auto"/>
          <w:sz w:val="24"/>
          <w:szCs w:val="24"/>
        </w:rPr>
        <w:t>5.2. UC POS 02</w:t>
      </w:r>
      <w:r w:rsidR="002C1558">
        <w:rPr>
          <w:color w:val="auto"/>
          <w:sz w:val="24"/>
          <w:szCs w:val="24"/>
        </w:rPr>
        <w:t>4</w:t>
      </w:r>
      <w:r w:rsidR="00252A93">
        <w:rPr>
          <w:color w:val="auto"/>
          <w:sz w:val="24"/>
          <w:szCs w:val="24"/>
        </w:rPr>
        <w:t xml:space="preserve">: Reactivate payment </w:t>
      </w:r>
      <w:proofErr w:type="spellStart"/>
      <w:r w:rsidR="00252A93">
        <w:rPr>
          <w:color w:val="auto"/>
          <w:sz w:val="24"/>
          <w:szCs w:val="24"/>
        </w:rPr>
        <w:t>d</w:t>
      </w:r>
      <w:r w:rsidR="00252A93" w:rsidRPr="007266A1">
        <w:rPr>
          <w:color w:val="auto"/>
          <w:sz w:val="24"/>
          <w:szCs w:val="24"/>
        </w:rPr>
        <w:t>efiniton</w:t>
      </w:r>
      <w:bookmarkEnd w:id="1617"/>
      <w:proofErr w:type="spellEnd"/>
    </w:p>
    <w:p w14:paraId="373A42EC" w14:textId="77777777" w:rsidR="00252A93" w:rsidRDefault="00252A93" w:rsidP="00252A93"/>
    <w:p w14:paraId="51263399" w14:textId="69FAF2F9" w:rsidR="00252A93" w:rsidRPr="00CD2649" w:rsidRDefault="003C6730" w:rsidP="00252A93">
      <w:pPr>
        <w:jc w:val="both"/>
        <w:rPr>
          <w:rFonts w:ascii="Arial" w:hAnsi="Arial" w:cs="Arial"/>
        </w:rPr>
      </w:pPr>
      <w:r w:rsidRPr="00CD2649">
        <w:rPr>
          <w:rFonts w:ascii="Arial" w:hAnsi="Arial" w:cs="Arial"/>
        </w:rPr>
        <w:t>Cancelled p</w:t>
      </w:r>
      <w:r w:rsidR="00252A93" w:rsidRPr="00CD2649">
        <w:rPr>
          <w:rFonts w:ascii="Arial" w:hAnsi="Arial" w:cs="Arial"/>
        </w:rPr>
        <w:t xml:space="preserve">ayment definition is possible to </w:t>
      </w:r>
      <w:r w:rsidRPr="00CD2649">
        <w:rPr>
          <w:rFonts w:ascii="Arial" w:hAnsi="Arial" w:cs="Arial"/>
        </w:rPr>
        <w:t>reactivate again</w:t>
      </w:r>
      <w:r w:rsidR="00252A93" w:rsidRPr="00CD2649">
        <w:rPr>
          <w:rFonts w:ascii="Arial" w:hAnsi="Arial" w:cs="Arial"/>
        </w:rPr>
        <w:t xml:space="preserve"> in web application.</w:t>
      </w:r>
    </w:p>
    <w:p w14:paraId="110890B4" w14:textId="77777777" w:rsidR="007A274A" w:rsidRPr="00CD2649" w:rsidRDefault="007A274A" w:rsidP="00252A93">
      <w:pPr>
        <w:spacing w:after="120"/>
        <w:rPr>
          <w:rFonts w:ascii="Arial" w:hAnsi="Arial" w:cs="Arial"/>
          <w:b/>
        </w:rPr>
      </w:pPr>
    </w:p>
    <w:p w14:paraId="3C852B57" w14:textId="28B70A08" w:rsidR="00252A93" w:rsidRPr="00CD2649" w:rsidRDefault="00252A93" w:rsidP="00252A93">
      <w:pPr>
        <w:spacing w:after="120"/>
        <w:rPr>
          <w:rFonts w:ascii="Arial" w:hAnsi="Arial" w:cs="Arial"/>
        </w:rPr>
      </w:pPr>
      <w:r w:rsidRPr="00CD2649">
        <w:rPr>
          <w:rFonts w:ascii="Arial" w:hAnsi="Arial" w:cs="Arial"/>
          <w:b/>
        </w:rPr>
        <w:t>Preconditions</w:t>
      </w:r>
    </w:p>
    <w:p w14:paraId="0C6E3FB0" w14:textId="5B4817E4" w:rsidR="003C6730" w:rsidRPr="00CD2649" w:rsidRDefault="00252A93" w:rsidP="006348AF">
      <w:pPr>
        <w:pStyle w:val="ListParagraph"/>
        <w:numPr>
          <w:ilvl w:val="0"/>
          <w:numId w:val="18"/>
        </w:numPr>
        <w:rPr>
          <w:rFonts w:ascii="Arial" w:hAnsi="Arial" w:cs="Arial"/>
        </w:rPr>
      </w:pPr>
      <w:proofErr w:type="gramStart"/>
      <w:r w:rsidRPr="00CD2649">
        <w:rPr>
          <w:rFonts w:ascii="Arial" w:hAnsi="Arial" w:cs="Arial"/>
        </w:rPr>
        <w:t>payment</w:t>
      </w:r>
      <w:proofErr w:type="gramEnd"/>
      <w:r w:rsidRPr="00CD2649">
        <w:rPr>
          <w:rFonts w:ascii="Arial" w:hAnsi="Arial" w:cs="Arial"/>
        </w:rPr>
        <w:t xml:space="preserve"> definition should exist in the system</w:t>
      </w:r>
      <w:r w:rsidR="00CD2649" w:rsidRPr="00CD2649">
        <w:rPr>
          <w:rFonts w:ascii="Arial" w:hAnsi="Arial" w:cs="Arial"/>
        </w:rPr>
        <w:t xml:space="preserve"> and be cancelled</w:t>
      </w:r>
      <w:r w:rsidRPr="00CD2649">
        <w:rPr>
          <w:rFonts w:ascii="Arial" w:hAnsi="Arial" w:cs="Arial"/>
        </w:rPr>
        <w:t xml:space="preserve">. </w:t>
      </w:r>
    </w:p>
    <w:p w14:paraId="72B249E1" w14:textId="77777777" w:rsidR="007A274A" w:rsidRPr="00976224" w:rsidRDefault="007A274A" w:rsidP="00976224">
      <w:pPr>
        <w:pStyle w:val="ListParagraph"/>
        <w:ind w:left="720"/>
        <w:rPr>
          <w:rFonts w:ascii="Arial" w:hAnsi="Arial" w:cs="Arial"/>
          <w:b/>
        </w:rPr>
      </w:pPr>
    </w:p>
    <w:p w14:paraId="354BA3AC" w14:textId="406EB8BF" w:rsidR="00252A93" w:rsidRPr="00CD2649" w:rsidRDefault="00252A93" w:rsidP="00252A93">
      <w:pPr>
        <w:spacing w:before="240" w:after="120"/>
        <w:rPr>
          <w:rFonts w:ascii="Arial" w:hAnsi="Arial" w:cs="Arial"/>
        </w:rPr>
      </w:pPr>
      <w:r w:rsidRPr="00CD2649">
        <w:rPr>
          <w:rFonts w:ascii="Arial" w:hAnsi="Arial" w:cs="Arial"/>
          <w:b/>
        </w:rPr>
        <w:t>Trigger</w:t>
      </w:r>
    </w:p>
    <w:p w14:paraId="31D2DC92" w14:textId="77C97312" w:rsidR="00252A93" w:rsidRPr="00CD2649" w:rsidRDefault="00252A93" w:rsidP="00252A93">
      <w:pPr>
        <w:spacing w:after="120"/>
        <w:rPr>
          <w:rFonts w:ascii="Arial" w:hAnsi="Arial" w:cs="Arial"/>
        </w:rPr>
      </w:pPr>
      <w:r w:rsidRPr="00CD2649">
        <w:rPr>
          <w:rFonts w:ascii="Arial" w:hAnsi="Arial" w:cs="Arial"/>
          <w:i/>
        </w:rPr>
        <w:t>Acquiring</w:t>
      </w:r>
      <w:r w:rsidRPr="00CD2649">
        <w:rPr>
          <w:rFonts w:ascii="Arial" w:hAnsi="Arial" w:cs="Arial"/>
        </w:rPr>
        <w:t xml:space="preserve"> module &gt; </w:t>
      </w:r>
      <w:r w:rsidRPr="00CD2649">
        <w:rPr>
          <w:rFonts w:ascii="Arial" w:hAnsi="Arial" w:cs="Arial"/>
          <w:i/>
        </w:rPr>
        <w:t>Review 2</w:t>
      </w:r>
      <w:r w:rsidRPr="00CD2649">
        <w:rPr>
          <w:rFonts w:ascii="Arial" w:hAnsi="Arial" w:cs="Arial"/>
        </w:rPr>
        <w:t xml:space="preserve"> form &gt; </w:t>
      </w:r>
      <w:r w:rsidRPr="00CD2649">
        <w:rPr>
          <w:rFonts w:ascii="Arial" w:hAnsi="Arial" w:cs="Arial"/>
          <w:i/>
        </w:rPr>
        <w:t>Payment definitions</w:t>
      </w:r>
      <w:r w:rsidRPr="00CD2649">
        <w:rPr>
          <w:rFonts w:ascii="Arial" w:hAnsi="Arial" w:cs="Arial"/>
        </w:rPr>
        <w:t xml:space="preserve"> level </w:t>
      </w:r>
    </w:p>
    <w:p w14:paraId="016493C7" w14:textId="57640AE4" w:rsidR="00252A93" w:rsidRPr="00CD2649" w:rsidRDefault="003C1807" w:rsidP="00252A93">
      <w:pPr>
        <w:jc w:val="both"/>
        <w:rPr>
          <w:rFonts w:ascii="Arial" w:hAnsi="Arial" w:cs="Arial"/>
        </w:rPr>
      </w:pPr>
      <w:r w:rsidRPr="00CD2649">
        <w:rPr>
          <w:rFonts w:ascii="Arial" w:hAnsi="Arial" w:cs="Arial"/>
        </w:rPr>
        <w:lastRenderedPageBreak/>
        <w:t>S</w:t>
      </w:r>
      <w:r w:rsidR="00252A93" w:rsidRPr="00CD2649">
        <w:rPr>
          <w:rFonts w:ascii="Arial" w:hAnsi="Arial" w:cs="Arial"/>
        </w:rPr>
        <w:t xml:space="preserve">earch first for </w:t>
      </w:r>
      <w:r w:rsidR="00CD2649" w:rsidRPr="00CD2649">
        <w:rPr>
          <w:rFonts w:ascii="Arial" w:hAnsi="Arial" w:cs="Arial"/>
        </w:rPr>
        <w:t>cancelled</w:t>
      </w:r>
      <w:r w:rsidR="00252A93" w:rsidRPr="00CD2649">
        <w:rPr>
          <w:rFonts w:ascii="Arial" w:hAnsi="Arial" w:cs="Arial"/>
        </w:rPr>
        <w:t xml:space="preserve"> payment definition you want to </w:t>
      </w:r>
      <w:r w:rsidR="00CD2649" w:rsidRPr="00CD2649">
        <w:rPr>
          <w:rFonts w:ascii="Arial" w:hAnsi="Arial" w:cs="Arial"/>
        </w:rPr>
        <w:t>reactivate again</w:t>
      </w:r>
      <w:r w:rsidR="00252A93" w:rsidRPr="00CD2649">
        <w:rPr>
          <w:rFonts w:ascii="Arial" w:hAnsi="Arial" w:cs="Arial"/>
        </w:rPr>
        <w:t>, then click on it to open details:</w:t>
      </w:r>
    </w:p>
    <w:p w14:paraId="17557A3C" w14:textId="4E2091BF" w:rsidR="00AB3AD5" w:rsidRPr="00CD2649" w:rsidRDefault="00AB3AD5" w:rsidP="00252A93">
      <w:pPr>
        <w:jc w:val="both"/>
        <w:rPr>
          <w:rFonts w:ascii="Arial" w:hAnsi="Arial" w:cs="Arial"/>
        </w:rPr>
      </w:pPr>
    </w:p>
    <w:p w14:paraId="52842FAA" w14:textId="3402B654" w:rsidR="00AB3AD5" w:rsidRDefault="00A7430F" w:rsidP="00252A93">
      <w:pPr>
        <w:jc w:val="both"/>
        <w:rPr>
          <w:rFonts w:ascii="Arial" w:hAnsi="Arial" w:cs="Arial"/>
        </w:rPr>
      </w:pPr>
      <w:r>
        <w:rPr>
          <w:rFonts w:ascii="Arial" w:hAnsi="Arial" w:cs="Arial"/>
          <w:noProof/>
          <w:lang w:val="sk-SK" w:eastAsia="sk-SK"/>
        </w:rPr>
        <w:drawing>
          <wp:inline distT="0" distB="0" distL="0" distR="0" wp14:anchorId="0D940B45" wp14:editId="6B90F876">
            <wp:extent cx="6360160" cy="2435860"/>
            <wp:effectExtent l="0" t="0" r="254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60160" cy="2435860"/>
                    </a:xfrm>
                    <a:prstGeom prst="rect">
                      <a:avLst/>
                    </a:prstGeom>
                    <a:noFill/>
                    <a:ln>
                      <a:noFill/>
                    </a:ln>
                  </pic:spPr>
                </pic:pic>
              </a:graphicData>
            </a:graphic>
          </wp:inline>
        </w:drawing>
      </w:r>
    </w:p>
    <w:p w14:paraId="0A85D864" w14:textId="77777777" w:rsidR="00252A93" w:rsidRDefault="00252A93" w:rsidP="00252A93"/>
    <w:p w14:paraId="22D7347E" w14:textId="77777777" w:rsidR="007A274A" w:rsidRDefault="007A274A" w:rsidP="00252A93"/>
    <w:p w14:paraId="33F46B03" w14:textId="22061CA2" w:rsidR="00A44D69" w:rsidRPr="00976224" w:rsidRDefault="00CD2649" w:rsidP="00252A93">
      <w:pPr>
        <w:rPr>
          <w:rFonts w:ascii="Arial" w:hAnsi="Arial" w:cs="Arial"/>
        </w:rPr>
      </w:pPr>
      <w:r w:rsidRPr="00976224">
        <w:rPr>
          <w:rFonts w:ascii="Arial" w:hAnsi="Arial" w:cs="Arial"/>
        </w:rPr>
        <w:t>C</w:t>
      </w:r>
      <w:r w:rsidR="00EB4C9B" w:rsidRPr="00976224">
        <w:rPr>
          <w:rFonts w:ascii="Arial" w:hAnsi="Arial" w:cs="Arial"/>
        </w:rPr>
        <w:t xml:space="preserve">lick on the </w:t>
      </w:r>
      <w:r w:rsidR="00A72862" w:rsidRPr="00976224">
        <w:rPr>
          <w:rFonts w:ascii="Arial" w:hAnsi="Arial" w:cs="Arial"/>
          <w:color w:val="FFFFFF" w:themeColor="background1"/>
          <w:highlight w:val="blue"/>
        </w:rPr>
        <w:t xml:space="preserve">Activate pay. </w:t>
      </w:r>
      <w:proofErr w:type="gramStart"/>
      <w:r w:rsidR="00A72862" w:rsidRPr="00976224">
        <w:rPr>
          <w:rFonts w:ascii="Arial" w:hAnsi="Arial" w:cs="Arial"/>
          <w:color w:val="FFFFFF" w:themeColor="background1"/>
          <w:highlight w:val="blue"/>
        </w:rPr>
        <w:t>def</w:t>
      </w:r>
      <w:proofErr w:type="gramEnd"/>
      <w:r w:rsidR="00A72862" w:rsidRPr="00976224">
        <w:rPr>
          <w:rFonts w:ascii="Arial" w:hAnsi="Arial" w:cs="Arial"/>
          <w:color w:val="FFFFFF" w:themeColor="background1"/>
          <w:highlight w:val="blue"/>
        </w:rPr>
        <w:t>.</w:t>
      </w:r>
      <w:r w:rsidR="00A72862" w:rsidRPr="00976224">
        <w:rPr>
          <w:rFonts w:ascii="Arial" w:hAnsi="Arial" w:cs="Arial"/>
          <w:color w:val="FFFFFF" w:themeColor="background1"/>
        </w:rPr>
        <w:t xml:space="preserve"> </w:t>
      </w:r>
      <w:r w:rsidR="00EB4C9B" w:rsidRPr="00976224">
        <w:rPr>
          <w:rFonts w:ascii="Arial" w:hAnsi="Arial" w:cs="Arial"/>
        </w:rPr>
        <w:t xml:space="preserve">button </w:t>
      </w:r>
      <w:r w:rsidRPr="00976224">
        <w:rPr>
          <w:rFonts w:ascii="Arial" w:hAnsi="Arial" w:cs="Arial"/>
        </w:rPr>
        <w:t xml:space="preserve">and confirm reactivation by </w:t>
      </w:r>
      <w:r w:rsidRPr="00976224">
        <w:rPr>
          <w:rFonts w:ascii="Arial" w:hAnsi="Arial" w:cs="Arial"/>
          <w:i/>
        </w:rPr>
        <w:t>OK</w:t>
      </w:r>
      <w:r w:rsidRPr="00976224">
        <w:rPr>
          <w:rFonts w:ascii="Arial" w:hAnsi="Arial" w:cs="Arial"/>
        </w:rPr>
        <w:t xml:space="preserve"> button</w:t>
      </w:r>
      <w:r w:rsidR="003C1807" w:rsidRPr="00976224">
        <w:rPr>
          <w:rFonts w:ascii="Arial" w:hAnsi="Arial" w:cs="Arial"/>
        </w:rPr>
        <w:t>:</w:t>
      </w:r>
    </w:p>
    <w:p w14:paraId="3437EBB0" w14:textId="524BE60B" w:rsidR="00A44D69" w:rsidRDefault="00A44D69" w:rsidP="00252A93"/>
    <w:p w14:paraId="44C502E5" w14:textId="5F853995" w:rsidR="00A72862" w:rsidRDefault="00A72862" w:rsidP="00252A93">
      <w:r>
        <w:t xml:space="preserve">                      </w:t>
      </w:r>
      <w:r w:rsidR="00A7430F">
        <w:rPr>
          <w:noProof/>
          <w:lang w:val="sk-SK" w:eastAsia="sk-SK"/>
        </w:rPr>
        <w:drawing>
          <wp:inline distT="0" distB="0" distL="0" distR="0" wp14:anchorId="06B00720" wp14:editId="1BB8DB79">
            <wp:extent cx="6360160" cy="962025"/>
            <wp:effectExtent l="0" t="0" r="254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60160" cy="962025"/>
                    </a:xfrm>
                    <a:prstGeom prst="rect">
                      <a:avLst/>
                    </a:prstGeom>
                    <a:noFill/>
                    <a:ln>
                      <a:noFill/>
                    </a:ln>
                  </pic:spPr>
                </pic:pic>
              </a:graphicData>
            </a:graphic>
          </wp:inline>
        </w:drawing>
      </w:r>
    </w:p>
    <w:p w14:paraId="7615A9C0" w14:textId="77777777" w:rsidR="00A44D69" w:rsidRDefault="00A44D69" w:rsidP="00252A93"/>
    <w:p w14:paraId="650AE22C" w14:textId="77777777" w:rsidR="00A44D69" w:rsidRDefault="00A44D69" w:rsidP="00252A93"/>
    <w:p w14:paraId="5A978EE3" w14:textId="570CAEB6" w:rsidR="006769BE" w:rsidRDefault="006769BE" w:rsidP="00252A93"/>
    <w:p w14:paraId="1C975EF3" w14:textId="289CC24B" w:rsidR="006769BE" w:rsidRDefault="006769BE" w:rsidP="00252A93"/>
    <w:p w14:paraId="20D673A4" w14:textId="7C437B09" w:rsidR="004F201A" w:rsidRDefault="00A7430F" w:rsidP="00252A93">
      <w:r>
        <w:t>Popup message appears with information about reactivation.</w:t>
      </w:r>
    </w:p>
    <w:p w14:paraId="6817D9D9" w14:textId="509D2B0D" w:rsidR="004F201A" w:rsidRDefault="004F201A" w:rsidP="00252A93"/>
    <w:p w14:paraId="38896771" w14:textId="18D2573B" w:rsidR="004F201A" w:rsidRDefault="004F201A" w:rsidP="00252A93"/>
    <w:p w14:paraId="58694321" w14:textId="48294FF9" w:rsidR="004F201A" w:rsidRDefault="00A7430F" w:rsidP="00252A93">
      <w:r>
        <w:rPr>
          <w:noProof/>
          <w:lang w:val="sk-SK" w:eastAsia="sk-SK"/>
        </w:rPr>
        <w:drawing>
          <wp:inline distT="0" distB="0" distL="0" distR="0" wp14:anchorId="6F7B83E1" wp14:editId="127FB401">
            <wp:extent cx="6360160" cy="921385"/>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60160" cy="921385"/>
                    </a:xfrm>
                    <a:prstGeom prst="rect">
                      <a:avLst/>
                    </a:prstGeom>
                    <a:noFill/>
                    <a:ln>
                      <a:noFill/>
                    </a:ln>
                  </pic:spPr>
                </pic:pic>
              </a:graphicData>
            </a:graphic>
          </wp:inline>
        </w:drawing>
      </w:r>
    </w:p>
    <w:p w14:paraId="6481C1C3" w14:textId="7EF67798" w:rsidR="004F201A" w:rsidDel="00140A5D" w:rsidRDefault="004F201A" w:rsidP="00252A93">
      <w:pPr>
        <w:rPr>
          <w:del w:id="1618" w:author="Martin Ćosić" w:date="2018-02-16T12:52:00Z"/>
        </w:rPr>
      </w:pPr>
    </w:p>
    <w:p w14:paraId="37922275" w14:textId="491C1612" w:rsidR="004F201A" w:rsidDel="00140A5D" w:rsidRDefault="004F201A" w:rsidP="00252A93">
      <w:pPr>
        <w:rPr>
          <w:del w:id="1619" w:author="Martin Ćosić" w:date="2018-02-16T12:52:00Z"/>
        </w:rPr>
      </w:pPr>
    </w:p>
    <w:p w14:paraId="37D5E8FB" w14:textId="025222B7" w:rsidR="004F201A" w:rsidDel="00140A5D" w:rsidRDefault="004F201A" w:rsidP="00252A93">
      <w:pPr>
        <w:rPr>
          <w:del w:id="1620" w:author="Martin Ćosić" w:date="2018-02-16T12:52:00Z"/>
        </w:rPr>
      </w:pPr>
    </w:p>
    <w:p w14:paraId="147BBE44" w14:textId="41926C7C" w:rsidR="004F201A" w:rsidDel="00140A5D" w:rsidRDefault="004F201A" w:rsidP="00252A93">
      <w:pPr>
        <w:rPr>
          <w:del w:id="1621" w:author="Martin Ćosić" w:date="2018-02-16T12:52:00Z"/>
        </w:rPr>
      </w:pPr>
    </w:p>
    <w:p w14:paraId="53B28E9B" w14:textId="07AFADDA" w:rsidR="004F201A" w:rsidDel="00140A5D" w:rsidRDefault="004F201A" w:rsidP="00252A93">
      <w:pPr>
        <w:rPr>
          <w:del w:id="1622" w:author="Martin Ćosić" w:date="2018-02-16T12:52:00Z"/>
        </w:rPr>
      </w:pPr>
    </w:p>
    <w:p w14:paraId="1B7443D1" w14:textId="734A9EAA" w:rsidR="004F201A" w:rsidDel="00140A5D" w:rsidRDefault="004F201A" w:rsidP="00252A93">
      <w:pPr>
        <w:rPr>
          <w:del w:id="1623" w:author="Martin Ćosić" w:date="2018-02-16T12:52:00Z"/>
        </w:rPr>
      </w:pPr>
    </w:p>
    <w:p w14:paraId="08C0278A" w14:textId="153CC746" w:rsidR="004F201A" w:rsidDel="00140A5D" w:rsidRDefault="004F201A" w:rsidP="00252A93">
      <w:pPr>
        <w:rPr>
          <w:del w:id="1624" w:author="Martin Ćosić" w:date="2018-02-16T12:52:00Z"/>
        </w:rPr>
      </w:pPr>
    </w:p>
    <w:p w14:paraId="5289A481" w14:textId="59D08DA6" w:rsidR="004F201A" w:rsidDel="00140A5D" w:rsidRDefault="004F201A" w:rsidP="00252A93">
      <w:pPr>
        <w:rPr>
          <w:del w:id="1625" w:author="Martin Ćosić" w:date="2018-02-16T12:52:00Z"/>
        </w:rPr>
      </w:pPr>
    </w:p>
    <w:p w14:paraId="5A60BE73" w14:textId="13B18E83" w:rsidR="004F201A" w:rsidDel="00140A5D" w:rsidRDefault="004F201A" w:rsidP="00252A93">
      <w:pPr>
        <w:rPr>
          <w:del w:id="1626" w:author="Martin Ćosić" w:date="2018-02-16T12:52:00Z"/>
        </w:rPr>
      </w:pPr>
    </w:p>
    <w:p w14:paraId="5BAAAB1B" w14:textId="6482072E" w:rsidR="004F201A" w:rsidDel="00140A5D" w:rsidRDefault="004F201A" w:rsidP="00252A93">
      <w:pPr>
        <w:rPr>
          <w:del w:id="1627" w:author="Martin Ćosić" w:date="2018-02-16T12:52:00Z"/>
        </w:rPr>
      </w:pPr>
    </w:p>
    <w:p w14:paraId="7FA25A76" w14:textId="39D7B156" w:rsidR="004F201A" w:rsidDel="00140A5D" w:rsidRDefault="004F201A" w:rsidP="00252A93">
      <w:pPr>
        <w:rPr>
          <w:del w:id="1628" w:author="Martin Ćosić" w:date="2018-02-16T12:52:00Z"/>
        </w:rPr>
      </w:pPr>
    </w:p>
    <w:p w14:paraId="049ACD29" w14:textId="077CE47A" w:rsidR="00A44D69" w:rsidRPr="007266A1" w:rsidRDefault="00A44D69" w:rsidP="00A44D69">
      <w:pPr>
        <w:pStyle w:val="Heading1"/>
        <w:rPr>
          <w:color w:val="auto"/>
          <w:sz w:val="24"/>
          <w:szCs w:val="24"/>
        </w:rPr>
      </w:pPr>
      <w:bookmarkStart w:id="1629" w:name="_Toc506563210"/>
      <w:r w:rsidRPr="007266A1">
        <w:rPr>
          <w:color w:val="auto"/>
          <w:sz w:val="24"/>
          <w:szCs w:val="24"/>
        </w:rPr>
        <w:lastRenderedPageBreak/>
        <w:t xml:space="preserve">5.2. UC POS </w:t>
      </w:r>
      <w:r w:rsidR="006769BE">
        <w:rPr>
          <w:color w:val="auto"/>
          <w:sz w:val="24"/>
          <w:szCs w:val="24"/>
        </w:rPr>
        <w:t>02</w:t>
      </w:r>
      <w:r w:rsidR="002C1558">
        <w:rPr>
          <w:color w:val="auto"/>
          <w:sz w:val="24"/>
          <w:szCs w:val="24"/>
        </w:rPr>
        <w:t>5</w:t>
      </w:r>
      <w:r w:rsidRPr="007266A1">
        <w:rPr>
          <w:color w:val="auto"/>
          <w:sz w:val="24"/>
          <w:szCs w:val="24"/>
        </w:rPr>
        <w:t xml:space="preserve">: </w:t>
      </w:r>
      <w:r>
        <w:rPr>
          <w:color w:val="auto"/>
          <w:sz w:val="24"/>
          <w:szCs w:val="24"/>
        </w:rPr>
        <w:t>Retrieve payment d</w:t>
      </w:r>
      <w:r w:rsidRPr="007266A1">
        <w:rPr>
          <w:color w:val="auto"/>
          <w:sz w:val="24"/>
          <w:szCs w:val="24"/>
        </w:rPr>
        <w:t>efinition</w:t>
      </w:r>
      <w:r>
        <w:rPr>
          <w:color w:val="auto"/>
          <w:sz w:val="24"/>
          <w:szCs w:val="24"/>
        </w:rPr>
        <w:t>(s)</w:t>
      </w:r>
      <w:bookmarkEnd w:id="1629"/>
    </w:p>
    <w:p w14:paraId="41BD41A3" w14:textId="77777777" w:rsidR="00A44D69" w:rsidRDefault="00A44D69" w:rsidP="00A44D69"/>
    <w:p w14:paraId="148BD658" w14:textId="0D5D6AB3" w:rsidR="00A44D69" w:rsidRDefault="00A44D69" w:rsidP="00A44D69">
      <w:pPr>
        <w:jc w:val="both"/>
        <w:rPr>
          <w:rFonts w:ascii="Arial" w:hAnsi="Arial" w:cs="Arial"/>
        </w:rPr>
      </w:pPr>
      <w:bookmarkStart w:id="1630" w:name="OLE_LINK1"/>
      <w:r w:rsidRPr="00FB52CE">
        <w:rPr>
          <w:rFonts w:ascii="Arial" w:hAnsi="Arial" w:cs="Arial"/>
        </w:rPr>
        <w:t xml:space="preserve">Retrieval of existing payment definition(s) </w:t>
      </w:r>
      <w:r w:rsidR="001F49B4">
        <w:rPr>
          <w:rFonts w:ascii="Arial" w:hAnsi="Arial" w:cs="Arial"/>
        </w:rPr>
        <w:t xml:space="preserve">in web application </w:t>
      </w:r>
      <w:r w:rsidRPr="00FB52CE">
        <w:rPr>
          <w:rFonts w:ascii="Arial" w:hAnsi="Arial" w:cs="Arial"/>
        </w:rPr>
        <w:t xml:space="preserve">by using </w:t>
      </w:r>
      <w:r w:rsidR="001F49B4">
        <w:rPr>
          <w:rFonts w:ascii="Arial" w:hAnsi="Arial" w:cs="Arial"/>
        </w:rPr>
        <w:t xml:space="preserve">possible </w:t>
      </w:r>
      <w:r w:rsidRPr="00FB52CE">
        <w:rPr>
          <w:rFonts w:ascii="Arial" w:hAnsi="Arial" w:cs="Arial"/>
        </w:rPr>
        <w:t xml:space="preserve">search parameters: </w:t>
      </w:r>
      <w:commentRangeStart w:id="1631"/>
      <w:commentRangeStart w:id="1632"/>
      <w:commentRangeStart w:id="1633"/>
      <w:r w:rsidRPr="00160753">
        <w:rPr>
          <w:rFonts w:ascii="Arial" w:hAnsi="Arial" w:cs="Arial"/>
          <w:i/>
        </w:rPr>
        <w:t>Payment definition ID</w:t>
      </w:r>
      <w:r w:rsidRPr="00FB52CE">
        <w:rPr>
          <w:rFonts w:ascii="Arial" w:hAnsi="Arial" w:cs="Arial"/>
        </w:rPr>
        <w:t xml:space="preserve">, </w:t>
      </w:r>
      <w:r w:rsidRPr="00160753">
        <w:rPr>
          <w:rFonts w:ascii="Arial" w:hAnsi="Arial" w:cs="Arial"/>
          <w:i/>
        </w:rPr>
        <w:t>Account number</w:t>
      </w:r>
      <w:r w:rsidRPr="00FB52CE">
        <w:rPr>
          <w:rFonts w:ascii="Arial" w:hAnsi="Arial" w:cs="Arial"/>
        </w:rPr>
        <w:t xml:space="preserve">, </w:t>
      </w:r>
      <w:r w:rsidRPr="00160753">
        <w:rPr>
          <w:rFonts w:ascii="Arial" w:hAnsi="Arial" w:cs="Arial"/>
          <w:i/>
        </w:rPr>
        <w:t>Currency</w:t>
      </w:r>
      <w:r w:rsidRPr="00FB52CE">
        <w:rPr>
          <w:rFonts w:ascii="Arial" w:hAnsi="Arial" w:cs="Arial"/>
        </w:rPr>
        <w:t xml:space="preserve">. </w:t>
      </w:r>
      <w:commentRangeEnd w:id="1631"/>
      <w:r w:rsidR="003A358D">
        <w:rPr>
          <w:rStyle w:val="CommentReference"/>
        </w:rPr>
        <w:commentReference w:id="1631"/>
      </w:r>
      <w:commentRangeEnd w:id="1632"/>
      <w:r w:rsidR="00F84FA7">
        <w:rPr>
          <w:rStyle w:val="CommentReference"/>
        </w:rPr>
        <w:commentReference w:id="1632"/>
      </w:r>
      <w:commentRangeEnd w:id="1633"/>
      <w:r w:rsidR="00687694">
        <w:rPr>
          <w:rStyle w:val="CommentReference"/>
        </w:rPr>
        <w:commentReference w:id="1633"/>
      </w:r>
    </w:p>
    <w:p w14:paraId="53D306C7" w14:textId="5CF857DB" w:rsidR="007927B1" w:rsidRPr="00FB52CE" w:rsidRDefault="007927B1" w:rsidP="00A44D69">
      <w:pPr>
        <w:jc w:val="both"/>
        <w:rPr>
          <w:rFonts w:ascii="Arial" w:hAnsi="Arial" w:cs="Arial"/>
        </w:rPr>
      </w:pPr>
      <w:r>
        <w:rPr>
          <w:rFonts w:ascii="Arial" w:hAnsi="Arial" w:cs="Arial"/>
        </w:rPr>
        <w:t xml:space="preserve">User can select by click with the right mouse button on </w:t>
      </w:r>
      <w:r w:rsidR="00E8324D">
        <w:rPr>
          <w:rFonts w:ascii="Arial" w:hAnsi="Arial" w:cs="Arial"/>
        </w:rPr>
        <w:t xml:space="preserve">grid </w:t>
      </w:r>
      <w:r>
        <w:rPr>
          <w:rFonts w:ascii="Arial" w:hAnsi="Arial" w:cs="Arial"/>
        </w:rPr>
        <w:t xml:space="preserve">column names line, from the </w:t>
      </w:r>
      <w:r w:rsidR="001D651E">
        <w:rPr>
          <w:rFonts w:ascii="Arial" w:hAnsi="Arial" w:cs="Arial"/>
        </w:rPr>
        <w:t>columns</w:t>
      </w:r>
      <w:r>
        <w:rPr>
          <w:rFonts w:ascii="Arial" w:hAnsi="Arial" w:cs="Arial"/>
        </w:rPr>
        <w:t xml:space="preserve"> submenu, which columns he want to see.</w:t>
      </w:r>
    </w:p>
    <w:p w14:paraId="53AAB66C" w14:textId="77777777" w:rsidR="00A44D69" w:rsidRPr="0037582C" w:rsidRDefault="00A44D69" w:rsidP="00A44D69">
      <w:pPr>
        <w:spacing w:after="240"/>
        <w:jc w:val="both"/>
        <w:rPr>
          <w:rFonts w:ascii="Arial" w:hAnsi="Arial" w:cs="Arial"/>
        </w:rPr>
      </w:pPr>
      <w:r w:rsidRPr="00FB52CE">
        <w:rPr>
          <w:rFonts w:ascii="Arial" w:hAnsi="Arial" w:cs="Arial"/>
        </w:rPr>
        <w:t>Retrieved will be: basic customer data, payment definition</w:t>
      </w:r>
      <w:r>
        <w:rPr>
          <w:rFonts w:ascii="Arial" w:hAnsi="Arial" w:cs="Arial"/>
        </w:rPr>
        <w:t xml:space="preserve"> </w:t>
      </w:r>
      <w:r w:rsidRPr="00FB52CE">
        <w:rPr>
          <w:rFonts w:ascii="Arial" w:hAnsi="Arial" w:cs="Arial"/>
        </w:rPr>
        <w:t>data</w:t>
      </w:r>
      <w:r>
        <w:rPr>
          <w:rFonts w:ascii="Arial" w:hAnsi="Arial" w:cs="Arial"/>
        </w:rPr>
        <w:t xml:space="preserve">, </w:t>
      </w:r>
      <w:proofErr w:type="gramStart"/>
      <w:r w:rsidRPr="00FB52CE">
        <w:rPr>
          <w:rFonts w:ascii="Arial" w:hAnsi="Arial" w:cs="Arial"/>
        </w:rPr>
        <w:t>history</w:t>
      </w:r>
      <w:proofErr w:type="gramEnd"/>
      <w:r w:rsidRPr="00FB52CE">
        <w:rPr>
          <w:rFonts w:ascii="Arial" w:hAnsi="Arial" w:cs="Arial"/>
        </w:rPr>
        <w:t xml:space="preserve"> data.</w:t>
      </w:r>
      <w:bookmarkEnd w:id="1630"/>
    </w:p>
    <w:p w14:paraId="57253FE0" w14:textId="77777777" w:rsidR="00A44D69" w:rsidRPr="00FB52CE" w:rsidRDefault="00A44D69" w:rsidP="00A44D69">
      <w:pPr>
        <w:pStyle w:val="Arial12Bold"/>
        <w:spacing w:before="240" w:after="120"/>
        <w:rPr>
          <w:rFonts w:cs="Arial"/>
        </w:rPr>
      </w:pPr>
      <w:r w:rsidRPr="00FB52CE">
        <w:rPr>
          <w:rFonts w:cs="Arial"/>
        </w:rPr>
        <w:t xml:space="preserve">Preconditions </w:t>
      </w:r>
    </w:p>
    <w:p w14:paraId="4B104AC4" w14:textId="55F52573" w:rsidR="00A44D69" w:rsidRDefault="00432DA9" w:rsidP="00976224">
      <w:pPr>
        <w:pStyle w:val="ListParagraph"/>
        <w:numPr>
          <w:ilvl w:val="0"/>
          <w:numId w:val="90"/>
        </w:numPr>
      </w:pPr>
      <w:proofErr w:type="gramStart"/>
      <w:r>
        <w:rPr>
          <w:rFonts w:ascii="Arial" w:hAnsi="Arial" w:cs="Arial"/>
        </w:rPr>
        <w:t>p</w:t>
      </w:r>
      <w:r w:rsidR="00A44D69" w:rsidRPr="00976224">
        <w:rPr>
          <w:rFonts w:ascii="Arial" w:hAnsi="Arial" w:cs="Arial"/>
        </w:rPr>
        <w:t>ayment</w:t>
      </w:r>
      <w:proofErr w:type="gramEnd"/>
      <w:r w:rsidR="00A44D69" w:rsidRPr="00976224">
        <w:rPr>
          <w:rFonts w:ascii="Arial" w:hAnsi="Arial" w:cs="Arial"/>
        </w:rPr>
        <w:t xml:space="preserve"> definition</w:t>
      </w:r>
      <w:r>
        <w:rPr>
          <w:rFonts w:ascii="Arial" w:hAnsi="Arial" w:cs="Arial"/>
        </w:rPr>
        <w:t>(s)</w:t>
      </w:r>
      <w:r w:rsidR="00A44D69" w:rsidRPr="00976224">
        <w:rPr>
          <w:rFonts w:ascii="Arial" w:hAnsi="Arial" w:cs="Arial"/>
        </w:rPr>
        <w:t xml:space="preserve"> must exist in the system.</w:t>
      </w:r>
    </w:p>
    <w:p w14:paraId="4B112B9A" w14:textId="77777777" w:rsidR="00A44D69" w:rsidRPr="00232FD9" w:rsidRDefault="00A44D69" w:rsidP="00A44D69"/>
    <w:p w14:paraId="6CC28A16" w14:textId="77777777" w:rsidR="00A44D69" w:rsidRDefault="00A44D69" w:rsidP="00A44D69">
      <w:pPr>
        <w:rPr>
          <w:b/>
        </w:rPr>
      </w:pPr>
    </w:p>
    <w:p w14:paraId="7E385158" w14:textId="77777777" w:rsidR="00A44D69" w:rsidRPr="008D6C50" w:rsidRDefault="00A44D69" w:rsidP="00A44D69">
      <w:pPr>
        <w:rPr>
          <w:b/>
        </w:rPr>
      </w:pPr>
      <w:r w:rsidRPr="008D6C50">
        <w:rPr>
          <w:b/>
        </w:rPr>
        <w:t xml:space="preserve">Trigger </w:t>
      </w:r>
    </w:p>
    <w:p w14:paraId="519597C7" w14:textId="77777777" w:rsidR="00A44D69" w:rsidRDefault="00A44D69" w:rsidP="00A44D69"/>
    <w:p w14:paraId="72EC7C0A" w14:textId="0106AC8F" w:rsidR="00A44D69" w:rsidRPr="00FB52CE" w:rsidRDefault="00A44D69" w:rsidP="00A44D69">
      <w:pPr>
        <w:spacing w:after="120"/>
        <w:jc w:val="both"/>
        <w:rPr>
          <w:rFonts w:ascii="Arial" w:hAnsi="Arial" w:cs="Arial"/>
        </w:rPr>
      </w:pPr>
      <w:r w:rsidRPr="00FB52CE">
        <w:rPr>
          <w:rFonts w:ascii="Arial" w:hAnsi="Arial" w:cs="Arial"/>
          <w:i/>
        </w:rPr>
        <w:t xml:space="preserve">Acquiring </w:t>
      </w:r>
      <w:r w:rsidRPr="00FB52CE">
        <w:rPr>
          <w:rFonts w:ascii="Arial" w:hAnsi="Arial" w:cs="Arial"/>
        </w:rPr>
        <w:t>module</w:t>
      </w:r>
      <w:r w:rsidRPr="00FB52CE">
        <w:rPr>
          <w:rFonts w:ascii="Arial" w:hAnsi="Arial" w:cs="Arial"/>
          <w:i/>
        </w:rPr>
        <w:t xml:space="preserve"> &gt; Review 2 </w:t>
      </w:r>
      <w:r w:rsidRPr="00FB52CE">
        <w:rPr>
          <w:rFonts w:ascii="Arial" w:hAnsi="Arial" w:cs="Arial"/>
        </w:rPr>
        <w:t>form</w:t>
      </w:r>
      <w:r w:rsidRPr="00FB52CE">
        <w:rPr>
          <w:rFonts w:ascii="Arial" w:hAnsi="Arial" w:cs="Arial"/>
          <w:i/>
        </w:rPr>
        <w:t xml:space="preserve"> &gt; Payment definitions </w:t>
      </w:r>
      <w:r w:rsidRPr="00FB52CE">
        <w:rPr>
          <w:rFonts w:ascii="Arial" w:hAnsi="Arial" w:cs="Arial"/>
        </w:rPr>
        <w:t>level</w:t>
      </w:r>
    </w:p>
    <w:p w14:paraId="755F8829" w14:textId="78168C7D" w:rsidR="00A44D69" w:rsidRDefault="00432DA9" w:rsidP="00A44D69">
      <w:pPr>
        <w:spacing w:after="240"/>
        <w:jc w:val="both"/>
        <w:rPr>
          <w:rFonts w:ascii="Arial" w:hAnsi="Arial" w:cs="Arial"/>
        </w:rPr>
      </w:pPr>
      <w:r>
        <w:rPr>
          <w:rFonts w:ascii="Arial" w:hAnsi="Arial" w:cs="Arial"/>
        </w:rPr>
        <w:t>S</w:t>
      </w:r>
      <w:r w:rsidR="00A44D69" w:rsidRPr="00FB52CE">
        <w:rPr>
          <w:rFonts w:ascii="Arial" w:hAnsi="Arial" w:cs="Arial"/>
        </w:rPr>
        <w:t>earch can be performed</w:t>
      </w:r>
      <w:r w:rsidR="00A44D69" w:rsidRPr="00FB52CE">
        <w:rPr>
          <w:rFonts w:ascii="Arial" w:hAnsi="Arial" w:cs="Arial"/>
          <w:i/>
        </w:rPr>
        <w:t xml:space="preserve"> </w:t>
      </w:r>
      <w:r w:rsidR="00A44D69" w:rsidRPr="00FB52CE">
        <w:rPr>
          <w:rFonts w:ascii="Arial" w:hAnsi="Arial" w:cs="Arial"/>
        </w:rPr>
        <w:t>by applying different search filter</w:t>
      </w:r>
      <w:r>
        <w:rPr>
          <w:rFonts w:ascii="Arial" w:hAnsi="Arial" w:cs="Arial"/>
        </w:rPr>
        <w:t>(</w:t>
      </w:r>
      <w:r w:rsidR="00A44D69" w:rsidRPr="00FB52CE">
        <w:rPr>
          <w:rFonts w:ascii="Arial" w:hAnsi="Arial" w:cs="Arial"/>
        </w:rPr>
        <w:t>s</w:t>
      </w:r>
      <w:r>
        <w:rPr>
          <w:rFonts w:ascii="Arial" w:hAnsi="Arial" w:cs="Arial"/>
        </w:rPr>
        <w:t>)</w:t>
      </w:r>
      <w:r w:rsidR="00A44D69" w:rsidRPr="00FB52CE">
        <w:rPr>
          <w:rFonts w:ascii="Arial" w:hAnsi="Arial" w:cs="Arial"/>
        </w:rPr>
        <w:t xml:space="preserve"> on the screen. When the p</w:t>
      </w:r>
      <w:r w:rsidR="00A44D69">
        <w:rPr>
          <w:rFonts w:ascii="Arial" w:hAnsi="Arial" w:cs="Arial"/>
        </w:rPr>
        <w:t xml:space="preserve">articular payment definition </w:t>
      </w:r>
      <w:r w:rsidR="00A44D69" w:rsidRPr="00FB52CE">
        <w:rPr>
          <w:rFonts w:ascii="Arial" w:hAnsi="Arial" w:cs="Arial"/>
        </w:rPr>
        <w:t>found</w:t>
      </w:r>
      <w:r w:rsidR="00A44D69">
        <w:rPr>
          <w:rFonts w:ascii="Arial" w:hAnsi="Arial" w:cs="Arial"/>
        </w:rPr>
        <w:t>,</w:t>
      </w:r>
      <w:r w:rsidR="00A44D69" w:rsidRPr="00FB52CE">
        <w:rPr>
          <w:rFonts w:ascii="Arial" w:hAnsi="Arial" w:cs="Arial"/>
        </w:rPr>
        <w:t xml:space="preserve"> deta</w:t>
      </w:r>
      <w:r w:rsidR="00A44D69">
        <w:rPr>
          <w:rFonts w:ascii="Arial" w:hAnsi="Arial" w:cs="Arial"/>
        </w:rPr>
        <w:t>ils can be displayed by click on</w:t>
      </w:r>
      <w:r w:rsidR="00A44D69" w:rsidRPr="00FB52CE">
        <w:rPr>
          <w:rFonts w:ascii="Arial" w:hAnsi="Arial" w:cs="Arial"/>
        </w:rPr>
        <w:t xml:space="preserve"> retrieved record.</w:t>
      </w:r>
    </w:p>
    <w:p w14:paraId="6CF788E6" w14:textId="6A054072" w:rsidR="00A44D69" w:rsidRDefault="00D16EC6" w:rsidP="00A44D69">
      <w:commentRangeStart w:id="1634"/>
      <w:commentRangeStart w:id="1635"/>
      <w:commentRangeStart w:id="1636"/>
      <w:commentRangeStart w:id="1637"/>
      <w:r>
        <w:rPr>
          <w:noProof/>
          <w:lang w:val="sk-SK" w:eastAsia="sk-SK"/>
        </w:rPr>
        <w:drawing>
          <wp:inline distT="0" distB="0" distL="0" distR="0" wp14:anchorId="66865743" wp14:editId="450548F5">
            <wp:extent cx="6367780" cy="230251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67780" cy="2302510"/>
                    </a:xfrm>
                    <a:prstGeom prst="rect">
                      <a:avLst/>
                    </a:prstGeom>
                  </pic:spPr>
                </pic:pic>
              </a:graphicData>
            </a:graphic>
          </wp:inline>
        </w:drawing>
      </w:r>
      <w:commentRangeEnd w:id="1634"/>
      <w:r w:rsidR="007C364C">
        <w:rPr>
          <w:rStyle w:val="CommentReference"/>
        </w:rPr>
        <w:commentReference w:id="1634"/>
      </w:r>
      <w:commentRangeEnd w:id="1635"/>
      <w:r w:rsidR="00F84FA7">
        <w:rPr>
          <w:rStyle w:val="CommentReference"/>
        </w:rPr>
        <w:commentReference w:id="1635"/>
      </w:r>
      <w:commentRangeEnd w:id="1636"/>
      <w:r w:rsidR="001D651E">
        <w:rPr>
          <w:rStyle w:val="CommentReference"/>
        </w:rPr>
        <w:commentReference w:id="1636"/>
      </w:r>
      <w:commentRangeEnd w:id="1637"/>
      <w:r w:rsidR="00F2150D">
        <w:rPr>
          <w:rStyle w:val="CommentReference"/>
        </w:rPr>
        <w:commentReference w:id="1637"/>
      </w:r>
    </w:p>
    <w:p w14:paraId="4AA08092" w14:textId="4B9260AF" w:rsidR="00A44D69" w:rsidRDefault="00A44D69" w:rsidP="00A44D69"/>
    <w:p w14:paraId="3CDA5551" w14:textId="77777777" w:rsidR="003F1668" w:rsidRPr="00FB52CE" w:rsidRDefault="003F1668" w:rsidP="003F1668">
      <w:pPr>
        <w:spacing w:after="240"/>
        <w:jc w:val="both"/>
        <w:rPr>
          <w:rFonts w:ascii="Arial" w:hAnsi="Arial" w:cs="Arial"/>
        </w:rPr>
      </w:pPr>
      <w:r>
        <w:t xml:space="preserve">Under payment definition usage tab user can see to which entities is the </w:t>
      </w:r>
      <w:proofErr w:type="spellStart"/>
      <w:r>
        <w:t>paydef</w:t>
      </w:r>
      <w:proofErr w:type="spellEnd"/>
      <w:r>
        <w:t xml:space="preserve"> is assigned.</w:t>
      </w:r>
    </w:p>
    <w:p w14:paraId="49940938" w14:textId="18A23D16" w:rsidR="003F1668" w:rsidRDefault="003F1668" w:rsidP="00A44D69">
      <w:r>
        <w:rPr>
          <w:noProof/>
          <w:lang w:val="sk-SK" w:eastAsia="sk-SK"/>
        </w:rPr>
        <w:drawing>
          <wp:inline distT="0" distB="0" distL="0" distR="0" wp14:anchorId="03CBDAA4" wp14:editId="5413DA15">
            <wp:extent cx="6363970" cy="203390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63970" cy="2033905"/>
                    </a:xfrm>
                    <a:prstGeom prst="rect">
                      <a:avLst/>
                    </a:prstGeom>
                    <a:noFill/>
                    <a:ln>
                      <a:noFill/>
                    </a:ln>
                  </pic:spPr>
                </pic:pic>
              </a:graphicData>
            </a:graphic>
          </wp:inline>
        </w:drawing>
      </w:r>
    </w:p>
    <w:p w14:paraId="224A581F" w14:textId="77777777" w:rsidR="00135845" w:rsidRPr="00232FD9" w:rsidRDefault="00135845" w:rsidP="00A44D69"/>
    <w:p w14:paraId="0A714393" w14:textId="0E241585" w:rsidR="00A44D69" w:rsidRPr="007266A1" w:rsidRDefault="00A44D69" w:rsidP="00A44D69">
      <w:pPr>
        <w:rPr>
          <w:rFonts w:ascii="Arial" w:hAnsi="Arial" w:cs="Arial"/>
          <w:b/>
        </w:rPr>
      </w:pPr>
      <w:r w:rsidRPr="007266A1">
        <w:rPr>
          <w:rFonts w:ascii="Arial" w:hAnsi="Arial" w:cs="Arial"/>
          <w:b/>
        </w:rPr>
        <w:t xml:space="preserve">Business </w:t>
      </w:r>
      <w:r w:rsidR="00432DA9">
        <w:rPr>
          <w:rFonts w:ascii="Arial" w:hAnsi="Arial" w:cs="Arial"/>
          <w:b/>
        </w:rPr>
        <w:t xml:space="preserve">&amp; system </w:t>
      </w:r>
      <w:r w:rsidRPr="007266A1">
        <w:rPr>
          <w:rFonts w:ascii="Arial" w:hAnsi="Arial" w:cs="Arial"/>
          <w:b/>
        </w:rPr>
        <w:t xml:space="preserve">rules </w:t>
      </w:r>
    </w:p>
    <w:p w14:paraId="363A0C69" w14:textId="4F26A8E0" w:rsidR="00A44D69" w:rsidRDefault="00A44D69" w:rsidP="00976224">
      <w:pPr>
        <w:pStyle w:val="ListParagraph"/>
        <w:numPr>
          <w:ilvl w:val="0"/>
          <w:numId w:val="1"/>
        </w:numPr>
        <w:spacing w:before="120" w:after="40" w:line="259" w:lineRule="auto"/>
        <w:ind w:left="1434" w:hanging="357"/>
        <w:contextualSpacing/>
        <w:rPr>
          <w:rFonts w:ascii="Arial" w:hAnsi="Arial" w:cs="Arial"/>
        </w:rPr>
      </w:pPr>
      <w:proofErr w:type="gramStart"/>
      <w:r>
        <w:rPr>
          <w:rFonts w:ascii="Arial" w:hAnsi="Arial" w:cs="Arial"/>
        </w:rPr>
        <w:t>pa</w:t>
      </w:r>
      <w:r w:rsidRPr="001E17F2">
        <w:rPr>
          <w:rFonts w:ascii="Arial" w:hAnsi="Arial" w:cs="Arial"/>
        </w:rPr>
        <w:t>yment</w:t>
      </w:r>
      <w:proofErr w:type="gramEnd"/>
      <w:r w:rsidRPr="001E17F2">
        <w:rPr>
          <w:rFonts w:ascii="Arial" w:hAnsi="Arial" w:cs="Arial"/>
        </w:rPr>
        <w:t xml:space="preserve"> </w:t>
      </w:r>
      <w:proofErr w:type="spellStart"/>
      <w:r w:rsidRPr="001E17F2">
        <w:rPr>
          <w:rFonts w:ascii="Arial" w:hAnsi="Arial" w:cs="Arial"/>
        </w:rPr>
        <w:t>defintion</w:t>
      </w:r>
      <w:proofErr w:type="spellEnd"/>
      <w:r w:rsidRPr="001E17F2">
        <w:rPr>
          <w:rFonts w:ascii="Arial" w:hAnsi="Arial" w:cs="Arial"/>
        </w:rPr>
        <w:t xml:space="preserve"> can be in </w:t>
      </w:r>
      <w:r w:rsidRPr="001E17F2">
        <w:rPr>
          <w:rFonts w:ascii="Arial" w:hAnsi="Arial" w:cs="Arial"/>
          <w:i/>
        </w:rPr>
        <w:t>Active</w:t>
      </w:r>
      <w:r>
        <w:rPr>
          <w:rFonts w:ascii="Arial" w:hAnsi="Arial" w:cs="Arial"/>
        </w:rPr>
        <w:t xml:space="preserve"> or</w:t>
      </w:r>
      <w:r w:rsidRPr="001E17F2">
        <w:rPr>
          <w:rFonts w:ascii="Arial" w:hAnsi="Arial" w:cs="Arial"/>
        </w:rPr>
        <w:t xml:space="preserve"> </w:t>
      </w:r>
      <w:r w:rsidRPr="001E17F2">
        <w:rPr>
          <w:rFonts w:ascii="Arial" w:hAnsi="Arial" w:cs="Arial"/>
          <w:i/>
        </w:rPr>
        <w:t>Inactive</w:t>
      </w:r>
      <w:r w:rsidRPr="001E17F2">
        <w:rPr>
          <w:rFonts w:ascii="Arial" w:hAnsi="Arial" w:cs="Arial"/>
        </w:rPr>
        <w:t xml:space="preserve"> status. </w:t>
      </w:r>
    </w:p>
    <w:p w14:paraId="1929728B" w14:textId="50F5379B" w:rsidR="00CB0FF5" w:rsidRDefault="00CB0FF5" w:rsidP="00976224">
      <w:pPr>
        <w:spacing w:after="40" w:line="259" w:lineRule="auto"/>
        <w:contextualSpacing/>
        <w:rPr>
          <w:rFonts w:ascii="Arial" w:hAnsi="Arial" w:cs="Arial"/>
        </w:rPr>
      </w:pPr>
    </w:p>
    <w:p w14:paraId="10840D47" w14:textId="21F9CC12" w:rsidR="00CF50C5" w:rsidRPr="00C31483" w:rsidRDefault="00CF50C5" w:rsidP="00CF50C5">
      <w:pPr>
        <w:pStyle w:val="Heading1"/>
        <w:rPr>
          <w:ins w:id="1638" w:author="Anita Rendulić" w:date="2018-01-03T15:11:00Z"/>
          <w:color w:val="auto"/>
          <w:sz w:val="24"/>
          <w:szCs w:val="24"/>
        </w:rPr>
      </w:pPr>
      <w:bookmarkStart w:id="1639" w:name="_Toc506563211"/>
      <w:ins w:id="1640" w:author="Anita Rendulić" w:date="2018-01-03T15:11:00Z">
        <w:r>
          <w:rPr>
            <w:color w:val="auto"/>
            <w:sz w:val="24"/>
            <w:szCs w:val="24"/>
          </w:rPr>
          <w:lastRenderedPageBreak/>
          <w:t xml:space="preserve">5.2. </w:t>
        </w:r>
        <w:r w:rsidRPr="00C31483">
          <w:rPr>
            <w:color w:val="auto"/>
            <w:sz w:val="24"/>
            <w:szCs w:val="24"/>
          </w:rPr>
          <w:t>UC POS</w:t>
        </w:r>
        <w:r>
          <w:rPr>
            <w:color w:val="auto"/>
            <w:sz w:val="24"/>
            <w:szCs w:val="24"/>
          </w:rPr>
          <w:t xml:space="preserve"> </w:t>
        </w:r>
        <w:r w:rsidRPr="00C31483">
          <w:rPr>
            <w:color w:val="auto"/>
            <w:sz w:val="24"/>
            <w:szCs w:val="24"/>
          </w:rPr>
          <w:t>0</w:t>
        </w:r>
        <w:r w:rsidR="00432DA9">
          <w:rPr>
            <w:color w:val="auto"/>
            <w:sz w:val="24"/>
            <w:szCs w:val="24"/>
          </w:rPr>
          <w:t>2</w:t>
        </w:r>
      </w:ins>
      <w:ins w:id="1641" w:author="Martin Ćosić" w:date="2018-02-09T09:30:00Z">
        <w:r w:rsidR="002C1558">
          <w:rPr>
            <w:color w:val="auto"/>
            <w:sz w:val="24"/>
            <w:szCs w:val="24"/>
          </w:rPr>
          <w:t>6</w:t>
        </w:r>
      </w:ins>
      <w:ins w:id="1642" w:author="Anita Rendulić" w:date="2018-01-03T15:11:00Z">
        <w:del w:id="1643" w:author="Martin Ćosić" w:date="2018-02-03T14:05:00Z">
          <w:r w:rsidR="00432DA9" w:rsidDel="006B2103">
            <w:rPr>
              <w:color w:val="auto"/>
              <w:sz w:val="24"/>
              <w:szCs w:val="24"/>
            </w:rPr>
            <w:delText>6</w:delText>
          </w:r>
        </w:del>
        <w:r>
          <w:rPr>
            <w:color w:val="auto"/>
            <w:sz w:val="24"/>
            <w:szCs w:val="24"/>
          </w:rPr>
          <w:t>: Add new r</w:t>
        </w:r>
        <w:r w:rsidRPr="00C31483">
          <w:rPr>
            <w:color w:val="auto"/>
            <w:sz w:val="24"/>
            <w:szCs w:val="24"/>
          </w:rPr>
          <w:t>etailer</w:t>
        </w:r>
        <w:r>
          <w:rPr>
            <w:color w:val="auto"/>
            <w:sz w:val="24"/>
            <w:szCs w:val="24"/>
          </w:rPr>
          <w:t xml:space="preserve"> through </w:t>
        </w:r>
        <w:proofErr w:type="gramStart"/>
        <w:r>
          <w:rPr>
            <w:color w:val="auto"/>
            <w:sz w:val="24"/>
            <w:szCs w:val="24"/>
          </w:rPr>
          <w:t>WS(</w:t>
        </w:r>
        <w:proofErr w:type="spellStart"/>
        <w:proofErr w:type="gramEnd"/>
        <w:r>
          <w:rPr>
            <w:color w:val="auto"/>
            <w:sz w:val="24"/>
            <w:szCs w:val="24"/>
          </w:rPr>
          <w:t>es</w:t>
        </w:r>
        <w:proofErr w:type="spellEnd"/>
        <w:r>
          <w:rPr>
            <w:color w:val="auto"/>
            <w:sz w:val="24"/>
            <w:szCs w:val="24"/>
          </w:rPr>
          <w:t>)</w:t>
        </w:r>
        <w:bookmarkEnd w:id="1639"/>
      </w:ins>
    </w:p>
    <w:p w14:paraId="34FE2254" w14:textId="77777777" w:rsidR="00CF50C5" w:rsidRDefault="00CF50C5" w:rsidP="00CF50C5">
      <w:pPr>
        <w:rPr>
          <w:ins w:id="1644" w:author="Anita Rendulić" w:date="2018-01-03T15:11:00Z"/>
        </w:rPr>
      </w:pPr>
    </w:p>
    <w:p w14:paraId="1477B993" w14:textId="77777777" w:rsidR="00CF50C5" w:rsidRPr="00BF0E76" w:rsidRDefault="00CF50C5" w:rsidP="00CF50C5">
      <w:pPr>
        <w:jc w:val="both"/>
        <w:rPr>
          <w:ins w:id="1645" w:author="Anita Rendulić" w:date="2018-01-03T15:11:00Z"/>
          <w:rFonts w:ascii="Arial" w:hAnsi="Arial" w:cs="Arial"/>
        </w:rPr>
      </w:pPr>
      <w:ins w:id="1646" w:author="Anita Rendulić" w:date="2018-01-03T15:11:00Z">
        <w:r>
          <w:rPr>
            <w:rFonts w:ascii="Arial" w:hAnsi="Arial" w:cs="Arial"/>
          </w:rPr>
          <w:t xml:space="preserve">This option allows to add new retailer in system, through the web services. </w:t>
        </w:r>
      </w:ins>
    </w:p>
    <w:p w14:paraId="5016F3B3" w14:textId="77777777" w:rsidR="00CF50C5" w:rsidRPr="00FB52CE" w:rsidRDefault="00CF50C5" w:rsidP="00CF50C5">
      <w:pPr>
        <w:spacing w:before="360" w:after="120"/>
        <w:rPr>
          <w:ins w:id="1647" w:author="Anita Rendulić" w:date="2018-01-03T15:11:00Z"/>
          <w:rFonts w:ascii="Arial" w:hAnsi="Arial" w:cs="Arial"/>
          <w:b/>
        </w:rPr>
      </w:pPr>
      <w:ins w:id="1648" w:author="Anita Rendulić" w:date="2018-01-03T15:11:00Z">
        <w:r w:rsidRPr="00FB52CE">
          <w:rPr>
            <w:rFonts w:ascii="Arial" w:hAnsi="Arial" w:cs="Arial"/>
            <w:b/>
          </w:rPr>
          <w:t xml:space="preserve">Preconditions </w:t>
        </w:r>
      </w:ins>
    </w:p>
    <w:p w14:paraId="6DF4AD80" w14:textId="5000EF34" w:rsidR="009B5FA0" w:rsidRDefault="00CF50C5" w:rsidP="00CF50C5">
      <w:pPr>
        <w:pStyle w:val="ListParagraph"/>
        <w:numPr>
          <w:ilvl w:val="0"/>
          <w:numId w:val="1"/>
        </w:numPr>
        <w:jc w:val="both"/>
        <w:rPr>
          <w:ins w:id="1649" w:author="Anita Rendulić" w:date="2018-01-08T00:15:00Z"/>
          <w:rFonts w:ascii="Arial" w:hAnsi="Arial" w:cs="Arial"/>
        </w:rPr>
      </w:pPr>
      <w:ins w:id="1650" w:author="Anita Rendulić" w:date="2018-01-03T15:11:00Z">
        <w:r>
          <w:rPr>
            <w:rFonts w:ascii="Arial" w:hAnsi="Arial" w:cs="Arial"/>
          </w:rPr>
          <w:t>c</w:t>
        </w:r>
      </w:ins>
      <w:ins w:id="1651" w:author="Anita Rendulić" w:date="2018-01-08T00:15:00Z">
        <w:r w:rsidR="009B5FA0">
          <w:rPr>
            <w:rFonts w:ascii="Arial" w:hAnsi="Arial" w:cs="Arial"/>
          </w:rPr>
          <w:t xml:space="preserve">ustomer exist or not in the system, if doesn’t </w:t>
        </w:r>
      </w:ins>
      <w:ins w:id="1652" w:author="Anita Rendulić" w:date="2018-01-08T00:16:00Z">
        <w:r w:rsidR="009B5FA0">
          <w:rPr>
            <w:rFonts w:ascii="Arial" w:hAnsi="Arial" w:cs="Arial"/>
          </w:rPr>
          <w:t xml:space="preserve">it </w:t>
        </w:r>
      </w:ins>
      <w:ins w:id="1653" w:author="Anita Rendulić" w:date="2018-01-08T00:15:00Z">
        <w:r w:rsidR="009B5FA0">
          <w:rPr>
            <w:rFonts w:ascii="Arial" w:hAnsi="Arial" w:cs="Arial"/>
          </w:rPr>
          <w:t xml:space="preserve">should be created </w:t>
        </w:r>
      </w:ins>
      <w:ins w:id="1654" w:author="Anita Rendulić" w:date="2018-01-08T00:16:00Z">
        <w:r w:rsidR="00D24DAE">
          <w:rPr>
            <w:rFonts w:ascii="Arial" w:hAnsi="Arial" w:cs="Arial"/>
          </w:rPr>
          <w:t>(</w:t>
        </w:r>
      </w:ins>
      <w:ins w:id="1655" w:author="Martin Ćosić" w:date="2018-01-19T13:20:00Z">
        <w:r w:rsidR="001D651E">
          <w:rPr>
            <w:rFonts w:ascii="Arial" w:hAnsi="Arial" w:cs="Arial"/>
            <w:color w:val="0070C0"/>
          </w:rPr>
          <w:fldChar w:fldCharType="begin"/>
        </w:r>
        <w:r w:rsidR="001D651E">
          <w:rPr>
            <w:rFonts w:ascii="Arial" w:hAnsi="Arial" w:cs="Arial"/>
            <w:color w:val="0070C0"/>
          </w:rPr>
          <w:instrText xml:space="preserve"> HYPERLINK  \l "_5.2._UC_POS_10" </w:instrText>
        </w:r>
        <w:r w:rsidR="001D651E">
          <w:rPr>
            <w:rFonts w:ascii="Arial" w:hAnsi="Arial" w:cs="Arial"/>
            <w:color w:val="0070C0"/>
          </w:rPr>
          <w:fldChar w:fldCharType="separate"/>
        </w:r>
        <w:r w:rsidR="00D24DAE" w:rsidRPr="001D651E">
          <w:rPr>
            <w:rStyle w:val="Hyperlink"/>
            <w:rPrChange w:author="Anita Rendulić" w:date="2018-01-08T00:17:00Z" w:id="1656">
              <w:rPr>
                <w:rFonts w:ascii="Arial" w:hAnsi="Arial" w:cs="Arial"/>
              </w:rPr>
            </w:rPrChange>
          </w:rPr>
          <w:t>UC POS 001</w:t>
        </w:r>
        <w:r w:rsidR="001D651E">
          <w:rPr>
            <w:rFonts w:ascii="Arial" w:hAnsi="Arial" w:cs="Arial"/>
            <w:color w:val="0070C0"/>
          </w:rPr>
          <w:fldChar w:fldCharType="end"/>
        </w:r>
      </w:ins>
      <w:ins w:id="1657" w:author="Anita Rendulić" w:date="2018-01-08T00:16:00Z">
        <w:r w:rsidR="00D24DAE">
          <w:rPr>
            <w:rFonts w:ascii="Arial" w:hAnsi="Arial" w:cs="Arial"/>
          </w:rPr>
          <w:t xml:space="preserve">) </w:t>
        </w:r>
      </w:ins>
      <w:ins w:id="1658" w:author="Anita Rendulić" w:date="2018-01-08T00:15:00Z">
        <w:r w:rsidR="009B5FA0">
          <w:rPr>
            <w:rFonts w:ascii="Arial" w:hAnsi="Arial" w:cs="Arial"/>
          </w:rPr>
          <w:t>before add</w:t>
        </w:r>
      </w:ins>
      <w:ins w:id="1659" w:author="Anita Rendulić" w:date="2018-01-08T00:16:00Z">
        <w:r w:rsidR="009B5FA0">
          <w:rPr>
            <w:rFonts w:ascii="Arial" w:hAnsi="Arial" w:cs="Arial"/>
          </w:rPr>
          <w:t>ing</w:t>
        </w:r>
      </w:ins>
      <w:ins w:id="1660" w:author="Anita Rendulić" w:date="2018-01-08T00:15:00Z">
        <w:r w:rsidR="009B5FA0">
          <w:rPr>
            <w:rFonts w:ascii="Arial" w:hAnsi="Arial" w:cs="Arial"/>
          </w:rPr>
          <w:t xml:space="preserve"> new retailer and contract,</w:t>
        </w:r>
      </w:ins>
    </w:p>
    <w:p w14:paraId="1B8FF5D1" w14:textId="726CA9CD" w:rsidR="00CF50C5" w:rsidDel="00B70059" w:rsidRDefault="009B5FA0" w:rsidP="00CF50C5">
      <w:pPr>
        <w:pStyle w:val="ListParagraph"/>
        <w:numPr>
          <w:ilvl w:val="0"/>
          <w:numId w:val="1"/>
        </w:numPr>
        <w:jc w:val="both"/>
        <w:rPr>
          <w:ins w:id="1661" w:author="Anita Rendulić" w:date="2018-01-03T15:11:00Z"/>
          <w:del w:id="1662" w:author="Martin Ćosić" w:date="2018-01-19T14:48:00Z"/>
          <w:rFonts w:ascii="Arial" w:hAnsi="Arial" w:cs="Arial"/>
        </w:rPr>
      </w:pPr>
      <w:ins w:id="1663" w:author="Anita Rendulić" w:date="2018-01-08T00:15:00Z">
        <w:del w:id="1664" w:author="Martin Ćosić" w:date="2018-01-19T14:48:00Z">
          <w:r w:rsidDel="00B70059">
            <w:rPr>
              <w:rFonts w:ascii="Arial" w:hAnsi="Arial" w:cs="Arial"/>
            </w:rPr>
            <w:delText>c</w:delText>
          </w:r>
        </w:del>
      </w:ins>
      <w:ins w:id="1665" w:author="Anita Rendulić" w:date="2018-01-03T15:11:00Z">
        <w:del w:id="1666" w:author="Martin Ćosić" w:date="2018-01-19T14:48:00Z">
          <w:r w:rsidR="00CF50C5" w:rsidRPr="00B46E88" w:rsidDel="00B70059">
            <w:rPr>
              <w:rFonts w:ascii="Arial" w:hAnsi="Arial" w:cs="Arial"/>
            </w:rPr>
            <w:delText>ontract on whic</w:delText>
          </w:r>
          <w:r w:rsidR="00432DA9" w:rsidDel="00B70059">
            <w:rPr>
              <w:rFonts w:ascii="Arial" w:hAnsi="Arial" w:cs="Arial"/>
            </w:rPr>
            <w:delText>h you want to add retailer doesn</w:delText>
          </w:r>
        </w:del>
      </w:ins>
      <w:ins w:id="1667" w:author="Anita Rendulić" w:date="2018-01-08T00:09:00Z">
        <w:del w:id="1668" w:author="Martin Ćosić" w:date="2018-01-19T14:48:00Z">
          <w:r w:rsidR="00432DA9" w:rsidDel="00B70059">
            <w:rPr>
              <w:rFonts w:ascii="Arial" w:hAnsi="Arial" w:cs="Arial"/>
            </w:rPr>
            <w:delText>’t</w:delText>
          </w:r>
        </w:del>
      </w:ins>
      <w:ins w:id="1669" w:author="Anita Rendulić" w:date="2018-01-03T15:11:00Z">
        <w:del w:id="1670" w:author="Martin Ćosić" w:date="2018-01-19T14:48:00Z">
          <w:r w:rsidR="00CF50C5" w:rsidDel="00B70059">
            <w:rPr>
              <w:rFonts w:ascii="Arial" w:hAnsi="Arial" w:cs="Arial"/>
            </w:rPr>
            <w:delText xml:space="preserve"> </w:delText>
          </w:r>
          <w:r w:rsidR="00CF50C5" w:rsidRPr="00B46E88" w:rsidDel="00B70059">
            <w:rPr>
              <w:rFonts w:ascii="Arial" w:hAnsi="Arial" w:cs="Arial"/>
            </w:rPr>
            <w:delText xml:space="preserve">exist </w:delText>
          </w:r>
          <w:r w:rsidR="00CF50C5" w:rsidDel="00B70059">
            <w:rPr>
              <w:rFonts w:ascii="Arial" w:hAnsi="Arial" w:cs="Arial"/>
            </w:rPr>
            <w:delText>in the system,</w:delText>
          </w:r>
        </w:del>
      </w:ins>
    </w:p>
    <w:p w14:paraId="7CD619F4" w14:textId="77777777" w:rsidR="00CF50C5" w:rsidRPr="007A274A" w:rsidRDefault="00CF50C5" w:rsidP="00CF50C5">
      <w:pPr>
        <w:pStyle w:val="ListParagraph"/>
        <w:numPr>
          <w:ilvl w:val="0"/>
          <w:numId w:val="1"/>
        </w:numPr>
        <w:jc w:val="both"/>
        <w:rPr>
          <w:ins w:id="1671" w:author="Anita Rendulić" w:date="2018-01-03T15:11:00Z"/>
          <w:rFonts w:ascii="Arial" w:hAnsi="Arial" w:cs="Arial"/>
        </w:rPr>
      </w:pPr>
      <w:proofErr w:type="gramStart"/>
      <w:ins w:id="1672" w:author="Anita Rendulić" w:date="2018-01-03T15:11:00Z">
        <w:r>
          <w:rPr>
            <w:rFonts w:ascii="Arial" w:hAnsi="Arial" w:cs="Arial"/>
          </w:rPr>
          <w:t>r</w:t>
        </w:r>
        <w:r w:rsidRPr="00B46E88">
          <w:rPr>
            <w:rFonts w:ascii="Arial" w:hAnsi="Arial" w:cs="Arial"/>
          </w:rPr>
          <w:t>etailer</w:t>
        </w:r>
        <w:proofErr w:type="gramEnd"/>
        <w:r>
          <w:rPr>
            <w:rFonts w:ascii="Arial" w:hAnsi="Arial" w:cs="Arial"/>
          </w:rPr>
          <w:t xml:space="preserve"> which you want to add should not</w:t>
        </w:r>
        <w:r w:rsidRPr="00B46E88">
          <w:rPr>
            <w:rFonts w:ascii="Arial" w:hAnsi="Arial" w:cs="Arial"/>
          </w:rPr>
          <w:t xml:space="preserve"> exist in the system.</w:t>
        </w:r>
      </w:ins>
    </w:p>
    <w:p w14:paraId="3CAEAD56" w14:textId="77777777" w:rsidR="00CF50C5" w:rsidRPr="00232FD9" w:rsidRDefault="00CF50C5" w:rsidP="00CF50C5">
      <w:pPr>
        <w:rPr>
          <w:ins w:id="1673" w:author="Anita Rendulić" w:date="2018-01-03T15:11:00Z"/>
        </w:rPr>
      </w:pPr>
    </w:p>
    <w:p w14:paraId="143C9449" w14:textId="77777777" w:rsidR="00CF50C5" w:rsidRPr="008D6C50" w:rsidRDefault="00CF50C5">
      <w:pPr>
        <w:spacing w:after="240"/>
        <w:rPr>
          <w:ins w:id="1674" w:author="Anita Rendulić" w:date="2018-01-03T15:11:00Z"/>
          <w:b/>
        </w:rPr>
        <w:pPrChange w:id="1675" w:author="Anita Rendulić" w:date="2018-01-08T00:14:00Z">
          <w:pPr/>
        </w:pPrChange>
      </w:pPr>
      <w:ins w:id="1676" w:author="Anita Rendulić" w:date="2018-01-03T15:11:00Z">
        <w:r w:rsidRPr="008D6C50">
          <w:rPr>
            <w:b/>
          </w:rPr>
          <w:t>Trigger</w:t>
        </w:r>
        <w:r>
          <w:rPr>
            <w:b/>
          </w:rPr>
          <w:t>s</w:t>
        </w:r>
        <w:r w:rsidRPr="008D6C50">
          <w:rPr>
            <w:b/>
          </w:rPr>
          <w:t xml:space="preserve"> </w:t>
        </w:r>
      </w:ins>
    </w:p>
    <w:p w14:paraId="13A084F9" w14:textId="4E010B33" w:rsidR="00CF50C5" w:rsidDel="00B70059" w:rsidRDefault="00F21936" w:rsidP="00CF50C5">
      <w:pPr>
        <w:jc w:val="both"/>
        <w:rPr>
          <w:ins w:id="1677" w:author="Anita Rendulić" w:date="2018-01-03T15:11:00Z"/>
          <w:del w:id="1678" w:author="Martin Ćosić" w:date="2018-01-19T14:50:00Z"/>
        </w:rPr>
      </w:pPr>
      <w:ins w:id="1679" w:author="Anita Rendulić" w:date="2018-01-08T00:18:00Z">
        <w:del w:id="1680" w:author="Martin Ćosić" w:date="2018-01-26T15:26:00Z">
          <w:r w:rsidDel="002161B7">
            <w:rPr>
              <w:i/>
            </w:rPr>
            <w:delText xml:space="preserve">1) </w:delText>
          </w:r>
        </w:del>
      </w:ins>
      <w:proofErr w:type="spellStart"/>
      <w:ins w:id="1681" w:author="Anita Rendulić" w:date="2018-01-03T15:11:00Z">
        <w:r w:rsidR="00CF50C5">
          <w:rPr>
            <w:i/>
          </w:rPr>
          <w:t>A</w:t>
        </w:r>
        <w:r w:rsidR="00CF50C5" w:rsidRPr="00682E03">
          <w:rPr>
            <w:i/>
          </w:rPr>
          <w:t>ddRetailer</w:t>
        </w:r>
        <w:proofErr w:type="spellEnd"/>
        <w:r w:rsidR="00CF50C5">
          <w:t xml:space="preserve"> </w:t>
        </w:r>
      </w:ins>
      <w:ins w:id="1682" w:author="Martin Ćosić" w:date="2018-01-19T14:48:00Z">
        <w:r w:rsidR="00B70059">
          <w:t xml:space="preserve">WS methods </w:t>
        </w:r>
      </w:ins>
      <w:ins w:id="1683" w:author="Anita Rendulić" w:date="2018-01-03T15:11:00Z">
        <w:r w:rsidR="00CF50C5">
          <w:t>and</w:t>
        </w:r>
      </w:ins>
      <w:ins w:id="1684" w:author="Martin Ćosić" w:date="2018-01-26T13:47:00Z">
        <w:r w:rsidR="00EC6DE7">
          <w:t>/or</w:t>
        </w:r>
      </w:ins>
      <w:ins w:id="1685" w:author="Anita Rendulić" w:date="2018-01-03T15:11:00Z">
        <w:r w:rsidR="00CF50C5">
          <w:t xml:space="preserve"> </w:t>
        </w:r>
        <w:proofErr w:type="spellStart"/>
        <w:r w:rsidR="00CF50C5">
          <w:rPr>
            <w:i/>
          </w:rPr>
          <w:t>AddTerminal</w:t>
        </w:r>
        <w:proofErr w:type="spellEnd"/>
        <w:r w:rsidR="00CF50C5">
          <w:rPr>
            <w:i/>
          </w:rPr>
          <w:t xml:space="preserve"> </w:t>
        </w:r>
        <w:r w:rsidR="00CF50C5">
          <w:t>WS methods – to create new retailer(s) and</w:t>
        </w:r>
      </w:ins>
      <w:ins w:id="1686" w:author="Martin Ćosić" w:date="2018-01-26T13:47:00Z">
        <w:r w:rsidR="00EC6DE7">
          <w:t>/or</w:t>
        </w:r>
      </w:ins>
      <w:ins w:id="1687" w:author="Anita Rendulić" w:date="2018-01-03T15:11:00Z">
        <w:r w:rsidR="00CF50C5">
          <w:t xml:space="preserve"> terminal(s) and </w:t>
        </w:r>
      </w:ins>
    </w:p>
    <w:p w14:paraId="4EB1045A" w14:textId="6BA4FF3D" w:rsidR="00CF50C5" w:rsidRDefault="00F21936">
      <w:pPr>
        <w:jc w:val="both"/>
        <w:rPr>
          <w:ins w:id="1688" w:author="Anita Rendulić" w:date="2018-01-03T15:11:00Z"/>
        </w:rPr>
        <w:pPrChange w:id="1689" w:author="Anita Rendulić" w:date="2018-01-08T00:18:00Z">
          <w:pPr>
            <w:spacing w:before="60"/>
          </w:pPr>
        </w:pPrChange>
      </w:pPr>
      <w:ins w:id="1690" w:author="Anita Rendulić" w:date="2018-01-08T00:18:00Z">
        <w:del w:id="1691" w:author="Martin Ćosić" w:date="2018-01-19T14:50:00Z">
          <w:r w:rsidDel="00B70059">
            <w:delText xml:space="preserve">                             </w:delText>
          </w:r>
        </w:del>
      </w:ins>
      <w:proofErr w:type="gramStart"/>
      <w:ins w:id="1692" w:author="Anita Rendulić" w:date="2018-01-03T15:11:00Z">
        <w:r w:rsidR="00CF50C5">
          <w:t>publish</w:t>
        </w:r>
        <w:proofErr w:type="gramEnd"/>
        <w:r w:rsidR="00CF50C5">
          <w:t xml:space="preserve"> it automatically in </w:t>
        </w:r>
        <w:proofErr w:type="spellStart"/>
        <w:r w:rsidR="00CF50C5">
          <w:t>eXact</w:t>
        </w:r>
        <w:proofErr w:type="spellEnd"/>
        <w:r w:rsidR="00CF50C5">
          <w:t xml:space="preserve"> database</w:t>
        </w:r>
      </w:ins>
      <w:ins w:id="1693" w:author="Anita Rendulić" w:date="2018-01-08T00:18:00Z">
        <w:r>
          <w:t>.</w:t>
        </w:r>
      </w:ins>
    </w:p>
    <w:p w14:paraId="4353ADE6" w14:textId="10EFD590" w:rsidR="00F21936" w:rsidDel="002161B7" w:rsidRDefault="00F21936">
      <w:pPr>
        <w:spacing w:before="240"/>
        <w:jc w:val="both"/>
        <w:rPr>
          <w:ins w:id="1694" w:author="Anita Rendulić" w:date="2018-01-08T00:19:00Z"/>
          <w:del w:id="1695" w:author="Martin Ćosić" w:date="2018-01-26T15:25:00Z"/>
          <w:rFonts w:ascii="Arial" w:hAnsi="Arial" w:cs="Arial"/>
        </w:rPr>
        <w:pPrChange w:id="1696" w:author="Anita Rendulić" w:date="2018-01-08T00:19:00Z">
          <w:pPr>
            <w:spacing w:before="60"/>
            <w:jc w:val="both"/>
          </w:pPr>
        </w:pPrChange>
      </w:pPr>
      <w:ins w:id="1697" w:author="Anita Rendulić" w:date="2018-01-08T00:18:00Z">
        <w:del w:id="1698" w:author="Martin Ćosić" w:date="2018-01-26T15:25:00Z">
          <w:r w:rsidDel="002161B7">
            <w:delText>2) c</w:delText>
          </w:r>
        </w:del>
      </w:ins>
      <w:ins w:id="1699" w:author="Anita Rendulić" w:date="2018-01-03T15:11:00Z">
        <w:del w:id="1700" w:author="Martin Ćosić" w:date="2018-01-26T15:25:00Z">
          <w:r w:rsidR="00CF50C5" w:rsidDel="002161B7">
            <w:delText xml:space="preserve">reate new contract </w:delText>
          </w:r>
        </w:del>
      </w:ins>
      <w:ins w:id="1701" w:author="Anita Rendulić" w:date="2018-01-08T00:19:00Z">
        <w:del w:id="1702" w:author="Martin Ćosić" w:date="2018-01-26T15:25:00Z">
          <w:r w:rsidRPr="00101434" w:rsidDel="002161B7">
            <w:rPr>
              <w:rFonts w:ascii="Arial" w:hAnsi="Arial" w:cs="Arial"/>
            </w:rPr>
            <w:delText xml:space="preserve">per sequences (to create unfinished wizard case in web application),  </w:delText>
          </w:r>
          <w:r w:rsidDel="002161B7">
            <w:rPr>
              <w:rFonts w:ascii="Arial" w:hAnsi="Arial" w:cs="Arial"/>
            </w:rPr>
            <w:delText xml:space="preserve">  </w:delText>
          </w:r>
        </w:del>
      </w:ins>
    </w:p>
    <w:p w14:paraId="28EA6A72" w14:textId="272076CB" w:rsidR="00F21936" w:rsidDel="002161B7" w:rsidRDefault="00F21936">
      <w:pPr>
        <w:jc w:val="both"/>
        <w:rPr>
          <w:ins w:id="1703" w:author="Anita Rendulić" w:date="2018-01-08T00:21:00Z"/>
          <w:del w:id="1704" w:author="Martin Ćosić" w:date="2018-01-26T15:25:00Z"/>
        </w:rPr>
        <w:pPrChange w:id="1705" w:author="Anita Rendulić" w:date="2018-01-08T00:19:00Z">
          <w:pPr>
            <w:spacing w:before="60"/>
            <w:jc w:val="both"/>
          </w:pPr>
        </w:pPrChange>
      </w:pPr>
      <w:ins w:id="1706" w:author="Anita Rendulić" w:date="2018-01-08T00:19:00Z">
        <w:del w:id="1707" w:author="Martin Ćosić" w:date="2018-01-26T15:25:00Z">
          <w:r w:rsidDel="002161B7">
            <w:rPr>
              <w:rFonts w:ascii="Arial" w:hAnsi="Arial" w:cs="Arial"/>
            </w:rPr>
            <w:delText xml:space="preserve">    </w:delText>
          </w:r>
        </w:del>
      </w:ins>
      <w:ins w:id="1708" w:author="Anita Rendulić" w:date="2018-01-03T15:11:00Z">
        <w:del w:id="1709" w:author="Martin Ćosić" w:date="2018-01-26T15:25:00Z">
          <w:r w:rsidR="00CF50C5" w:rsidDel="002161B7">
            <w:delText>and assign retailers and its subordi</w:delText>
          </w:r>
          <w:r w:rsidDel="002161B7">
            <w:delText>nate terminals to this contract</w:delText>
          </w:r>
          <w:r w:rsidR="00CF50C5" w:rsidDel="002161B7">
            <w:delText xml:space="preserve">, use the following possible </w:delText>
          </w:r>
        </w:del>
      </w:ins>
      <w:ins w:id="1710" w:author="Anita Rendulić" w:date="2018-01-08T00:21:00Z">
        <w:del w:id="1711" w:author="Martin Ćosić" w:date="2018-01-26T15:25:00Z">
          <w:r w:rsidDel="002161B7">
            <w:delText xml:space="preserve">   </w:delText>
          </w:r>
        </w:del>
      </w:ins>
    </w:p>
    <w:p w14:paraId="7800BE51" w14:textId="58CED6FC" w:rsidR="00CF50C5" w:rsidRPr="00F21936" w:rsidDel="002161B7" w:rsidRDefault="00F21936">
      <w:pPr>
        <w:jc w:val="both"/>
        <w:rPr>
          <w:ins w:id="1712" w:author="Anita Rendulić" w:date="2018-01-03T15:11:00Z"/>
          <w:del w:id="1713" w:author="Martin Ćosić" w:date="2018-01-26T15:25:00Z"/>
          <w:rFonts w:ascii="Arial" w:hAnsi="Arial" w:cs="Arial"/>
          <w:rPrChange w:id="1714" w:author="Anita Rendulić" w:date="2018-01-08T00:19:00Z">
            <w:rPr>
              <w:ins w:id="1715" w:author="Anita Rendulić" w:date="2018-01-03T15:11:00Z"/>
              <w:del w:id="1716" w:author="Martin Ćosić" w:date="2018-01-26T15:25:00Z"/>
            </w:rPr>
          </w:rPrChange>
        </w:rPr>
        <w:pPrChange w:id="1717" w:author="Anita Rendulić" w:date="2018-01-08T00:19:00Z">
          <w:pPr>
            <w:spacing w:before="60"/>
            <w:jc w:val="both"/>
          </w:pPr>
        </w:pPrChange>
      </w:pPr>
      <w:ins w:id="1718" w:author="Anita Rendulić" w:date="2018-01-08T00:21:00Z">
        <w:del w:id="1719" w:author="Martin Ćosić" w:date="2018-01-26T15:25:00Z">
          <w:r w:rsidDel="002161B7">
            <w:delText xml:space="preserve">    </w:delText>
          </w:r>
        </w:del>
      </w:ins>
      <w:ins w:id="1720" w:author="Anita Rendulić" w:date="2018-01-03T15:11:00Z">
        <w:del w:id="1721" w:author="Martin Ćosić" w:date="2018-01-26T15:25:00Z">
          <w:r w:rsidDel="002161B7">
            <w:delText>methods</w:delText>
          </w:r>
          <w:r w:rsidR="00CF50C5" w:rsidDel="002161B7">
            <w:delText>:</w:delText>
          </w:r>
        </w:del>
      </w:ins>
    </w:p>
    <w:p w14:paraId="4F923085" w14:textId="1A13A0EA" w:rsidR="00CF50C5" w:rsidDel="002161B7" w:rsidRDefault="00CF50C5">
      <w:pPr>
        <w:spacing w:before="60"/>
        <w:ind w:left="720"/>
        <w:jc w:val="both"/>
        <w:rPr>
          <w:ins w:id="1722" w:author="Anita Rendulić" w:date="2018-01-03T15:11:00Z"/>
          <w:del w:id="1723" w:author="Martin Ćosić" w:date="2018-01-26T15:25:00Z"/>
          <w:i/>
        </w:rPr>
        <w:pPrChange w:id="1724" w:author="Anita Rendulić" w:date="2018-01-08T00:21:00Z">
          <w:pPr>
            <w:ind w:left="720"/>
            <w:jc w:val="both"/>
          </w:pPr>
        </w:pPrChange>
      </w:pPr>
      <w:ins w:id="1725" w:author="Anita Rendulić" w:date="2018-01-03T15:11:00Z">
        <w:del w:id="1726" w:author="Martin Ćosić" w:date="2018-01-26T15:25:00Z">
          <w:r w:rsidRPr="0048649C" w:rsidDel="002161B7">
            <w:rPr>
              <w:i/>
            </w:rPr>
            <w:delText xml:space="preserve">StartWizardSequence </w:delText>
          </w:r>
        </w:del>
      </w:ins>
    </w:p>
    <w:p w14:paraId="0DC30719" w14:textId="4D1B93B9" w:rsidR="00CF50C5" w:rsidRPr="00F21936" w:rsidDel="002161B7" w:rsidRDefault="00CF50C5">
      <w:pPr>
        <w:tabs>
          <w:tab w:val="left" w:pos="7526"/>
        </w:tabs>
        <w:ind w:left="720"/>
        <w:jc w:val="both"/>
        <w:rPr>
          <w:ins w:id="1727" w:author="Anita Rendulić" w:date="2018-01-03T15:11:00Z"/>
          <w:del w:id="1728" w:author="Martin Ćosić" w:date="2018-01-26T15:25:00Z"/>
          <w:rPrChange w:id="1729" w:author="Anita Rendulić" w:date="2018-01-08T00:21:00Z">
            <w:rPr>
              <w:ins w:id="1730" w:author="Anita Rendulić" w:date="2018-01-03T15:11:00Z"/>
              <w:del w:id="1731" w:author="Martin Ćosić" w:date="2018-01-26T15:25:00Z"/>
              <w:i/>
            </w:rPr>
          </w:rPrChange>
        </w:rPr>
        <w:pPrChange w:id="1732" w:author="Anita Rendulić" w:date="2018-01-08T00:21:00Z">
          <w:pPr>
            <w:ind w:left="720"/>
            <w:jc w:val="both"/>
          </w:pPr>
        </w:pPrChange>
      </w:pPr>
      <w:ins w:id="1733" w:author="Anita Rendulić" w:date="2018-01-03T15:11:00Z">
        <w:del w:id="1734" w:author="Martin Ćosić" w:date="2018-01-26T15:25:00Z">
          <w:r w:rsidDel="002161B7">
            <w:rPr>
              <w:i/>
            </w:rPr>
            <w:delText>AddPaymentDefinition</w:delText>
          </w:r>
          <w:r w:rsidDel="002161B7">
            <w:delText xml:space="preserve"> (by sequence, 1</w:delText>
          </w:r>
          <w:r w:rsidRPr="0048649C" w:rsidDel="002161B7">
            <w:rPr>
              <w:vertAlign w:val="superscript"/>
            </w:rPr>
            <w:delText>st</w:delText>
          </w:r>
          <w:r w:rsidDel="002161B7">
            <w:delText>, 2</w:delText>
          </w:r>
          <w:r w:rsidRPr="0048649C" w:rsidDel="002161B7">
            <w:rPr>
              <w:vertAlign w:val="superscript"/>
            </w:rPr>
            <w:delText>nd</w:delText>
          </w:r>
          <w:r w:rsidDel="002161B7">
            <w:delText xml:space="preserve"> … ) </w:delText>
          </w:r>
          <w:r w:rsidDel="002161B7">
            <w:tab/>
          </w:r>
        </w:del>
      </w:ins>
    </w:p>
    <w:p w14:paraId="0DF4104B" w14:textId="0FAC287A" w:rsidR="00CF50C5" w:rsidRPr="00EC51D9" w:rsidDel="002161B7" w:rsidRDefault="00CF50C5" w:rsidP="00CF50C5">
      <w:pPr>
        <w:ind w:left="720"/>
        <w:jc w:val="both"/>
        <w:rPr>
          <w:ins w:id="1735" w:author="Anita Rendulić" w:date="2018-01-03T15:11:00Z"/>
          <w:del w:id="1736" w:author="Martin Ćosić" w:date="2018-01-26T15:25:00Z"/>
        </w:rPr>
      </w:pPr>
      <w:ins w:id="1737" w:author="Anita Rendulić" w:date="2018-01-03T15:11:00Z">
        <w:del w:id="1738" w:author="Martin Ćosić" w:date="2018-01-26T15:25:00Z">
          <w:r w:rsidDel="002161B7">
            <w:rPr>
              <w:i/>
            </w:rPr>
            <w:delText xml:space="preserve">AddContract </w:delText>
          </w:r>
          <w:r w:rsidRPr="00EC51D9" w:rsidDel="002161B7">
            <w:delText>(by sequence)</w:delText>
          </w:r>
        </w:del>
      </w:ins>
    </w:p>
    <w:p w14:paraId="6721C84A" w14:textId="36CD563A" w:rsidR="00CF50C5" w:rsidDel="002161B7" w:rsidRDefault="00CF50C5" w:rsidP="00CF50C5">
      <w:pPr>
        <w:ind w:left="720"/>
        <w:jc w:val="both"/>
        <w:rPr>
          <w:ins w:id="1739" w:author="Anita Rendulić" w:date="2018-01-03T15:11:00Z"/>
          <w:del w:id="1740" w:author="Martin Ćosić" w:date="2018-01-26T15:25:00Z"/>
        </w:rPr>
      </w:pPr>
      <w:ins w:id="1741" w:author="Anita Rendulić" w:date="2018-01-03T15:11:00Z">
        <w:del w:id="1742" w:author="Martin Ćosić" w:date="2018-01-26T15:25:00Z">
          <w:r w:rsidDel="002161B7">
            <w:rPr>
              <w:i/>
            </w:rPr>
            <w:delText>Assign</w:delText>
          </w:r>
          <w:r w:rsidRPr="0048649C" w:rsidDel="002161B7">
            <w:rPr>
              <w:i/>
            </w:rPr>
            <w:delText>Retailer</w:delText>
          </w:r>
          <w:r w:rsidDel="002161B7">
            <w:rPr>
              <w:i/>
            </w:rPr>
            <w:delText>Terms</w:delText>
          </w:r>
          <w:r w:rsidDel="002161B7">
            <w:delText xml:space="preserve"> (by sequence)</w:delText>
          </w:r>
        </w:del>
      </w:ins>
    </w:p>
    <w:p w14:paraId="160D9DD2" w14:textId="6BF67E2E" w:rsidR="00CF50C5" w:rsidDel="002161B7" w:rsidRDefault="00CF50C5" w:rsidP="00CF50C5">
      <w:pPr>
        <w:ind w:left="720"/>
        <w:jc w:val="both"/>
        <w:rPr>
          <w:ins w:id="1743" w:author="Anita Rendulić" w:date="2018-01-03T15:11:00Z"/>
          <w:del w:id="1744" w:author="Martin Ćosić" w:date="2018-01-26T15:25:00Z"/>
        </w:rPr>
      </w:pPr>
      <w:ins w:id="1745" w:author="Anita Rendulić" w:date="2018-01-03T15:11:00Z">
        <w:del w:id="1746" w:author="Martin Ćosić" w:date="2018-01-26T15:25:00Z">
          <w:r w:rsidDel="002161B7">
            <w:rPr>
              <w:i/>
            </w:rPr>
            <w:delText>AddAddress</w:delText>
          </w:r>
          <w:r w:rsidDel="002161B7">
            <w:delText xml:space="preserve"> (by sequence)</w:delText>
          </w:r>
        </w:del>
      </w:ins>
    </w:p>
    <w:p w14:paraId="236C3A16" w14:textId="3B1BF2AF" w:rsidR="00CF50C5" w:rsidDel="002161B7" w:rsidRDefault="00CF50C5" w:rsidP="00CF50C5">
      <w:pPr>
        <w:ind w:left="720"/>
        <w:jc w:val="both"/>
        <w:rPr>
          <w:ins w:id="1747" w:author="Anita Rendulić" w:date="2018-01-03T15:11:00Z"/>
          <w:del w:id="1748" w:author="Martin Ćosić" w:date="2018-01-26T15:25:00Z"/>
        </w:rPr>
      </w:pPr>
      <w:ins w:id="1749" w:author="Anita Rendulić" w:date="2018-01-03T15:11:00Z">
        <w:del w:id="1750" w:author="Martin Ćosić" w:date="2018-01-26T15:25:00Z">
          <w:r w:rsidRPr="0048649C" w:rsidDel="002161B7">
            <w:rPr>
              <w:i/>
            </w:rPr>
            <w:delText>Add</w:delText>
          </w:r>
          <w:r w:rsidDel="002161B7">
            <w:rPr>
              <w:i/>
            </w:rPr>
            <w:delText>StatementDefinition</w:delText>
          </w:r>
          <w:r w:rsidDel="002161B7">
            <w:delText xml:space="preserve"> (by sequence, 1</w:delText>
          </w:r>
          <w:r w:rsidRPr="0048649C" w:rsidDel="002161B7">
            <w:rPr>
              <w:vertAlign w:val="superscript"/>
            </w:rPr>
            <w:delText>st</w:delText>
          </w:r>
          <w:r w:rsidDel="002161B7">
            <w:delText>, 2</w:delText>
          </w:r>
          <w:r w:rsidRPr="0048649C" w:rsidDel="002161B7">
            <w:rPr>
              <w:vertAlign w:val="superscript"/>
            </w:rPr>
            <w:delText>nd</w:delText>
          </w:r>
          <w:r w:rsidDel="002161B7">
            <w:delText xml:space="preserve"> … )   </w:delText>
          </w:r>
        </w:del>
      </w:ins>
    </w:p>
    <w:p w14:paraId="09FD2BB2" w14:textId="45DBF903" w:rsidR="00CF50C5" w:rsidDel="002161B7" w:rsidRDefault="00CF50C5" w:rsidP="00CF50C5">
      <w:pPr>
        <w:ind w:left="720"/>
        <w:jc w:val="both"/>
        <w:rPr>
          <w:ins w:id="1751" w:author="Anita Rendulić" w:date="2018-01-03T15:11:00Z"/>
          <w:del w:id="1752" w:author="Martin Ćosić" w:date="2018-01-26T15:25:00Z"/>
        </w:rPr>
      </w:pPr>
      <w:ins w:id="1753" w:author="Anita Rendulić" w:date="2018-01-03T15:11:00Z">
        <w:del w:id="1754" w:author="Martin Ćosić" w:date="2018-01-26T15:25:00Z">
          <w:r w:rsidDel="002161B7">
            <w:rPr>
              <w:i/>
            </w:rPr>
            <w:delText>Assign</w:delText>
          </w:r>
          <w:r w:rsidRPr="0048649C" w:rsidDel="002161B7">
            <w:rPr>
              <w:i/>
            </w:rPr>
            <w:delText>Terminal</w:delText>
          </w:r>
          <w:r w:rsidDel="002161B7">
            <w:rPr>
              <w:i/>
            </w:rPr>
            <w:delText>Fees</w:delText>
          </w:r>
          <w:r w:rsidDel="002161B7">
            <w:delText xml:space="preserve"> (by sequence) </w:delText>
          </w:r>
        </w:del>
      </w:ins>
    </w:p>
    <w:p w14:paraId="50820D00" w14:textId="2C517075" w:rsidR="00CF50C5" w:rsidRPr="0048649C" w:rsidDel="002161B7" w:rsidRDefault="00CF50C5" w:rsidP="00CF50C5">
      <w:pPr>
        <w:ind w:left="720"/>
        <w:jc w:val="both"/>
        <w:rPr>
          <w:ins w:id="1755" w:author="Anita Rendulić" w:date="2018-01-03T15:11:00Z"/>
          <w:del w:id="1756" w:author="Martin Ćosić" w:date="2018-01-26T15:25:00Z"/>
          <w:i/>
        </w:rPr>
      </w:pPr>
      <w:ins w:id="1757" w:author="Anita Rendulić" w:date="2018-01-03T15:11:00Z">
        <w:del w:id="1758" w:author="Martin Ćosić" w:date="2018-01-26T15:25:00Z">
          <w:r w:rsidRPr="0048649C" w:rsidDel="002161B7">
            <w:rPr>
              <w:i/>
            </w:rPr>
            <w:delText>FinishWizardSequence</w:delText>
          </w:r>
        </w:del>
      </w:ins>
    </w:p>
    <w:p w14:paraId="2839A1D4" w14:textId="77777777" w:rsidR="00CF50C5" w:rsidRDefault="00CF50C5" w:rsidP="00CF50C5">
      <w:pPr>
        <w:rPr>
          <w:ins w:id="1759" w:author="Anita Rendulić" w:date="2018-01-03T15:11:00Z"/>
        </w:rPr>
      </w:pPr>
    </w:p>
    <w:p w14:paraId="1AD99A8B" w14:textId="53FFC8D6" w:rsidR="003B4811" w:rsidRPr="00492F96" w:rsidRDefault="003B4811" w:rsidP="003B4811">
      <w:pPr>
        <w:spacing w:before="60"/>
        <w:jc w:val="both"/>
        <w:rPr>
          <w:ins w:id="1760" w:author="Anita Rendulić" w:date="2018-01-08T00:22:00Z"/>
          <w:rFonts w:ascii="Arial" w:hAnsi="Arial" w:cs="Arial"/>
        </w:rPr>
      </w:pPr>
      <w:ins w:id="1761" w:author="Anita Rendulić" w:date="2018-01-08T00:22:00Z">
        <w:r w:rsidRPr="00492F96">
          <w:rPr>
            <w:rFonts w:ascii="Arial" w:hAnsi="Arial" w:cs="Arial"/>
          </w:rPr>
          <w:t xml:space="preserve">Successfully </w:t>
        </w:r>
        <w:r>
          <w:rPr>
            <w:rFonts w:ascii="Arial" w:hAnsi="Arial" w:cs="Arial"/>
          </w:rPr>
          <w:t>input</w:t>
        </w:r>
        <w:r w:rsidRPr="00492F96">
          <w:rPr>
            <w:rFonts w:ascii="Arial" w:hAnsi="Arial" w:cs="Arial"/>
          </w:rPr>
          <w:t xml:space="preserve"> data in </w:t>
        </w:r>
      </w:ins>
      <w:proofErr w:type="spellStart"/>
      <w:ins w:id="1762" w:author="Anita Rendulić" w:date="2018-01-08T00:23:00Z">
        <w:r>
          <w:rPr>
            <w:rFonts w:ascii="Arial" w:hAnsi="Arial" w:cs="Arial"/>
          </w:rPr>
          <w:t>eXact</w:t>
        </w:r>
        <w:proofErr w:type="spellEnd"/>
        <w:r>
          <w:rPr>
            <w:rFonts w:ascii="Arial" w:hAnsi="Arial" w:cs="Arial"/>
          </w:rPr>
          <w:t xml:space="preserve"> </w:t>
        </w:r>
      </w:ins>
      <w:ins w:id="1763" w:author="Anita Rendulić" w:date="2018-01-08T00:22:00Z">
        <w:r w:rsidRPr="00492F96">
          <w:rPr>
            <w:rFonts w:ascii="Arial" w:hAnsi="Arial" w:cs="Arial"/>
          </w:rPr>
          <w:t>database, possible are to use in web application:</w:t>
        </w:r>
      </w:ins>
    </w:p>
    <w:p w14:paraId="290A7A80" w14:textId="77777777" w:rsidR="003B4811" w:rsidRPr="00101434" w:rsidRDefault="003B4811" w:rsidP="003B4811">
      <w:pPr>
        <w:spacing w:before="240"/>
        <w:rPr>
          <w:ins w:id="1764" w:author="Anita Rendulić" w:date="2018-01-08T00:22:00Z"/>
          <w:rFonts w:ascii="Arial" w:hAnsi="Arial" w:cs="Arial"/>
        </w:rPr>
      </w:pPr>
      <w:ins w:id="1765" w:author="Anita Rendulić" w:date="2018-01-08T00:22:00Z">
        <w:r w:rsidRPr="00101434">
          <w:rPr>
            <w:rFonts w:ascii="Arial" w:hAnsi="Arial" w:cs="Arial"/>
            <w:i/>
          </w:rPr>
          <w:t xml:space="preserve">       Acquiring </w:t>
        </w:r>
        <w:r w:rsidRPr="00101434">
          <w:rPr>
            <w:rFonts w:ascii="Arial" w:hAnsi="Arial" w:cs="Arial"/>
          </w:rPr>
          <w:t>module &gt;</w:t>
        </w:r>
        <w:r w:rsidRPr="00101434">
          <w:rPr>
            <w:rFonts w:ascii="Arial" w:hAnsi="Arial" w:cs="Arial"/>
            <w:i/>
          </w:rPr>
          <w:t xml:space="preserve"> Review2 </w:t>
        </w:r>
        <w:r w:rsidRPr="00101434">
          <w:rPr>
            <w:rFonts w:ascii="Arial" w:hAnsi="Arial" w:cs="Arial"/>
          </w:rPr>
          <w:t>form &gt;</w:t>
        </w:r>
        <w:r w:rsidRPr="00101434">
          <w:rPr>
            <w:rFonts w:ascii="Arial" w:hAnsi="Arial" w:cs="Arial"/>
            <w:i/>
          </w:rPr>
          <w:t xml:space="preserve"> Unfinished wizard cases </w:t>
        </w:r>
        <w:r w:rsidRPr="00101434">
          <w:rPr>
            <w:rFonts w:ascii="Arial" w:hAnsi="Arial" w:cs="Arial"/>
          </w:rPr>
          <w:t>option</w:t>
        </w:r>
      </w:ins>
    </w:p>
    <w:p w14:paraId="4C0CF1EB" w14:textId="4C7E60B8" w:rsidR="00B70059" w:rsidRDefault="00B70059" w:rsidP="00B70059">
      <w:pPr>
        <w:spacing w:before="240"/>
        <w:rPr>
          <w:ins w:id="1766" w:author="Martin Ćosić" w:date="2018-01-26T15:34:00Z"/>
        </w:rPr>
      </w:pPr>
      <w:ins w:id="1767" w:author="Martin Ćosić" w:date="2018-01-19T14:53:00Z">
        <w:r>
          <w:rPr>
            <w:rFonts w:ascii="Arial" w:hAnsi="Arial" w:cs="Arial"/>
          </w:rPr>
          <w:t xml:space="preserve">Detailed </w:t>
        </w:r>
        <w:r>
          <w:t xml:space="preserve">explained in </w:t>
        </w:r>
        <w:r>
          <w:fldChar w:fldCharType="begin"/>
        </w:r>
        <w:r>
          <w:instrText xml:space="preserve"> HYPERLINK  \l "_5.2._UC_POS" </w:instrText>
        </w:r>
        <w:r>
          <w:fldChar w:fldCharType="separate"/>
        </w:r>
        <w:r w:rsidRPr="007D58C5">
          <w:rPr>
            <w:rStyle w:val="Hyperlink"/>
          </w:rPr>
          <w:t>US POS 052</w:t>
        </w:r>
        <w:r>
          <w:fldChar w:fldCharType="end"/>
        </w:r>
      </w:ins>
    </w:p>
    <w:p w14:paraId="27515141" w14:textId="0166D5E6" w:rsidR="00F75E83" w:rsidRPr="00AD2A7B" w:rsidRDefault="001545F0" w:rsidP="00B70059">
      <w:pPr>
        <w:spacing w:before="240"/>
        <w:rPr>
          <w:ins w:id="1768" w:author="Martin Ćosić" w:date="2018-01-19T14:53:00Z"/>
          <w:rFonts w:ascii="Arial" w:hAnsi="Arial" w:cs="Arial"/>
        </w:rPr>
      </w:pPr>
      <w:ins w:id="1769" w:author="Martin Ćosić" w:date="2018-01-26T15:51:00Z">
        <w:r>
          <w:fldChar w:fldCharType="begin"/>
        </w:r>
        <w:r>
          <w:instrText xml:space="preserve"> HYPERLINK  \l "_ACQ-POS_Create_Retailers" </w:instrText>
        </w:r>
        <w:r>
          <w:fldChar w:fldCharType="separate"/>
        </w:r>
        <w:r w:rsidRPr="001545F0">
          <w:rPr>
            <w:rStyle w:val="Hyperlink"/>
          </w:rPr>
          <w:t>Appendix B - UML sequence diagram</w:t>
        </w:r>
        <w:r>
          <w:fldChar w:fldCharType="end"/>
        </w:r>
      </w:ins>
    </w:p>
    <w:p w14:paraId="55732241" w14:textId="4823D631" w:rsidR="003B4811" w:rsidDel="00B70059" w:rsidRDefault="003B4811">
      <w:pPr>
        <w:spacing w:before="120"/>
        <w:jc w:val="both"/>
        <w:rPr>
          <w:ins w:id="1770" w:author="Anita Rendulić" w:date="2018-01-08T00:24:00Z"/>
          <w:del w:id="1771" w:author="Martin Ćosić" w:date="2018-01-19T14:53:00Z"/>
          <w:rFonts w:ascii="Arial" w:hAnsi="Arial" w:cs="Arial"/>
        </w:rPr>
        <w:pPrChange w:id="1772" w:author="Anita Rendulić" w:date="2018-01-08T00:24:00Z">
          <w:pPr>
            <w:jc w:val="both"/>
          </w:pPr>
        </w:pPrChange>
      </w:pPr>
      <w:ins w:id="1773" w:author="Anita Rendulić" w:date="2018-01-08T00:22:00Z">
        <w:del w:id="1774" w:author="Martin Ćosić" w:date="2018-01-19T14:53:00Z">
          <w:r w:rsidRPr="00101434" w:rsidDel="00B70059">
            <w:rPr>
              <w:rFonts w:ascii="Arial" w:hAnsi="Arial" w:cs="Arial"/>
            </w:rPr>
            <w:delText xml:space="preserve">First apply filter to list existing unfinished wizard cases visible under logged web user, then select </w:delText>
          </w:r>
          <w:r w:rsidDel="00B70059">
            <w:rPr>
              <w:rFonts w:ascii="Arial" w:hAnsi="Arial" w:cs="Arial"/>
            </w:rPr>
            <w:delText>yours</w:delText>
          </w:r>
          <w:r w:rsidRPr="00101434" w:rsidDel="00B70059">
            <w:rPr>
              <w:rFonts w:ascii="Arial" w:hAnsi="Arial" w:cs="Arial"/>
            </w:rPr>
            <w:delText xml:space="preserve"> wizard</w:delText>
          </w:r>
          <w:r w:rsidDel="00B70059">
            <w:rPr>
              <w:rFonts w:ascii="Arial" w:hAnsi="Arial" w:cs="Arial"/>
            </w:rPr>
            <w:delText xml:space="preserve"> and click </w:delText>
          </w:r>
          <w:r w:rsidRPr="00101434" w:rsidDel="00B70059">
            <w:rPr>
              <w:rFonts w:ascii="Arial" w:hAnsi="Arial" w:cs="Arial"/>
            </w:rPr>
            <w:delText xml:space="preserve">on the </w:delText>
          </w:r>
          <w:r w:rsidRPr="00101434" w:rsidDel="00B70059">
            <w:rPr>
              <w:rFonts w:ascii="Arial" w:hAnsi="Arial" w:cs="Arial"/>
              <w:color w:val="FFFFFF" w:themeColor="background1"/>
              <w:highlight w:val="blue"/>
            </w:rPr>
            <w:delText>Continue wizard</w:delText>
          </w:r>
          <w:r w:rsidRPr="00101434" w:rsidDel="00B70059">
            <w:rPr>
              <w:rFonts w:ascii="Arial" w:hAnsi="Arial" w:cs="Arial"/>
              <w:color w:val="FFFFFF" w:themeColor="background1"/>
            </w:rPr>
            <w:delText xml:space="preserve"> </w:delText>
          </w:r>
          <w:r w:rsidRPr="00101434" w:rsidDel="00B70059">
            <w:rPr>
              <w:rFonts w:ascii="Arial" w:hAnsi="Arial" w:cs="Arial"/>
            </w:rPr>
            <w:delText xml:space="preserve">button which will open unfinished wizard case and you can continue to work on it. </w:delText>
          </w:r>
        </w:del>
      </w:ins>
    </w:p>
    <w:p w14:paraId="28AB90DF" w14:textId="20E6A9CD" w:rsidR="003B4811" w:rsidRPr="00101434" w:rsidDel="00B70059" w:rsidRDefault="003B4811">
      <w:pPr>
        <w:spacing w:before="120"/>
        <w:jc w:val="both"/>
        <w:rPr>
          <w:ins w:id="1775" w:author="Anita Rendulić" w:date="2018-01-08T00:22:00Z"/>
          <w:del w:id="1776" w:author="Martin Ćosić" w:date="2018-01-19T14:53:00Z"/>
          <w:rFonts w:ascii="Arial" w:hAnsi="Arial" w:cs="Arial"/>
        </w:rPr>
        <w:pPrChange w:id="1777" w:author="Anita Rendulić" w:date="2018-01-08T00:24:00Z">
          <w:pPr>
            <w:jc w:val="both"/>
          </w:pPr>
        </w:pPrChange>
      </w:pPr>
      <w:ins w:id="1778" w:author="Anita Rendulić" w:date="2018-01-08T00:22:00Z">
        <w:del w:id="1779" w:author="Martin Ćosić" w:date="2018-01-19T14:53:00Z">
          <w:r w:rsidRPr="00101434" w:rsidDel="00B70059">
            <w:rPr>
              <w:rFonts w:ascii="Arial" w:hAnsi="Arial" w:cs="Arial"/>
            </w:rPr>
            <w:delText xml:space="preserve">Each wizard step must be populated with valid data in order to publish case by click on the </w:delText>
          </w:r>
          <w:r w:rsidRPr="00101434" w:rsidDel="00B70059">
            <w:rPr>
              <w:rFonts w:ascii="Arial" w:hAnsi="Arial" w:cs="Arial"/>
              <w:color w:val="FFFFFF" w:themeColor="background1"/>
              <w:highlight w:val="blue"/>
            </w:rPr>
            <w:delText>Finish</w:delText>
          </w:r>
          <w:r w:rsidRPr="00101434" w:rsidDel="00B70059">
            <w:rPr>
              <w:rFonts w:ascii="Arial" w:hAnsi="Arial" w:cs="Arial"/>
            </w:rPr>
            <w:delText xml:space="preserve"> button at the last wizard step. </w:delText>
          </w:r>
        </w:del>
      </w:ins>
    </w:p>
    <w:p w14:paraId="26AA2E23" w14:textId="5F950792" w:rsidR="00CF50C5" w:rsidRPr="004F201A" w:rsidRDefault="00CF50C5">
      <w:pPr>
        <w:spacing w:after="120"/>
        <w:jc w:val="both"/>
        <w:rPr>
          <w:ins w:id="1780" w:author="Anita Rendulić" w:date="2018-01-03T15:11:00Z"/>
          <w:rFonts w:ascii="Arial" w:hAnsi="Arial" w:cs="Arial"/>
          <w:rPrChange w:id="1781" w:author="Anita Rendulić" w:date="2018-01-08T08:41:00Z">
            <w:rPr>
              <w:ins w:id="1782" w:author="Anita Rendulić" w:date="2018-01-03T15:11:00Z"/>
            </w:rPr>
          </w:rPrChange>
        </w:rPr>
        <w:pPrChange w:id="1783" w:author="Anita Rendulić" w:date="2018-01-08T08:41:00Z">
          <w:pPr/>
        </w:pPrChange>
      </w:pPr>
      <w:ins w:id="1784" w:author="Anita Rendulić" w:date="2018-01-03T15:11:00Z">
        <w:r>
          <w:rPr>
            <w:rFonts w:ascii="Arial" w:hAnsi="Arial" w:cs="Arial"/>
          </w:rPr>
          <w:t xml:space="preserve">   </w:t>
        </w:r>
        <w:r>
          <w:t xml:space="preserve">     </w:t>
        </w:r>
      </w:ins>
    </w:p>
    <w:p w14:paraId="69B8AAA9" w14:textId="77777777" w:rsidR="00CF50C5" w:rsidRPr="009E6FF3" w:rsidRDefault="00CF50C5" w:rsidP="00CF50C5">
      <w:pPr>
        <w:spacing w:after="120"/>
        <w:rPr>
          <w:ins w:id="1785" w:author="Anita Rendulić" w:date="2018-01-03T15:11:00Z"/>
          <w:b/>
        </w:rPr>
      </w:pPr>
      <w:ins w:id="1786" w:author="Anita Rendulić" w:date="2018-01-03T15:11:00Z">
        <w:r w:rsidRPr="008D6C50">
          <w:rPr>
            <w:b/>
          </w:rPr>
          <w:t xml:space="preserve">Business </w:t>
        </w:r>
        <w:r>
          <w:rPr>
            <w:b/>
          </w:rPr>
          <w:t xml:space="preserve">&amp; system </w:t>
        </w:r>
        <w:r w:rsidRPr="008D6C50">
          <w:rPr>
            <w:b/>
          </w:rPr>
          <w:t xml:space="preserve">rules </w:t>
        </w:r>
      </w:ins>
    </w:p>
    <w:p w14:paraId="6C780D34" w14:textId="77777777" w:rsidR="00CF50C5" w:rsidRDefault="00CF50C5" w:rsidP="00CF50C5">
      <w:pPr>
        <w:jc w:val="both"/>
        <w:rPr>
          <w:ins w:id="1787" w:author="Anita Rendulić" w:date="2018-01-03T15:11:00Z"/>
          <w:rFonts w:ascii="Arial" w:hAnsi="Arial" w:cs="Arial"/>
        </w:rPr>
      </w:pPr>
      <w:ins w:id="1788" w:author="Anita Rendulić" w:date="2018-01-03T15:11:00Z">
        <w:r w:rsidRPr="00CF6372">
          <w:rPr>
            <w:rFonts w:ascii="Arial" w:hAnsi="Arial" w:cs="Arial"/>
            <w:i/>
          </w:rPr>
          <w:t>Retailer ID</w:t>
        </w:r>
        <w:r>
          <w:rPr>
            <w:rFonts w:ascii="Arial" w:hAnsi="Arial" w:cs="Arial"/>
          </w:rPr>
          <w:t xml:space="preserve"> – </w:t>
        </w:r>
        <w:proofErr w:type="spellStart"/>
        <w:r>
          <w:rPr>
            <w:rFonts w:ascii="Arial" w:hAnsi="Arial" w:cs="Arial"/>
          </w:rPr>
          <w:t>autogenerated</w:t>
        </w:r>
        <w:proofErr w:type="spellEnd"/>
        <w:r>
          <w:rPr>
            <w:rFonts w:ascii="Arial" w:hAnsi="Arial" w:cs="Arial"/>
          </w:rPr>
          <w:t xml:space="preserve"> by system, unique per VUB and total 10 digits in length:</w:t>
        </w:r>
      </w:ins>
    </w:p>
    <w:p w14:paraId="549F6EBD" w14:textId="77777777" w:rsidR="00CF50C5" w:rsidRDefault="00CF50C5" w:rsidP="00CF50C5">
      <w:pPr>
        <w:spacing w:after="120"/>
        <w:jc w:val="both"/>
        <w:rPr>
          <w:ins w:id="1789" w:author="Anita Rendulić" w:date="2018-01-03T15:11:00Z"/>
          <w:rFonts w:ascii="Arial" w:hAnsi="Arial" w:cs="Arial"/>
        </w:rPr>
      </w:pPr>
      <w:ins w:id="1790" w:author="Anita Rendulić" w:date="2018-01-03T15:11:00Z">
        <w:r>
          <w:rPr>
            <w:rFonts w:ascii="Arial" w:hAnsi="Arial" w:cs="Arial"/>
          </w:rPr>
          <w:t xml:space="preserve">                     </w:t>
        </w:r>
        <w:proofErr w:type="gramStart"/>
        <w:r>
          <w:rPr>
            <w:rFonts w:ascii="Arial" w:hAnsi="Arial" w:cs="Arial"/>
          </w:rPr>
          <w:t>prefix</w:t>
        </w:r>
        <w:proofErr w:type="gramEnd"/>
        <w:r>
          <w:rPr>
            <w:rFonts w:ascii="Arial" w:hAnsi="Arial" w:cs="Arial"/>
          </w:rPr>
          <w:t xml:space="preserve"> ‘5052’ + sequence starting from ‘000001’ </w:t>
        </w:r>
      </w:ins>
    </w:p>
    <w:p w14:paraId="03682367" w14:textId="77777777" w:rsidR="00CF50C5" w:rsidRDefault="00CF50C5" w:rsidP="00CF50C5">
      <w:pPr>
        <w:jc w:val="both"/>
        <w:rPr>
          <w:ins w:id="1791" w:author="Anita Rendulić" w:date="2018-01-03T15:11:00Z"/>
          <w:rFonts w:ascii="Arial" w:hAnsi="Arial" w:cs="Arial"/>
        </w:rPr>
      </w:pPr>
      <w:ins w:id="1792" w:author="Anita Rendulić" w:date="2018-01-03T15:11:00Z">
        <w:r>
          <w:rPr>
            <w:rFonts w:ascii="Arial" w:hAnsi="Arial" w:cs="Arial"/>
            <w:i/>
          </w:rPr>
          <w:t>Retailer type</w:t>
        </w:r>
        <w:r>
          <w:rPr>
            <w:rFonts w:ascii="Arial" w:hAnsi="Arial" w:cs="Arial"/>
          </w:rPr>
          <w:t xml:space="preserve"> – from drop down menu:</w:t>
        </w:r>
      </w:ins>
    </w:p>
    <w:p w14:paraId="4D22D89F" w14:textId="5C7A279D" w:rsidR="00CF50C5" w:rsidRPr="00CA3D7F" w:rsidRDefault="008E505B" w:rsidP="00CF50C5">
      <w:pPr>
        <w:pStyle w:val="ListParagraph"/>
        <w:numPr>
          <w:ilvl w:val="0"/>
          <w:numId w:val="58"/>
        </w:numPr>
        <w:jc w:val="both"/>
        <w:rPr>
          <w:ins w:id="1793" w:author="Anita Rendulić" w:date="2018-01-03T15:11:00Z"/>
          <w:rFonts w:ascii="Arial" w:hAnsi="Arial" w:cs="Arial"/>
          <w:rPrChange w:id="1794" w:author="Anita Rendulić" w:date="2018-01-08T00:25:00Z">
            <w:rPr>
              <w:ins w:id="1795" w:author="Anita Rendulić" w:date="2018-01-03T15:11:00Z"/>
              <w:rFonts w:ascii="Arial" w:hAnsi="Arial" w:cs="Arial"/>
              <w:color w:val="FF0000"/>
            </w:rPr>
          </w:rPrChange>
        </w:rPr>
      </w:pPr>
      <w:ins w:id="1796" w:author="Martin Ćosić" w:date="2018-01-19T16:23:00Z">
        <w:r>
          <w:rPr>
            <w:rFonts w:ascii="Arial" w:hAnsi="Arial" w:cs="Arial"/>
          </w:rPr>
          <w:t>1-</w:t>
        </w:r>
      </w:ins>
      <w:ins w:id="1797" w:author="Anita Rendulić" w:date="2018-01-03T15:11:00Z">
        <w:r w:rsidR="00CF50C5" w:rsidRPr="00CA3D7F">
          <w:rPr>
            <w:rFonts w:ascii="Arial" w:hAnsi="Arial" w:cs="Arial"/>
            <w:rPrChange w:author="Anita Rendulić" w:date="2018-01-08T00:25:00Z" w:id="1798">
              <w:rPr>
                <w:rFonts w:ascii="Arial" w:hAnsi="Arial" w:cs="Arial"/>
                <w:color w:val="FF0000"/>
              </w:rPr>
            </w:rPrChange>
          </w:rPr>
          <w:t xml:space="preserve">POS VUB </w:t>
        </w:r>
      </w:ins>
    </w:p>
    <w:p w14:paraId="4CDD1A10" w14:textId="7633133E" w:rsidR="00CF50C5" w:rsidRPr="00CA3D7F" w:rsidRDefault="008E505B" w:rsidP="00CF50C5">
      <w:pPr>
        <w:pStyle w:val="ListParagraph"/>
        <w:numPr>
          <w:ilvl w:val="0"/>
          <w:numId w:val="58"/>
        </w:numPr>
        <w:jc w:val="both"/>
        <w:rPr>
          <w:ins w:id="1799" w:author="Anita Rendulić" w:date="2018-01-03T15:11:00Z"/>
          <w:rFonts w:ascii="Arial" w:hAnsi="Arial" w:cs="Arial"/>
          <w:rPrChange w:id="1800" w:author="Anita Rendulić" w:date="2018-01-08T00:25:00Z">
            <w:rPr>
              <w:ins w:id="1801" w:author="Anita Rendulić" w:date="2018-01-03T15:11:00Z"/>
              <w:rFonts w:ascii="Arial" w:hAnsi="Arial" w:cs="Arial"/>
              <w:color w:val="FF0000"/>
            </w:rPr>
          </w:rPrChange>
        </w:rPr>
      </w:pPr>
      <w:ins w:id="1802" w:author="Martin Ćosić" w:date="2018-01-19T16:24:00Z">
        <w:r>
          <w:rPr>
            <w:rFonts w:ascii="Arial" w:hAnsi="Arial" w:cs="Arial"/>
          </w:rPr>
          <w:t>14-</w:t>
        </w:r>
      </w:ins>
      <w:ins w:id="1803" w:author="Anita Rendulić" w:date="2018-01-03T15:11:00Z">
        <w:r w:rsidR="00CF50C5" w:rsidRPr="00CA3D7F">
          <w:rPr>
            <w:rFonts w:ascii="Arial" w:hAnsi="Arial" w:cs="Arial"/>
            <w:rPrChange w:author="Anita Rendulić" w:date="2018-01-08T00:25:00Z" w:id="1804">
              <w:rPr>
                <w:rFonts w:ascii="Arial" w:hAnsi="Arial" w:cs="Arial"/>
                <w:color w:val="FF0000"/>
              </w:rPr>
            </w:rPrChange>
          </w:rPr>
          <w:t>POS foreign</w:t>
        </w:r>
      </w:ins>
    </w:p>
    <w:p w14:paraId="593DAA88" w14:textId="5A859691" w:rsidR="00CF50C5" w:rsidRPr="00F72EA7" w:rsidRDefault="008E505B" w:rsidP="00CF50C5">
      <w:pPr>
        <w:pStyle w:val="ListParagraph"/>
        <w:numPr>
          <w:ilvl w:val="0"/>
          <w:numId w:val="58"/>
        </w:numPr>
        <w:jc w:val="both"/>
        <w:rPr>
          <w:ins w:id="1805" w:author="Anita Rendulić" w:date="2018-01-03T15:11:00Z"/>
          <w:rFonts w:ascii="Arial" w:hAnsi="Arial" w:cs="Arial"/>
        </w:rPr>
      </w:pPr>
      <w:ins w:id="1806" w:author="Martin Ćosić" w:date="2018-01-19T16:24:00Z">
        <w:r>
          <w:rPr>
            <w:rFonts w:ascii="Arial" w:hAnsi="Arial" w:cs="Arial"/>
          </w:rPr>
          <w:t>8-</w:t>
        </w:r>
      </w:ins>
      <w:ins w:id="1807" w:author="Anita Rendulić" w:date="2018-01-03T15:11:00Z">
        <w:r w:rsidR="00CF50C5" w:rsidRPr="00F72EA7">
          <w:rPr>
            <w:rFonts w:ascii="Arial" w:hAnsi="Arial" w:cs="Arial"/>
          </w:rPr>
          <w:t>MOTO</w:t>
        </w:r>
      </w:ins>
    </w:p>
    <w:p w14:paraId="2DC411A1" w14:textId="42809A4F" w:rsidR="00CF50C5" w:rsidRPr="00F72EA7" w:rsidRDefault="008E505B" w:rsidP="00CF50C5">
      <w:pPr>
        <w:pStyle w:val="ListParagraph"/>
        <w:numPr>
          <w:ilvl w:val="0"/>
          <w:numId w:val="58"/>
        </w:numPr>
        <w:jc w:val="both"/>
        <w:rPr>
          <w:ins w:id="1808" w:author="Anita Rendulić" w:date="2018-01-03T15:11:00Z"/>
          <w:rFonts w:ascii="Arial" w:hAnsi="Arial" w:cs="Arial"/>
        </w:rPr>
      </w:pPr>
      <w:ins w:id="1809" w:author="Martin Ćosić" w:date="2018-01-19T16:24:00Z">
        <w:r>
          <w:rPr>
            <w:rFonts w:ascii="Arial" w:hAnsi="Arial" w:cs="Arial"/>
          </w:rPr>
          <w:lastRenderedPageBreak/>
          <w:t>7-</w:t>
        </w:r>
      </w:ins>
      <w:ins w:id="1810" w:author="Anita Rendulić" w:date="2018-01-03T15:11:00Z">
        <w:r w:rsidR="00CF50C5" w:rsidRPr="00F72EA7">
          <w:rPr>
            <w:rFonts w:ascii="Arial" w:hAnsi="Arial" w:cs="Arial"/>
          </w:rPr>
          <w:t>e-Commerce</w:t>
        </w:r>
      </w:ins>
    </w:p>
    <w:p w14:paraId="55E50862" w14:textId="6DA2B892" w:rsidR="00CF50C5" w:rsidRPr="00F72EA7" w:rsidRDefault="008E505B" w:rsidP="00CF50C5">
      <w:pPr>
        <w:pStyle w:val="ListParagraph"/>
        <w:numPr>
          <w:ilvl w:val="0"/>
          <w:numId w:val="58"/>
        </w:numPr>
        <w:jc w:val="both"/>
        <w:rPr>
          <w:ins w:id="1811" w:author="Anita Rendulić" w:date="2018-01-03T15:11:00Z"/>
          <w:rFonts w:ascii="Arial" w:hAnsi="Arial" w:cs="Arial"/>
        </w:rPr>
      </w:pPr>
      <w:ins w:id="1812" w:author="Martin Ćosić" w:date="2018-01-19T16:24:00Z">
        <w:r>
          <w:rPr>
            <w:rFonts w:ascii="Arial" w:hAnsi="Arial" w:cs="Arial"/>
          </w:rPr>
          <w:t>633-</w:t>
        </w:r>
      </w:ins>
      <w:ins w:id="1813" w:author="Anita Rendulić" w:date="2018-01-03T15:11:00Z">
        <w:r w:rsidR="00CF50C5" w:rsidRPr="00F72EA7">
          <w:rPr>
            <w:rFonts w:ascii="Arial" w:hAnsi="Arial" w:cs="Arial"/>
          </w:rPr>
          <w:t>Imprinter</w:t>
        </w:r>
      </w:ins>
    </w:p>
    <w:p w14:paraId="4E7F6899" w14:textId="1702C4BC" w:rsidR="00CF50C5" w:rsidRPr="00F72EA7" w:rsidRDefault="008E505B" w:rsidP="00CF50C5">
      <w:pPr>
        <w:pStyle w:val="ListParagraph"/>
        <w:numPr>
          <w:ilvl w:val="0"/>
          <w:numId w:val="58"/>
        </w:numPr>
        <w:jc w:val="both"/>
        <w:rPr>
          <w:ins w:id="1814" w:author="Anita Rendulić" w:date="2018-01-03T15:11:00Z"/>
          <w:rFonts w:ascii="Arial" w:hAnsi="Arial" w:cs="Arial"/>
        </w:rPr>
      </w:pPr>
      <w:ins w:id="1815" w:author="Martin Ćosić" w:date="2018-01-19T16:24:00Z">
        <w:r>
          <w:rPr>
            <w:rFonts w:ascii="Arial" w:hAnsi="Arial" w:cs="Arial"/>
          </w:rPr>
          <w:t>625-</w:t>
        </w:r>
      </w:ins>
      <w:ins w:id="1816" w:author="Anita Rendulić" w:date="2018-01-03T15:11:00Z">
        <w:r w:rsidR="00CF50C5" w:rsidRPr="00F72EA7">
          <w:rPr>
            <w:rFonts w:ascii="Arial" w:hAnsi="Arial" w:cs="Arial"/>
          </w:rPr>
          <w:t>Cash Advance</w:t>
        </w:r>
      </w:ins>
    </w:p>
    <w:p w14:paraId="08DC9CFD" w14:textId="41E0585A" w:rsidR="00CF50C5" w:rsidRDefault="008E505B" w:rsidP="00CF50C5">
      <w:pPr>
        <w:pStyle w:val="ListParagraph"/>
        <w:numPr>
          <w:ilvl w:val="0"/>
          <w:numId w:val="58"/>
        </w:numPr>
        <w:jc w:val="both"/>
        <w:rPr>
          <w:ins w:id="1817" w:author="Martin Ćosić" w:date="2018-01-22T15:42:00Z"/>
          <w:rFonts w:ascii="Arial" w:hAnsi="Arial" w:cs="Arial"/>
        </w:rPr>
      </w:pPr>
      <w:ins w:id="1818" w:author="Martin Ćosić" w:date="2018-01-19T16:24:00Z">
        <w:r>
          <w:rPr>
            <w:rFonts w:ascii="Arial" w:hAnsi="Arial" w:cs="Arial"/>
          </w:rPr>
          <w:t>626-</w:t>
        </w:r>
      </w:ins>
      <w:ins w:id="1819" w:author="Anita Rendulić" w:date="2018-01-03T15:11:00Z">
        <w:r w:rsidR="00CF50C5" w:rsidRPr="00F72EA7">
          <w:rPr>
            <w:rFonts w:ascii="Arial" w:hAnsi="Arial" w:cs="Arial"/>
          </w:rPr>
          <w:t>Top-up (ATM)</w:t>
        </w:r>
      </w:ins>
    </w:p>
    <w:p w14:paraId="56AA58E0" w14:textId="3016946C" w:rsidR="00F46F5E" w:rsidRDefault="00F46F5E">
      <w:pPr>
        <w:pStyle w:val="ListParagraph"/>
        <w:ind w:left="1800"/>
        <w:jc w:val="both"/>
        <w:rPr>
          <w:ins w:id="1820" w:author="Martin Ćosić" w:date="2018-01-22T15:42:00Z"/>
          <w:rFonts w:ascii="Arial" w:hAnsi="Arial" w:cs="Arial"/>
        </w:rPr>
        <w:pPrChange w:id="1821" w:author="Martin Ćosić" w:date="2018-01-22T15:42:00Z">
          <w:pPr>
            <w:pStyle w:val="ListParagraph"/>
            <w:numPr>
              <w:numId w:val="58"/>
            </w:numPr>
            <w:ind w:left="1800" w:hanging="360"/>
            <w:jc w:val="both"/>
          </w:pPr>
        </w:pPrChange>
      </w:pPr>
    </w:p>
    <w:p w14:paraId="2F154180" w14:textId="31CC0D95" w:rsidR="00F46F5E" w:rsidRPr="00E5470F" w:rsidRDefault="00F46F5E">
      <w:pPr>
        <w:spacing w:before="120"/>
        <w:rPr>
          <w:ins w:id="1822" w:author="Martin Ćosić" w:date="2018-01-22T15:42:00Z"/>
          <w:rFonts w:ascii="Arial" w:hAnsi="Arial" w:cs="Arial"/>
        </w:rPr>
        <w:pPrChange w:id="1823" w:author="Martin Ćosić" w:date="2018-01-22T15:43:00Z">
          <w:pPr/>
        </w:pPrChange>
      </w:pPr>
      <w:ins w:id="1824" w:author="Martin Ćosić" w:date="2018-01-22T15:42:00Z">
        <w:r>
          <w:rPr>
            <w:rFonts w:ascii="Arial" w:hAnsi="Arial" w:cs="Arial"/>
            <w:i/>
          </w:rPr>
          <w:t xml:space="preserve">Contact person </w:t>
        </w:r>
        <w:r w:rsidRPr="00E5470F">
          <w:rPr>
            <w:rFonts w:ascii="Arial" w:hAnsi="Arial" w:cs="Arial"/>
          </w:rPr>
          <w:t xml:space="preserve">– </w:t>
        </w:r>
        <w:r w:rsidRPr="004C3A7D">
          <w:t xml:space="preserve">possible </w:t>
        </w:r>
        <w:r>
          <w:t xml:space="preserve">is </w:t>
        </w:r>
        <w:r w:rsidRPr="004C3A7D">
          <w:t xml:space="preserve">to input </w:t>
        </w:r>
        <w:proofErr w:type="spellStart"/>
        <w:r>
          <w:t>unlimitted</w:t>
        </w:r>
        <w:proofErr w:type="spellEnd"/>
        <w:r>
          <w:t xml:space="preserve"> number of persons and </w:t>
        </w:r>
        <w:r w:rsidRPr="00D673BC">
          <w:rPr>
            <w:i/>
          </w:rPr>
          <w:t>Contact phone</w:t>
        </w:r>
        <w:r>
          <w:t xml:space="preserve"> and </w:t>
        </w:r>
        <w:r w:rsidRPr="00D673BC">
          <w:rPr>
            <w:i/>
          </w:rPr>
          <w:t>Contact e-mail</w:t>
        </w:r>
        <w:r>
          <w:t xml:space="preserve"> for each contact person,</w:t>
        </w:r>
      </w:ins>
    </w:p>
    <w:p w14:paraId="6D48C042" w14:textId="77777777" w:rsidR="00F46F5E" w:rsidRPr="00F72EA7" w:rsidRDefault="00F46F5E">
      <w:pPr>
        <w:pStyle w:val="ListParagraph"/>
        <w:ind w:left="1800"/>
        <w:jc w:val="both"/>
        <w:rPr>
          <w:ins w:id="1825" w:author="Anita Rendulić" w:date="2018-01-03T15:11:00Z"/>
          <w:rFonts w:ascii="Arial" w:hAnsi="Arial" w:cs="Arial"/>
        </w:rPr>
        <w:pPrChange w:id="1826" w:author="Martin Ćosić" w:date="2018-01-22T15:42:00Z">
          <w:pPr>
            <w:pStyle w:val="ListParagraph"/>
            <w:numPr>
              <w:numId w:val="58"/>
            </w:numPr>
            <w:ind w:left="1800" w:hanging="360"/>
            <w:jc w:val="both"/>
          </w:pPr>
        </w:pPrChange>
      </w:pPr>
    </w:p>
    <w:p w14:paraId="127F3C80" w14:textId="77777777" w:rsidR="00CF50C5" w:rsidRDefault="00CF50C5" w:rsidP="00CF50C5">
      <w:pPr>
        <w:spacing w:before="120"/>
        <w:jc w:val="both"/>
        <w:rPr>
          <w:ins w:id="1827" w:author="Anita Rendulić" w:date="2018-01-03T15:11:00Z"/>
          <w:rFonts w:ascii="Arial" w:hAnsi="Arial" w:cs="Arial"/>
        </w:rPr>
      </w:pPr>
      <w:ins w:id="1828" w:author="Anita Rendulić" w:date="2018-01-03T15:11:00Z">
        <w:r w:rsidRPr="00F72EA7">
          <w:rPr>
            <w:rFonts w:ascii="Arial" w:hAnsi="Arial" w:cs="Arial"/>
            <w:i/>
          </w:rPr>
          <w:t>Alternate merchant ID</w:t>
        </w:r>
        <w:r>
          <w:rPr>
            <w:rFonts w:ascii="Arial" w:hAnsi="Arial" w:cs="Arial"/>
          </w:rPr>
          <w:t xml:space="preserve"> - </w:t>
        </w:r>
        <w:r w:rsidRPr="00F72EA7">
          <w:rPr>
            <w:rFonts w:ascii="Arial" w:hAnsi="Arial" w:cs="Arial"/>
          </w:rPr>
          <w:t xml:space="preserve">for AMEX should be </w:t>
        </w:r>
        <w:proofErr w:type="spellStart"/>
        <w:r w:rsidRPr="00F72EA7">
          <w:rPr>
            <w:rFonts w:ascii="Arial" w:hAnsi="Arial" w:cs="Arial"/>
          </w:rPr>
          <w:t>autogenerate</w:t>
        </w:r>
        <w:proofErr w:type="spellEnd"/>
        <w:r w:rsidRPr="00F72EA7">
          <w:rPr>
            <w:rFonts w:ascii="Arial" w:hAnsi="Arial" w:cs="Arial"/>
          </w:rPr>
          <w:t xml:space="preserve"> in ba</w:t>
        </w:r>
        <w:r>
          <w:rPr>
            <w:rFonts w:ascii="Arial" w:hAnsi="Arial" w:cs="Arial"/>
          </w:rPr>
          <w:t xml:space="preserve">ckground on the retailer level </w:t>
        </w:r>
      </w:ins>
    </w:p>
    <w:p w14:paraId="3640C2E2" w14:textId="77777777" w:rsidR="00CF50C5" w:rsidRDefault="00CF50C5" w:rsidP="00CF50C5">
      <w:pPr>
        <w:jc w:val="both"/>
        <w:rPr>
          <w:ins w:id="1829" w:author="Anita Rendulić" w:date="2018-01-03T15:11:00Z"/>
          <w:rFonts w:ascii="Arial" w:hAnsi="Arial" w:cs="Arial"/>
        </w:rPr>
      </w:pPr>
      <w:ins w:id="1830" w:author="Anita Rendulić" w:date="2018-01-03T15:11:00Z">
        <w:r>
          <w:rPr>
            <w:rFonts w:ascii="Arial" w:hAnsi="Arial" w:cs="Arial"/>
          </w:rPr>
          <w:t xml:space="preserve">                                </w:t>
        </w:r>
        <w:proofErr w:type="gramStart"/>
        <w:r>
          <w:rPr>
            <w:rFonts w:ascii="Arial" w:hAnsi="Arial" w:cs="Arial"/>
          </w:rPr>
          <w:t>and</w:t>
        </w:r>
        <w:proofErr w:type="gramEnd"/>
        <w:r>
          <w:rPr>
            <w:rFonts w:ascii="Arial" w:hAnsi="Arial" w:cs="Arial"/>
          </w:rPr>
          <w:t xml:space="preserve"> visible in web (VUB use it for merchant disputes and send it to other </w:t>
        </w:r>
      </w:ins>
    </w:p>
    <w:p w14:paraId="6D811D68" w14:textId="77777777" w:rsidR="00CF50C5" w:rsidRPr="00F72EA7" w:rsidRDefault="00CF50C5" w:rsidP="00CF50C5">
      <w:pPr>
        <w:jc w:val="both"/>
        <w:rPr>
          <w:ins w:id="1831" w:author="Anita Rendulić" w:date="2018-01-03T15:11:00Z"/>
          <w:rFonts w:ascii="Arial" w:hAnsi="Arial" w:cs="Arial"/>
        </w:rPr>
      </w:pPr>
      <w:ins w:id="1832" w:author="Anita Rendulić" w:date="2018-01-03T15:11:00Z">
        <w:r>
          <w:rPr>
            <w:rFonts w:ascii="Arial" w:hAnsi="Arial" w:cs="Arial"/>
          </w:rPr>
          <w:t xml:space="preserve">                                </w:t>
        </w:r>
        <w:proofErr w:type="gramStart"/>
        <w:r>
          <w:rPr>
            <w:rFonts w:ascii="Arial" w:hAnsi="Arial" w:cs="Arial"/>
          </w:rPr>
          <w:t>partner</w:t>
        </w:r>
        <w:proofErr w:type="gramEnd"/>
        <w:r>
          <w:rPr>
            <w:rFonts w:ascii="Arial" w:hAnsi="Arial" w:cs="Arial"/>
          </w:rPr>
          <w:t xml:space="preserve"> banks for assigning on the terminal level)</w:t>
        </w:r>
        <w:r w:rsidRPr="00F72EA7">
          <w:rPr>
            <w:rFonts w:ascii="Arial" w:hAnsi="Arial" w:cs="Arial"/>
          </w:rPr>
          <w:t>:</w:t>
        </w:r>
      </w:ins>
    </w:p>
    <w:p w14:paraId="0D521FA9" w14:textId="77777777" w:rsidR="00CF50C5" w:rsidRPr="00F72EA7" w:rsidRDefault="00CF50C5" w:rsidP="00CF50C5">
      <w:pPr>
        <w:jc w:val="both"/>
        <w:rPr>
          <w:ins w:id="1833" w:author="Anita Rendulić" w:date="2018-01-03T15:11:00Z"/>
          <w:rFonts w:ascii="Arial" w:hAnsi="Arial" w:cs="Arial"/>
        </w:rPr>
      </w:pPr>
      <w:ins w:id="1834" w:author="Anita Rendulić" w:date="2018-01-03T15:11:00Z">
        <w:r w:rsidRPr="00F72EA7">
          <w:rPr>
            <w:rFonts w:ascii="Arial" w:hAnsi="Arial" w:cs="Arial"/>
          </w:rPr>
          <w:t xml:space="preserve">                </w:t>
        </w:r>
        <w:r>
          <w:rPr>
            <w:rFonts w:ascii="Arial" w:hAnsi="Arial" w:cs="Arial"/>
          </w:rPr>
          <w:tab/>
        </w:r>
        <w:r>
          <w:rPr>
            <w:rFonts w:ascii="Arial" w:hAnsi="Arial" w:cs="Arial"/>
          </w:rPr>
          <w:tab/>
        </w:r>
        <w:proofErr w:type="gramStart"/>
        <w:r>
          <w:rPr>
            <w:rFonts w:ascii="Arial" w:hAnsi="Arial" w:cs="Arial"/>
          </w:rPr>
          <w:t>prefix</w:t>
        </w:r>
        <w:proofErr w:type="gramEnd"/>
        <w:r>
          <w:rPr>
            <w:rFonts w:ascii="Arial" w:hAnsi="Arial" w:cs="Arial"/>
          </w:rPr>
          <w:t xml:space="preserve"> 969DD8DDD% </w:t>
        </w:r>
        <w:r w:rsidRPr="00F72EA7">
          <w:rPr>
            <w:rFonts w:ascii="Arial" w:hAnsi="Arial" w:cs="Arial"/>
          </w:rPr>
          <w:t xml:space="preserve"> followed by sequence</w:t>
        </w:r>
        <w:r>
          <w:rPr>
            <w:rFonts w:ascii="Arial" w:hAnsi="Arial" w:cs="Arial"/>
          </w:rPr>
          <w:t xml:space="preserve"> number, 10 characters in total</w:t>
        </w:r>
      </w:ins>
    </w:p>
    <w:p w14:paraId="22955A0F" w14:textId="77777777" w:rsidR="00CF50C5" w:rsidRPr="00F72EA7" w:rsidRDefault="00CF50C5" w:rsidP="00CF50C5">
      <w:pPr>
        <w:jc w:val="both"/>
        <w:rPr>
          <w:ins w:id="1835" w:author="Anita Rendulić" w:date="2018-01-03T15:11:00Z"/>
          <w:rFonts w:ascii="Arial" w:hAnsi="Arial" w:cs="Arial"/>
        </w:rPr>
      </w:pPr>
      <w:ins w:id="1836" w:author="Anita Rendulić" w:date="2018-01-03T15:11:00Z">
        <w:r w:rsidRPr="00F72EA7">
          <w:rPr>
            <w:rFonts w:ascii="Arial" w:hAnsi="Arial" w:cs="Arial"/>
          </w:rPr>
          <w:t xml:space="preserve">                </w:t>
        </w:r>
        <w:r>
          <w:rPr>
            <w:rFonts w:ascii="Arial" w:hAnsi="Arial" w:cs="Arial"/>
          </w:rPr>
          <w:t xml:space="preserve">                </w:t>
        </w:r>
        <w:r w:rsidRPr="00F72EA7">
          <w:rPr>
            <w:rFonts w:ascii="Arial" w:hAnsi="Arial" w:cs="Arial"/>
          </w:rPr>
          <w:t xml:space="preserve">(DD8DDD% - </w:t>
        </w:r>
        <w:r>
          <w:rPr>
            <w:rFonts w:ascii="Arial" w:hAnsi="Arial" w:cs="Arial"/>
          </w:rPr>
          <w:t xml:space="preserve">sequence with constant </w:t>
        </w:r>
        <w:r w:rsidRPr="00F72EA7">
          <w:rPr>
            <w:rFonts w:ascii="Arial" w:hAnsi="Arial" w:cs="Arial"/>
          </w:rPr>
          <w:t>'8'</w:t>
        </w:r>
        <w:r>
          <w:rPr>
            <w:rFonts w:ascii="Arial" w:hAnsi="Arial" w:cs="Arial"/>
          </w:rPr>
          <w:t xml:space="preserve"> on the third position</w:t>
        </w:r>
        <w:r w:rsidRPr="00F72EA7">
          <w:rPr>
            <w:rFonts w:ascii="Arial" w:hAnsi="Arial" w:cs="Arial"/>
          </w:rPr>
          <w:t>)</w:t>
        </w:r>
      </w:ins>
    </w:p>
    <w:p w14:paraId="56ACA5C0" w14:textId="77777777" w:rsidR="00CF50C5" w:rsidRPr="00F72EA7" w:rsidRDefault="00CF50C5" w:rsidP="00CF50C5">
      <w:pPr>
        <w:jc w:val="both"/>
        <w:rPr>
          <w:ins w:id="1837" w:author="Anita Rendulić" w:date="2018-01-03T15:11:00Z"/>
          <w:rFonts w:ascii="Arial" w:hAnsi="Arial" w:cs="Arial"/>
        </w:rPr>
      </w:pPr>
    </w:p>
    <w:p w14:paraId="385F8859" w14:textId="3072ED2C" w:rsidR="00CF50C5" w:rsidRPr="0026620C" w:rsidDel="00F106A4" w:rsidRDefault="00CF50C5" w:rsidP="00CF50C5">
      <w:pPr>
        <w:pStyle w:val="ListParagraph"/>
        <w:numPr>
          <w:ilvl w:val="0"/>
          <w:numId w:val="59"/>
        </w:numPr>
        <w:jc w:val="both"/>
        <w:rPr>
          <w:ins w:id="1838" w:author="Anita Rendulić" w:date="2018-01-03T15:11:00Z"/>
          <w:del w:id="1839" w:author="Martin Ćosić" w:date="2018-01-19T15:04:00Z"/>
          <w:rFonts w:ascii="Arial" w:hAnsi="Arial" w:cs="Arial"/>
        </w:rPr>
      </w:pPr>
      <w:ins w:id="1840" w:author="Anita Rendulić" w:date="2018-01-03T15:11:00Z">
        <w:del w:id="1841" w:author="Martin Ćosić" w:date="2018-01-19T15:04:00Z">
          <w:r w:rsidRPr="0026620C" w:rsidDel="00F106A4">
            <w:rPr>
              <w:rFonts w:ascii="Arial" w:hAnsi="Arial" w:cs="Arial"/>
            </w:rPr>
            <w:delText>active retailer should have at least one active product,</w:delText>
          </w:r>
        </w:del>
      </w:ins>
    </w:p>
    <w:p w14:paraId="6EAB903E" w14:textId="77777777" w:rsidR="00CF50C5" w:rsidRPr="00AB135C" w:rsidRDefault="00CF50C5" w:rsidP="00CF50C5">
      <w:pPr>
        <w:numPr>
          <w:ilvl w:val="0"/>
          <w:numId w:val="1"/>
        </w:numPr>
        <w:jc w:val="both"/>
        <w:rPr>
          <w:ins w:id="1842" w:author="Anita Rendulić" w:date="2018-01-03T15:11:00Z"/>
          <w:rFonts w:ascii="Arial" w:hAnsi="Arial" w:cs="Arial"/>
        </w:rPr>
      </w:pPr>
      <w:ins w:id="1843" w:author="Anita Rendulić" w:date="2018-01-03T15:11:00Z">
        <w:r>
          <w:rPr>
            <w:rFonts w:ascii="Arial" w:hAnsi="Arial" w:cs="Arial"/>
          </w:rPr>
          <w:t>status of new</w:t>
        </w:r>
        <w:r w:rsidRPr="00FB52CE">
          <w:rPr>
            <w:rFonts w:ascii="Arial" w:hAnsi="Arial" w:cs="Arial"/>
          </w:rPr>
          <w:t xml:space="preserve"> added retailer will be </w:t>
        </w:r>
        <w:r>
          <w:rPr>
            <w:rFonts w:ascii="Arial" w:hAnsi="Arial" w:cs="Arial"/>
            <w:i/>
          </w:rPr>
          <w:t>Inserted,</w:t>
        </w:r>
      </w:ins>
    </w:p>
    <w:p w14:paraId="46C99063" w14:textId="77777777" w:rsidR="00CF50C5" w:rsidRPr="00AB135C" w:rsidRDefault="00CF50C5" w:rsidP="00CF50C5">
      <w:pPr>
        <w:pStyle w:val="ListParagraph"/>
        <w:numPr>
          <w:ilvl w:val="0"/>
          <w:numId w:val="1"/>
        </w:numPr>
        <w:jc w:val="both"/>
        <w:rPr>
          <w:ins w:id="1844" w:author="Anita Rendulić" w:date="2018-01-03T15:11:00Z"/>
          <w:rFonts w:ascii="Arial" w:hAnsi="Arial" w:cs="Arial"/>
        </w:rPr>
      </w:pPr>
      <w:ins w:id="1845" w:author="Anita Rendulić" w:date="2018-01-03T15:11:00Z">
        <w:r>
          <w:rPr>
            <w:rFonts w:ascii="Arial" w:hAnsi="Arial" w:cs="Arial"/>
          </w:rPr>
          <w:t>s</w:t>
        </w:r>
        <w:r w:rsidRPr="00AB135C">
          <w:rPr>
            <w:rFonts w:ascii="Arial" w:hAnsi="Arial" w:cs="Arial"/>
          </w:rPr>
          <w:t>tatu</w:t>
        </w:r>
        <w:r>
          <w:rPr>
            <w:rFonts w:ascii="Arial" w:hAnsi="Arial" w:cs="Arial"/>
          </w:rPr>
          <w:t>s of products on retailer level will be</w:t>
        </w:r>
        <w:r w:rsidRPr="00AB135C">
          <w:rPr>
            <w:rFonts w:ascii="Arial" w:hAnsi="Arial" w:cs="Arial"/>
          </w:rPr>
          <w:t xml:space="preserve"> </w:t>
        </w:r>
        <w:r w:rsidRPr="00AB135C">
          <w:rPr>
            <w:rFonts w:ascii="Arial" w:hAnsi="Arial" w:cs="Arial"/>
            <w:i/>
          </w:rPr>
          <w:t>Active</w:t>
        </w:r>
        <w:r>
          <w:rPr>
            <w:rFonts w:ascii="Arial" w:hAnsi="Arial" w:cs="Arial"/>
          </w:rPr>
          <w:t>,</w:t>
        </w:r>
        <w:r w:rsidRPr="00AB135C">
          <w:rPr>
            <w:rFonts w:ascii="Arial" w:hAnsi="Arial" w:cs="Arial"/>
            <w:i/>
          </w:rPr>
          <w:t xml:space="preserve"> </w:t>
        </w:r>
      </w:ins>
    </w:p>
    <w:p w14:paraId="3DB4F52A" w14:textId="77777777" w:rsidR="00CF50C5" w:rsidRDefault="00CF50C5" w:rsidP="00CF50C5">
      <w:pPr>
        <w:pStyle w:val="ListParagraph"/>
        <w:numPr>
          <w:ilvl w:val="0"/>
          <w:numId w:val="1"/>
        </w:numPr>
        <w:spacing w:after="40" w:line="256" w:lineRule="auto"/>
        <w:ind w:right="20"/>
        <w:contextualSpacing/>
        <w:rPr>
          <w:ins w:id="1846" w:author="Anita Rendulić" w:date="2018-01-03T15:11:00Z"/>
        </w:rPr>
      </w:pPr>
      <w:proofErr w:type="gramStart"/>
      <w:ins w:id="1847" w:author="Anita Rendulić" w:date="2018-01-03T15:11:00Z">
        <w:r>
          <w:t>new</w:t>
        </w:r>
        <w:proofErr w:type="gramEnd"/>
        <w:r>
          <w:t xml:space="preserve"> retailer will be propagated automatically to the </w:t>
        </w:r>
        <w:proofErr w:type="spellStart"/>
        <w:r>
          <w:t>authorisation</w:t>
        </w:r>
        <w:proofErr w:type="spellEnd"/>
        <w:r>
          <w:t xml:space="preserve"> system.</w:t>
        </w:r>
      </w:ins>
    </w:p>
    <w:p w14:paraId="2E428137" w14:textId="2EC0221D" w:rsidR="00CB0FF5" w:rsidRDefault="00CB0FF5">
      <w:pPr>
        <w:spacing w:after="40" w:line="259" w:lineRule="auto"/>
        <w:contextualSpacing/>
        <w:rPr>
          <w:ins w:id="1848" w:author="Anita Rendulić" w:date="2018-01-03T13:19:00Z"/>
          <w:rFonts w:ascii="Arial" w:hAnsi="Arial" w:cs="Arial"/>
        </w:rPr>
        <w:pPrChange w:id="1849" w:author="Anita Rendulić" w:date="2018-01-03T13:19:00Z">
          <w:pPr>
            <w:pStyle w:val="ListParagraph"/>
            <w:numPr>
              <w:numId w:val="1"/>
            </w:numPr>
            <w:spacing w:after="40" w:line="259" w:lineRule="auto"/>
            <w:ind w:left="1440" w:hanging="360"/>
            <w:contextualSpacing/>
          </w:pPr>
        </w:pPrChange>
      </w:pPr>
    </w:p>
    <w:p w14:paraId="1BE9723A" w14:textId="0F1D7CCE" w:rsidR="00CB0FF5" w:rsidRPr="004C5765" w:rsidDel="00BC2228" w:rsidRDefault="00CB0FF5">
      <w:pPr>
        <w:spacing w:after="40" w:line="259" w:lineRule="auto"/>
        <w:contextualSpacing/>
        <w:rPr>
          <w:del w:id="1850" w:author="Martin Ćosić" w:date="2018-02-09T12:38:00Z"/>
          <w:rFonts w:ascii="Arial" w:hAnsi="Arial" w:cs="Arial"/>
        </w:rPr>
        <w:pPrChange w:id="1851" w:author="Anita Rendulić" w:date="2018-01-03T13:19:00Z">
          <w:pPr>
            <w:pStyle w:val="ListParagraph"/>
            <w:numPr>
              <w:numId w:val="1"/>
            </w:numPr>
            <w:spacing w:after="40" w:line="259" w:lineRule="auto"/>
            <w:ind w:left="1440" w:hanging="360"/>
            <w:contextualSpacing/>
          </w:pPr>
        </w:pPrChange>
      </w:pPr>
    </w:p>
    <w:p w14:paraId="6BFADFD9" w14:textId="60BC50F5" w:rsidR="00A44D69" w:rsidRPr="00232FD9" w:rsidDel="00A2632E" w:rsidRDefault="00A44D69" w:rsidP="00A44D69">
      <w:pPr>
        <w:rPr>
          <w:del w:id="1852" w:author="Anita Rendulić" w:date="2018-01-03T15:12:00Z"/>
        </w:rPr>
      </w:pPr>
    </w:p>
    <w:p w14:paraId="126A8185" w14:textId="77777777" w:rsidR="00A44D69" w:rsidDel="00CB0FF5" w:rsidRDefault="00A44D69" w:rsidP="00A44D69">
      <w:pPr>
        <w:rPr>
          <w:del w:id="1853" w:author="Anita Rendulić" w:date="2018-01-03T13:19:00Z"/>
        </w:rPr>
      </w:pPr>
    </w:p>
    <w:p w14:paraId="5E384118" w14:textId="6BED997A" w:rsidR="002F76A1" w:rsidDel="00CB0FF5" w:rsidRDefault="002F76A1">
      <w:pPr>
        <w:pStyle w:val="Heading1"/>
        <w:rPr>
          <w:del w:id="1854" w:author="Anita Rendulić" w:date="2018-01-03T13:19:00Z"/>
          <w:color w:val="auto"/>
        </w:rPr>
        <w:pPrChange w:id="1855" w:author="Anita Rendulić" w:date="2018-01-03T13:19:00Z">
          <w:pPr>
            <w:pStyle w:val="Heading1"/>
            <w:ind w:left="349" w:firstLine="720"/>
          </w:pPr>
        </w:pPrChange>
      </w:pPr>
    </w:p>
    <w:p w14:paraId="6BE3A945" w14:textId="1A72A4BA" w:rsidR="007A274A" w:rsidDel="00A2632E" w:rsidRDefault="007A274A" w:rsidP="007A274A">
      <w:pPr>
        <w:rPr>
          <w:del w:id="1856" w:author="Anita Rendulić" w:date="2018-01-03T15:12:00Z"/>
        </w:rPr>
      </w:pPr>
    </w:p>
    <w:p w14:paraId="0E60FF11" w14:textId="4D4CAED9" w:rsidR="007A274A" w:rsidDel="00BC2228" w:rsidRDefault="007A274A" w:rsidP="007A274A">
      <w:pPr>
        <w:rPr>
          <w:del w:id="1857" w:author="Martin Ćosić" w:date="2018-02-09T12:38:00Z"/>
        </w:rPr>
      </w:pPr>
    </w:p>
    <w:p w14:paraId="5B6DF131" w14:textId="52A6B08D" w:rsidR="007A274A" w:rsidDel="00BC2228" w:rsidRDefault="007A274A" w:rsidP="007A274A">
      <w:pPr>
        <w:rPr>
          <w:del w:id="1858" w:author="Martin Ćosić" w:date="2018-02-09T12:38:00Z"/>
        </w:rPr>
      </w:pPr>
    </w:p>
    <w:p w14:paraId="240CE348" w14:textId="56E1BAFC" w:rsidR="007A274A" w:rsidDel="00CB0FF5" w:rsidRDefault="007A274A" w:rsidP="007A274A">
      <w:pPr>
        <w:rPr>
          <w:del w:id="1859" w:author="Anita Rendulić" w:date="2018-01-03T13:18:00Z"/>
        </w:rPr>
      </w:pPr>
    </w:p>
    <w:p w14:paraId="2A8ED215" w14:textId="7017DEA6" w:rsidR="007A274A" w:rsidDel="00CB0FF5" w:rsidRDefault="007A274A" w:rsidP="007A274A">
      <w:pPr>
        <w:rPr>
          <w:del w:id="1860" w:author="Anita Rendulić" w:date="2018-01-03T13:18:00Z"/>
        </w:rPr>
      </w:pPr>
    </w:p>
    <w:p w14:paraId="4A85F6B6" w14:textId="1135BC97" w:rsidR="007A274A" w:rsidDel="00CB0FF5" w:rsidRDefault="007A274A" w:rsidP="007A274A">
      <w:pPr>
        <w:rPr>
          <w:del w:id="1861" w:author="Anita Rendulić" w:date="2018-01-03T13:18:00Z"/>
        </w:rPr>
      </w:pPr>
    </w:p>
    <w:p w14:paraId="2EE5AE73" w14:textId="27908533" w:rsidR="007A274A" w:rsidDel="00CB0FF5" w:rsidRDefault="007A274A" w:rsidP="007A274A">
      <w:pPr>
        <w:rPr>
          <w:del w:id="1862" w:author="Anita Rendulić" w:date="2018-01-03T13:18:00Z"/>
        </w:rPr>
      </w:pPr>
    </w:p>
    <w:p w14:paraId="5E983E59" w14:textId="114CF757" w:rsidR="007A274A" w:rsidDel="00CB0FF5" w:rsidRDefault="007A274A" w:rsidP="007A274A">
      <w:pPr>
        <w:rPr>
          <w:del w:id="1863" w:author="Anita Rendulić" w:date="2018-01-03T13:18:00Z"/>
        </w:rPr>
      </w:pPr>
    </w:p>
    <w:p w14:paraId="048F7F8D" w14:textId="5C2F633D" w:rsidR="007A274A" w:rsidDel="00CB0FF5" w:rsidRDefault="007A274A" w:rsidP="007A274A">
      <w:pPr>
        <w:rPr>
          <w:del w:id="1864" w:author="Anita Rendulić" w:date="2018-01-03T13:18:00Z"/>
        </w:rPr>
      </w:pPr>
    </w:p>
    <w:p w14:paraId="5BE1ADF0" w14:textId="3EEA4530" w:rsidR="007A274A" w:rsidDel="00CB0FF5" w:rsidRDefault="007A274A" w:rsidP="007A274A">
      <w:pPr>
        <w:rPr>
          <w:del w:id="1865" w:author="Anita Rendulić" w:date="2018-01-03T13:18:00Z"/>
        </w:rPr>
      </w:pPr>
    </w:p>
    <w:p w14:paraId="15C28478" w14:textId="238D5152" w:rsidR="00A53C54" w:rsidRPr="00C31483" w:rsidRDefault="0037582C" w:rsidP="00C31483">
      <w:pPr>
        <w:pStyle w:val="Heading1"/>
        <w:rPr>
          <w:color w:val="auto"/>
          <w:sz w:val="24"/>
          <w:szCs w:val="24"/>
        </w:rPr>
      </w:pPr>
      <w:bookmarkStart w:id="1866" w:name="_5.2._UC_POS_4"/>
      <w:bookmarkStart w:id="1867" w:name="_Toc506563212"/>
      <w:bookmarkEnd w:id="1866"/>
      <w:r>
        <w:rPr>
          <w:color w:val="auto"/>
          <w:sz w:val="24"/>
          <w:szCs w:val="24"/>
        </w:rPr>
        <w:t xml:space="preserve">5.2. </w:t>
      </w:r>
      <w:r w:rsidR="00A53C54" w:rsidRPr="00C31483">
        <w:rPr>
          <w:color w:val="auto"/>
          <w:sz w:val="24"/>
          <w:szCs w:val="24"/>
        </w:rPr>
        <w:t>UC POS</w:t>
      </w:r>
      <w:r>
        <w:rPr>
          <w:color w:val="auto"/>
          <w:sz w:val="24"/>
          <w:szCs w:val="24"/>
        </w:rPr>
        <w:t xml:space="preserve"> </w:t>
      </w:r>
      <w:r w:rsidR="00A53C54" w:rsidRPr="00C31483">
        <w:rPr>
          <w:color w:val="auto"/>
          <w:sz w:val="24"/>
          <w:szCs w:val="24"/>
        </w:rPr>
        <w:t>0</w:t>
      </w:r>
      <w:r w:rsidR="007A274A">
        <w:rPr>
          <w:color w:val="auto"/>
          <w:sz w:val="24"/>
          <w:szCs w:val="24"/>
        </w:rPr>
        <w:t>2</w:t>
      </w:r>
      <w:r w:rsidR="002C1558">
        <w:rPr>
          <w:color w:val="auto"/>
          <w:sz w:val="24"/>
          <w:szCs w:val="24"/>
        </w:rPr>
        <w:t>7</w:t>
      </w:r>
      <w:r w:rsidR="00F44973">
        <w:rPr>
          <w:color w:val="auto"/>
          <w:sz w:val="24"/>
          <w:szCs w:val="24"/>
        </w:rPr>
        <w:t>: Add new r</w:t>
      </w:r>
      <w:r w:rsidR="00A53C54" w:rsidRPr="00C31483">
        <w:rPr>
          <w:color w:val="auto"/>
          <w:sz w:val="24"/>
          <w:szCs w:val="24"/>
        </w:rPr>
        <w:t>etailer</w:t>
      </w:r>
      <w:r w:rsidR="003426C3">
        <w:rPr>
          <w:color w:val="auto"/>
          <w:sz w:val="24"/>
          <w:szCs w:val="24"/>
        </w:rPr>
        <w:t xml:space="preserve"> through web application</w:t>
      </w:r>
      <w:bookmarkEnd w:id="1867"/>
    </w:p>
    <w:p w14:paraId="6260A47E" w14:textId="3C373A7D" w:rsidR="00A53C54" w:rsidRDefault="00A53C54" w:rsidP="00A53C54"/>
    <w:p w14:paraId="0FB63E99" w14:textId="229250F1" w:rsidR="00B6235B" w:rsidRPr="00083F49" w:rsidRDefault="00B6235B" w:rsidP="00B6235B">
      <w:pPr>
        <w:jc w:val="both"/>
        <w:rPr>
          <w:rFonts w:ascii="Arial" w:hAnsi="Arial" w:cs="Arial"/>
        </w:rPr>
      </w:pPr>
      <w:r w:rsidRPr="00083F49">
        <w:rPr>
          <w:rFonts w:ascii="Arial" w:hAnsi="Arial" w:cs="Arial"/>
        </w:rPr>
        <w:t xml:space="preserve">This option allows to add new retailer in </w:t>
      </w:r>
      <w:proofErr w:type="spellStart"/>
      <w:r w:rsidR="00083F49" w:rsidRPr="00083F49">
        <w:rPr>
          <w:rFonts w:ascii="Arial" w:hAnsi="Arial" w:cs="Arial"/>
        </w:rPr>
        <w:t>eXact</w:t>
      </w:r>
      <w:proofErr w:type="spellEnd"/>
      <w:r w:rsidRPr="00083F49">
        <w:rPr>
          <w:rFonts w:ascii="Arial" w:hAnsi="Arial" w:cs="Arial"/>
        </w:rPr>
        <w:t xml:space="preserve"> system</w:t>
      </w:r>
      <w:r w:rsidR="003426C3" w:rsidRPr="00083F49">
        <w:rPr>
          <w:rFonts w:ascii="Arial" w:hAnsi="Arial" w:cs="Arial"/>
        </w:rPr>
        <w:t>, through the web application</w:t>
      </w:r>
      <w:r w:rsidRPr="00083F49">
        <w:rPr>
          <w:rFonts w:ascii="Arial" w:hAnsi="Arial" w:cs="Arial"/>
        </w:rPr>
        <w:t xml:space="preserve">. </w:t>
      </w:r>
    </w:p>
    <w:p w14:paraId="5D8C3D63" w14:textId="77777777" w:rsidR="00B6235B" w:rsidRPr="00083F49" w:rsidRDefault="00B6235B" w:rsidP="00B6235B">
      <w:pPr>
        <w:spacing w:before="360" w:after="120"/>
        <w:rPr>
          <w:rFonts w:ascii="Arial" w:hAnsi="Arial" w:cs="Arial"/>
          <w:b/>
        </w:rPr>
      </w:pPr>
      <w:r w:rsidRPr="00083F49">
        <w:rPr>
          <w:rFonts w:ascii="Arial" w:hAnsi="Arial" w:cs="Arial"/>
          <w:b/>
        </w:rPr>
        <w:t xml:space="preserve">Preconditions </w:t>
      </w:r>
    </w:p>
    <w:p w14:paraId="5A1C03B9" w14:textId="46F977EA" w:rsidR="00083F49" w:rsidRPr="00083F49" w:rsidRDefault="00B46E88" w:rsidP="001402BA">
      <w:pPr>
        <w:pStyle w:val="ListParagraph"/>
        <w:numPr>
          <w:ilvl w:val="0"/>
          <w:numId w:val="1"/>
        </w:numPr>
        <w:jc w:val="both"/>
        <w:rPr>
          <w:rFonts w:ascii="Arial" w:hAnsi="Arial" w:cs="Arial"/>
        </w:rPr>
      </w:pPr>
      <w:r w:rsidRPr="00083F49">
        <w:rPr>
          <w:rFonts w:ascii="Arial" w:hAnsi="Arial" w:cs="Arial"/>
        </w:rPr>
        <w:t>c</w:t>
      </w:r>
      <w:r w:rsidR="00083F49" w:rsidRPr="00083F49">
        <w:rPr>
          <w:rFonts w:ascii="Arial" w:hAnsi="Arial" w:cs="Arial"/>
        </w:rPr>
        <w:t>ustomer should exist in the system,</w:t>
      </w:r>
    </w:p>
    <w:p w14:paraId="4E9EB077" w14:textId="6237E5E5" w:rsidR="00516328" w:rsidRPr="00083F49" w:rsidRDefault="00083F49" w:rsidP="001402BA">
      <w:pPr>
        <w:pStyle w:val="ListParagraph"/>
        <w:numPr>
          <w:ilvl w:val="0"/>
          <w:numId w:val="1"/>
        </w:numPr>
        <w:jc w:val="both"/>
        <w:rPr>
          <w:rFonts w:ascii="Arial" w:hAnsi="Arial" w:cs="Arial"/>
        </w:rPr>
      </w:pPr>
      <w:r w:rsidRPr="00083F49">
        <w:rPr>
          <w:rFonts w:ascii="Arial" w:hAnsi="Arial" w:cs="Arial"/>
        </w:rPr>
        <w:t>c</w:t>
      </w:r>
      <w:r w:rsidR="00B6235B" w:rsidRPr="00083F49">
        <w:rPr>
          <w:rFonts w:ascii="Arial" w:hAnsi="Arial" w:cs="Arial"/>
        </w:rPr>
        <w:t xml:space="preserve">ontract on which you want to add retailer must exist in system and be </w:t>
      </w:r>
      <w:r w:rsidR="00B6235B" w:rsidRPr="00083F49">
        <w:rPr>
          <w:rFonts w:ascii="Arial" w:hAnsi="Arial" w:cs="Arial"/>
          <w:i/>
        </w:rPr>
        <w:t>Active</w:t>
      </w:r>
      <w:r w:rsidR="00516328" w:rsidRPr="00083F49">
        <w:rPr>
          <w:rFonts w:ascii="Arial" w:hAnsi="Arial" w:cs="Arial"/>
        </w:rPr>
        <w:t>,</w:t>
      </w:r>
    </w:p>
    <w:p w14:paraId="2DCB969E" w14:textId="2EF2B03D" w:rsidR="00B6235B" w:rsidRPr="00083F49" w:rsidRDefault="00516328" w:rsidP="00A53C54">
      <w:pPr>
        <w:pStyle w:val="ListParagraph"/>
        <w:numPr>
          <w:ilvl w:val="0"/>
          <w:numId w:val="1"/>
        </w:numPr>
        <w:jc w:val="both"/>
        <w:rPr>
          <w:rFonts w:ascii="Arial" w:hAnsi="Arial" w:cs="Arial"/>
        </w:rPr>
      </w:pPr>
      <w:proofErr w:type="gramStart"/>
      <w:r w:rsidRPr="00083F49">
        <w:rPr>
          <w:rFonts w:ascii="Arial" w:hAnsi="Arial" w:cs="Arial"/>
        </w:rPr>
        <w:t>r</w:t>
      </w:r>
      <w:r w:rsidR="00B6235B" w:rsidRPr="00083F49">
        <w:rPr>
          <w:rFonts w:ascii="Arial" w:hAnsi="Arial" w:cs="Arial"/>
        </w:rPr>
        <w:t>etailer</w:t>
      </w:r>
      <w:proofErr w:type="gramEnd"/>
      <w:r w:rsidRPr="00083F49">
        <w:rPr>
          <w:rFonts w:ascii="Arial" w:hAnsi="Arial" w:cs="Arial"/>
        </w:rPr>
        <w:t xml:space="preserve"> which you want to add should not</w:t>
      </w:r>
      <w:r w:rsidR="00B6235B" w:rsidRPr="00083F49">
        <w:rPr>
          <w:rFonts w:ascii="Arial" w:hAnsi="Arial" w:cs="Arial"/>
        </w:rPr>
        <w:t xml:space="preserve"> exist in the system.</w:t>
      </w:r>
    </w:p>
    <w:p w14:paraId="411700AF" w14:textId="1C8C8DB8" w:rsidR="00A53C54" w:rsidRPr="00976224" w:rsidRDefault="00A53C54" w:rsidP="00A53C54">
      <w:pPr>
        <w:rPr>
          <w:rFonts w:ascii="Arial" w:hAnsi="Arial" w:cs="Arial"/>
        </w:rPr>
      </w:pPr>
    </w:p>
    <w:p w14:paraId="2749D475" w14:textId="764D7280" w:rsidR="00682E03" w:rsidRPr="00976224" w:rsidRDefault="00A53C54" w:rsidP="00976224">
      <w:pPr>
        <w:rPr>
          <w:rFonts w:ascii="Arial" w:hAnsi="Arial" w:cs="Arial"/>
          <w:i/>
        </w:rPr>
      </w:pPr>
      <w:r w:rsidRPr="00976224">
        <w:rPr>
          <w:rFonts w:ascii="Arial" w:hAnsi="Arial" w:cs="Arial"/>
          <w:b/>
        </w:rPr>
        <w:t>Trigger</w:t>
      </w:r>
      <w:r w:rsidR="00B6235B" w:rsidRPr="00976224">
        <w:rPr>
          <w:rFonts w:ascii="Arial" w:hAnsi="Arial" w:cs="Arial"/>
          <w:b/>
        </w:rPr>
        <w:t>s</w:t>
      </w:r>
      <w:r w:rsidRPr="00976224">
        <w:rPr>
          <w:rFonts w:ascii="Arial" w:hAnsi="Arial" w:cs="Arial"/>
          <w:b/>
        </w:rPr>
        <w:t xml:space="preserve"> </w:t>
      </w:r>
    </w:p>
    <w:p w14:paraId="47C9A14D" w14:textId="5691A065" w:rsidR="00580F41" w:rsidRPr="00083F49" w:rsidRDefault="00580F41" w:rsidP="00B6235B">
      <w:pPr>
        <w:spacing w:after="120"/>
        <w:rPr>
          <w:rFonts w:ascii="Arial" w:hAnsi="Arial" w:cs="Arial"/>
          <w:color w:val="0070C0"/>
        </w:rPr>
      </w:pPr>
    </w:p>
    <w:p w14:paraId="4C95C77E" w14:textId="77777777" w:rsidR="00083F49" w:rsidRPr="00083F49" w:rsidRDefault="00580F41" w:rsidP="00B6235B">
      <w:pPr>
        <w:spacing w:after="120"/>
        <w:rPr>
          <w:rFonts w:ascii="Arial" w:hAnsi="Arial" w:cs="Arial"/>
        </w:rPr>
      </w:pPr>
      <w:r w:rsidRPr="00083F49">
        <w:rPr>
          <w:rFonts w:ascii="Arial" w:hAnsi="Arial" w:cs="Arial"/>
        </w:rPr>
        <w:t xml:space="preserve">a) </w:t>
      </w:r>
      <w:proofErr w:type="gramStart"/>
      <w:r w:rsidR="00083F49" w:rsidRPr="00083F49">
        <w:rPr>
          <w:rFonts w:ascii="Arial" w:hAnsi="Arial" w:cs="Arial"/>
        </w:rPr>
        <w:t>option</w:t>
      </w:r>
      <w:proofErr w:type="gramEnd"/>
      <w:r w:rsidR="00083F49" w:rsidRPr="00083F49">
        <w:rPr>
          <w:rFonts w:ascii="Arial" w:hAnsi="Arial" w:cs="Arial"/>
        </w:rPr>
        <w:t>:</w:t>
      </w:r>
    </w:p>
    <w:p w14:paraId="4CDD5045" w14:textId="210CD99F" w:rsidR="00B6235B" w:rsidRPr="00FB52CE" w:rsidRDefault="00083F49" w:rsidP="00B6235B">
      <w:pPr>
        <w:spacing w:after="120"/>
        <w:rPr>
          <w:rFonts w:ascii="Arial" w:hAnsi="Arial" w:cs="Arial"/>
        </w:rPr>
      </w:pPr>
      <w:r>
        <w:rPr>
          <w:rFonts w:ascii="Arial" w:hAnsi="Arial" w:cs="Arial"/>
        </w:rPr>
        <w:t xml:space="preserve">    </w:t>
      </w:r>
      <w:r w:rsidR="00B6235B" w:rsidRPr="00BF0E76">
        <w:rPr>
          <w:rFonts w:ascii="Arial" w:hAnsi="Arial" w:cs="Arial"/>
          <w:i/>
        </w:rPr>
        <w:t>Acquiring</w:t>
      </w:r>
      <w:r w:rsidR="00B6235B" w:rsidRPr="00BF0E76">
        <w:rPr>
          <w:rFonts w:ascii="Arial" w:hAnsi="Arial" w:cs="Arial"/>
        </w:rPr>
        <w:t xml:space="preserve"> module &gt; </w:t>
      </w:r>
      <w:r w:rsidR="00B6235B" w:rsidRPr="00BF0E76">
        <w:rPr>
          <w:rFonts w:ascii="Arial" w:hAnsi="Arial" w:cs="Arial"/>
          <w:i/>
        </w:rPr>
        <w:t>Review 2</w:t>
      </w:r>
      <w:r w:rsidR="00B6235B" w:rsidRPr="00BF0E76">
        <w:rPr>
          <w:rFonts w:ascii="Arial" w:hAnsi="Arial" w:cs="Arial"/>
        </w:rPr>
        <w:t xml:space="preserve"> form &gt; </w:t>
      </w:r>
      <w:r w:rsidR="00B6235B" w:rsidRPr="00BF0E76">
        <w:rPr>
          <w:rFonts w:ascii="Arial" w:hAnsi="Arial" w:cs="Arial"/>
          <w:i/>
        </w:rPr>
        <w:t>Customers</w:t>
      </w:r>
      <w:r w:rsidR="00B6235B" w:rsidRPr="00BF0E76">
        <w:rPr>
          <w:rFonts w:ascii="Arial" w:hAnsi="Arial" w:cs="Arial"/>
        </w:rPr>
        <w:t xml:space="preserve"> level </w:t>
      </w:r>
    </w:p>
    <w:p w14:paraId="615D531C" w14:textId="77777777" w:rsidR="00B6235B" w:rsidRDefault="00B6235B" w:rsidP="00B6235B">
      <w:pPr>
        <w:jc w:val="both"/>
        <w:rPr>
          <w:rFonts w:ascii="Arial" w:hAnsi="Arial" w:cs="Arial"/>
        </w:rPr>
      </w:pPr>
      <w:r>
        <w:rPr>
          <w:rFonts w:ascii="Arial" w:hAnsi="Arial" w:cs="Arial"/>
        </w:rPr>
        <w:lastRenderedPageBreak/>
        <w:t>Retailer entry starts with</w:t>
      </w:r>
      <w:r w:rsidRPr="00FB52CE">
        <w:rPr>
          <w:rFonts w:ascii="Arial" w:hAnsi="Arial" w:cs="Arial"/>
        </w:rPr>
        <w:t xml:space="preserve"> search for particular customer to which </w:t>
      </w:r>
      <w:r>
        <w:rPr>
          <w:rFonts w:ascii="Arial" w:hAnsi="Arial" w:cs="Arial"/>
        </w:rPr>
        <w:t xml:space="preserve">you want to add </w:t>
      </w:r>
      <w:r w:rsidRPr="00FB52CE">
        <w:rPr>
          <w:rFonts w:ascii="Arial" w:hAnsi="Arial" w:cs="Arial"/>
        </w:rPr>
        <w:t>retailer</w:t>
      </w:r>
      <w:r>
        <w:rPr>
          <w:rFonts w:ascii="Arial" w:hAnsi="Arial" w:cs="Arial"/>
        </w:rPr>
        <w:t>,</w:t>
      </w:r>
    </w:p>
    <w:p w14:paraId="544A5687" w14:textId="76588884" w:rsidR="00B6235B" w:rsidRDefault="00B6235B" w:rsidP="00B6235B">
      <w:pPr>
        <w:jc w:val="both"/>
        <w:rPr>
          <w:rFonts w:ascii="Arial" w:hAnsi="Arial" w:cs="Arial"/>
        </w:rPr>
      </w:pPr>
      <w:proofErr w:type="gramStart"/>
      <w:r>
        <w:rPr>
          <w:rFonts w:ascii="Arial" w:hAnsi="Arial" w:cs="Arial"/>
        </w:rPr>
        <w:t>cl</w:t>
      </w:r>
      <w:r w:rsidR="00516328">
        <w:rPr>
          <w:rFonts w:ascii="Arial" w:hAnsi="Arial" w:cs="Arial"/>
        </w:rPr>
        <w:t>ick</w:t>
      </w:r>
      <w:proofErr w:type="gramEnd"/>
      <w:r w:rsidR="00516328">
        <w:rPr>
          <w:rFonts w:ascii="Arial" w:hAnsi="Arial" w:cs="Arial"/>
        </w:rPr>
        <w:t xml:space="preserve"> on customer </w:t>
      </w:r>
      <w:r w:rsidR="00083F49">
        <w:rPr>
          <w:rFonts w:ascii="Arial" w:hAnsi="Arial" w:cs="Arial"/>
        </w:rPr>
        <w:t xml:space="preserve">to open </w:t>
      </w:r>
      <w:r w:rsidR="00516328">
        <w:rPr>
          <w:rFonts w:ascii="Arial" w:hAnsi="Arial" w:cs="Arial"/>
        </w:rPr>
        <w:t>details.</w:t>
      </w:r>
      <w:r>
        <w:rPr>
          <w:rFonts w:ascii="Arial" w:hAnsi="Arial" w:cs="Arial"/>
        </w:rPr>
        <w:t xml:space="preserve"> </w:t>
      </w:r>
    </w:p>
    <w:p w14:paraId="18FB354D" w14:textId="77777777" w:rsidR="00F72EA7" w:rsidRDefault="00F72EA7" w:rsidP="00B6235B">
      <w:pPr>
        <w:jc w:val="both"/>
        <w:rPr>
          <w:rFonts w:ascii="Arial" w:hAnsi="Arial" w:cs="Arial"/>
        </w:rPr>
      </w:pPr>
    </w:p>
    <w:p w14:paraId="4BF867B8" w14:textId="0CE174E9" w:rsidR="002C1CB9" w:rsidRDefault="002C1CB9" w:rsidP="00B6235B">
      <w:pPr>
        <w:jc w:val="both"/>
        <w:rPr>
          <w:rFonts w:ascii="Arial" w:hAnsi="Arial" w:cs="Arial"/>
        </w:rPr>
      </w:pPr>
      <w:del w:id="1868" w:author="Martin Ćosić" w:date="2018-02-16T16:35:00Z">
        <w:r w:rsidDel="00F2721D">
          <w:rPr>
            <w:noProof/>
            <w:lang w:val="sk-SK" w:eastAsia="sk-SK"/>
          </w:rPr>
          <w:drawing>
            <wp:inline distT="0" distB="0" distL="0" distR="0" wp14:anchorId="4EEF93F4" wp14:editId="4D15FF93">
              <wp:extent cx="6045362" cy="1366657"/>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52847" cy="1368349"/>
                      </a:xfrm>
                      <a:prstGeom prst="rect">
                        <a:avLst/>
                      </a:prstGeom>
                    </pic:spPr>
                  </pic:pic>
                </a:graphicData>
              </a:graphic>
            </wp:inline>
          </w:drawing>
        </w:r>
      </w:del>
      <w:ins w:id="1869" w:author="Martin Ćosić" w:date="2018-02-16T16:35:00Z">
        <w:r w:rsidR="00F2721D">
          <w:rPr>
            <w:rFonts w:ascii="Arial" w:hAnsi="Arial" w:cs="Arial"/>
            <w:noProof/>
            <w:lang w:val="sk-SK" w:eastAsia="sk-SK"/>
          </w:rPr>
          <w:drawing>
            <wp:inline distT="0" distB="0" distL="0" distR="0" wp14:anchorId="1B651DF5" wp14:editId="61942F24">
              <wp:extent cx="6360160" cy="2238375"/>
              <wp:effectExtent l="0" t="0" r="254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60160" cy="2238375"/>
                      </a:xfrm>
                      <a:prstGeom prst="rect">
                        <a:avLst/>
                      </a:prstGeom>
                      <a:noFill/>
                      <a:ln>
                        <a:noFill/>
                      </a:ln>
                    </pic:spPr>
                  </pic:pic>
                </a:graphicData>
              </a:graphic>
            </wp:inline>
          </w:drawing>
        </w:r>
      </w:ins>
    </w:p>
    <w:p w14:paraId="6541E3A1" w14:textId="77777777" w:rsidR="002C1CB9" w:rsidRPr="00FB52CE" w:rsidRDefault="002C1CB9" w:rsidP="00B6235B">
      <w:pPr>
        <w:jc w:val="both"/>
        <w:rPr>
          <w:rFonts w:ascii="Arial" w:hAnsi="Arial" w:cs="Arial"/>
        </w:rPr>
      </w:pPr>
    </w:p>
    <w:p w14:paraId="01533A7F" w14:textId="77777777" w:rsidR="00083F49" w:rsidRDefault="00083F49" w:rsidP="00B6235B">
      <w:pPr>
        <w:jc w:val="both"/>
        <w:rPr>
          <w:rFonts w:ascii="Arial" w:hAnsi="Arial" w:cs="Arial"/>
        </w:rPr>
      </w:pPr>
    </w:p>
    <w:p w14:paraId="5495A93E" w14:textId="3D7A29A3" w:rsidR="00083F49" w:rsidRDefault="00516328" w:rsidP="00B6235B">
      <w:pPr>
        <w:jc w:val="both"/>
        <w:rPr>
          <w:rFonts w:ascii="Arial" w:hAnsi="Arial" w:cs="Arial"/>
        </w:rPr>
      </w:pPr>
      <w:r>
        <w:rPr>
          <w:rFonts w:ascii="Arial" w:hAnsi="Arial" w:cs="Arial"/>
        </w:rPr>
        <w:t>Click on</w:t>
      </w:r>
      <w:r w:rsidR="00B6235B">
        <w:rPr>
          <w:rFonts w:ascii="Arial" w:hAnsi="Arial" w:cs="Arial"/>
        </w:rPr>
        <w:t xml:space="preserve"> </w:t>
      </w:r>
      <w:r w:rsidR="00AC5BC1">
        <w:rPr>
          <w:rFonts w:ascii="Arial" w:hAnsi="Arial" w:cs="Arial"/>
          <w:color w:val="FFFFFF" w:themeColor="background1"/>
          <w:highlight w:val="blue"/>
        </w:rPr>
        <w:t>New</w:t>
      </w:r>
      <w:r w:rsidR="00B6235B" w:rsidRPr="00364571">
        <w:rPr>
          <w:rFonts w:ascii="Arial" w:hAnsi="Arial" w:cs="Arial"/>
          <w:color w:val="FFFFFF" w:themeColor="background1"/>
          <w:highlight w:val="blue"/>
        </w:rPr>
        <w:t xml:space="preserve"> retaile</w:t>
      </w:r>
      <w:r w:rsidR="002C1CB9">
        <w:rPr>
          <w:rFonts w:ascii="Arial" w:hAnsi="Arial" w:cs="Arial"/>
          <w:color w:val="FFFFFF" w:themeColor="background1"/>
          <w:highlight w:val="blue"/>
        </w:rPr>
        <w:t>r wizard</w:t>
      </w:r>
      <w:r w:rsidR="00B6235B">
        <w:rPr>
          <w:rFonts w:ascii="Arial" w:hAnsi="Arial" w:cs="Arial"/>
          <w:color w:val="FFFFFF" w:themeColor="background1"/>
        </w:rPr>
        <w:t xml:space="preserve"> </w:t>
      </w:r>
      <w:r w:rsidR="00B6235B" w:rsidRPr="00BF0E76">
        <w:rPr>
          <w:rFonts w:ascii="Arial" w:hAnsi="Arial" w:cs="Arial"/>
        </w:rPr>
        <w:t>but</w:t>
      </w:r>
      <w:r w:rsidR="00B6235B">
        <w:rPr>
          <w:rFonts w:ascii="Arial" w:hAnsi="Arial" w:cs="Arial"/>
        </w:rPr>
        <w:t>ton to open wizard, where e</w:t>
      </w:r>
      <w:r w:rsidR="00B6235B" w:rsidRPr="00FB52CE">
        <w:rPr>
          <w:rFonts w:ascii="Arial" w:hAnsi="Arial" w:cs="Arial"/>
        </w:rPr>
        <w:t>ach step must be populated with va</w:t>
      </w:r>
      <w:r w:rsidR="00B6235B">
        <w:rPr>
          <w:rFonts w:ascii="Arial" w:hAnsi="Arial" w:cs="Arial"/>
        </w:rPr>
        <w:t>lid data:</w:t>
      </w:r>
    </w:p>
    <w:p w14:paraId="3B1CEE0D" w14:textId="59D7DBE6" w:rsidR="00B6235B" w:rsidRDefault="00B6235B" w:rsidP="00976224">
      <w:pPr>
        <w:jc w:val="both"/>
        <w:rPr>
          <w:rFonts w:ascii="Arial" w:hAnsi="Arial" w:cs="Arial"/>
        </w:rPr>
      </w:pPr>
    </w:p>
    <w:p w14:paraId="491BE1F8" w14:textId="425A77DE" w:rsidR="00687694" w:rsidRPr="00976224" w:rsidRDefault="00687694" w:rsidP="00976224">
      <w:pPr>
        <w:pStyle w:val="ListParagraph"/>
        <w:numPr>
          <w:ilvl w:val="0"/>
          <w:numId w:val="101"/>
        </w:numPr>
        <w:jc w:val="both"/>
        <w:rPr>
          <w:rFonts w:ascii="Arial" w:hAnsi="Arial" w:cs="Arial"/>
        </w:rPr>
      </w:pPr>
      <w:r>
        <w:rPr>
          <w:rFonts w:ascii="Arial" w:hAnsi="Arial" w:cs="Arial"/>
        </w:rPr>
        <w:t>contract data</w:t>
      </w:r>
    </w:p>
    <w:p w14:paraId="6CB2761F" w14:textId="2D3ABE67" w:rsidR="00F72EA7" w:rsidRDefault="006B1690" w:rsidP="00B6235B">
      <w:pPr>
        <w:spacing w:after="120"/>
        <w:jc w:val="both"/>
        <w:rPr>
          <w:rFonts w:ascii="Arial" w:hAnsi="Arial" w:cs="Arial"/>
        </w:rPr>
      </w:pPr>
      <w:r>
        <w:rPr>
          <w:rFonts w:ascii="Arial" w:hAnsi="Arial" w:cs="Arial"/>
          <w:noProof/>
          <w:lang w:val="sk-SK" w:eastAsia="sk-SK"/>
        </w:rPr>
        <w:drawing>
          <wp:inline distT="0" distB="0" distL="0" distR="0" wp14:anchorId="746FC448" wp14:editId="2A817378">
            <wp:extent cx="6400800" cy="14630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r w:rsidR="009E6FF3">
        <w:rPr>
          <w:rFonts w:ascii="Arial" w:hAnsi="Arial" w:cs="Arial"/>
        </w:rPr>
        <w:t xml:space="preserve"> </w:t>
      </w:r>
    </w:p>
    <w:p w14:paraId="681537A9" w14:textId="7373F714" w:rsidR="00687694" w:rsidRDefault="00687694" w:rsidP="00976224">
      <w:pPr>
        <w:pStyle w:val="ListParagraph"/>
        <w:numPr>
          <w:ilvl w:val="0"/>
          <w:numId w:val="101"/>
        </w:numPr>
        <w:spacing w:after="120"/>
        <w:jc w:val="both"/>
        <w:rPr>
          <w:rFonts w:ascii="Arial" w:hAnsi="Arial" w:cs="Arial"/>
        </w:rPr>
      </w:pPr>
      <w:r>
        <w:rPr>
          <w:rFonts w:ascii="Arial" w:hAnsi="Arial" w:cs="Arial"/>
        </w:rPr>
        <w:t>Retailer basic data</w:t>
      </w:r>
    </w:p>
    <w:p w14:paraId="42DA9DFF" w14:textId="686EDDB9" w:rsidR="006B1690" w:rsidRPr="00976224" w:rsidRDefault="006B1690" w:rsidP="003D6834">
      <w:pPr>
        <w:spacing w:after="120"/>
        <w:jc w:val="both"/>
        <w:rPr>
          <w:rFonts w:ascii="Arial" w:hAnsi="Arial" w:cs="Arial"/>
        </w:rPr>
      </w:pPr>
      <w:r>
        <w:rPr>
          <w:rFonts w:ascii="Arial" w:hAnsi="Arial" w:cs="Arial"/>
          <w:noProof/>
          <w:lang w:val="sk-SK" w:eastAsia="sk-SK"/>
        </w:rPr>
        <w:drawing>
          <wp:inline distT="0" distB="0" distL="0" distR="0" wp14:anchorId="4ECF0810" wp14:editId="0CC7CF78">
            <wp:extent cx="6309360" cy="14630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09360" cy="1463040"/>
                    </a:xfrm>
                    <a:prstGeom prst="rect">
                      <a:avLst/>
                    </a:prstGeom>
                    <a:noFill/>
                    <a:ln>
                      <a:noFill/>
                    </a:ln>
                  </pic:spPr>
                </pic:pic>
              </a:graphicData>
            </a:graphic>
          </wp:inline>
        </w:drawing>
      </w:r>
    </w:p>
    <w:p w14:paraId="1C6B9C3F" w14:textId="576B2750" w:rsidR="006B1690" w:rsidRDefault="006B1690" w:rsidP="003D6834">
      <w:pPr>
        <w:spacing w:after="120"/>
        <w:jc w:val="both"/>
        <w:rPr>
          <w:ins w:id="1870" w:author="Martin Ćosić" w:date="2018-02-16T16:35:00Z"/>
          <w:rFonts w:ascii="Arial" w:hAnsi="Arial" w:cs="Arial"/>
        </w:rPr>
      </w:pPr>
    </w:p>
    <w:p w14:paraId="44D0171B" w14:textId="479497AE" w:rsidR="00F2721D" w:rsidRDefault="00F2721D" w:rsidP="003D6834">
      <w:pPr>
        <w:spacing w:after="120"/>
        <w:jc w:val="both"/>
        <w:rPr>
          <w:ins w:id="1871" w:author="Martin Ćosić" w:date="2018-02-16T16:35:00Z"/>
          <w:rFonts w:ascii="Arial" w:hAnsi="Arial" w:cs="Arial"/>
        </w:rPr>
      </w:pPr>
    </w:p>
    <w:p w14:paraId="2A8BBC37" w14:textId="77777777" w:rsidR="00F2721D" w:rsidRPr="00976224" w:rsidRDefault="00F2721D" w:rsidP="003D6834">
      <w:pPr>
        <w:spacing w:after="120"/>
        <w:jc w:val="both"/>
        <w:rPr>
          <w:rFonts w:ascii="Arial" w:hAnsi="Arial" w:cs="Arial"/>
        </w:rPr>
      </w:pPr>
    </w:p>
    <w:p w14:paraId="4B60F92E" w14:textId="208AF222" w:rsidR="003B322E" w:rsidRDefault="009E6FF3" w:rsidP="00B6235B">
      <w:pPr>
        <w:spacing w:after="120"/>
        <w:jc w:val="both"/>
        <w:rPr>
          <w:rFonts w:ascii="Arial" w:hAnsi="Arial" w:cs="Arial"/>
        </w:rPr>
      </w:pPr>
      <w:r>
        <w:rPr>
          <w:rFonts w:ascii="Arial" w:hAnsi="Arial" w:cs="Arial"/>
        </w:rPr>
        <w:t xml:space="preserve">     </w:t>
      </w:r>
      <w:commentRangeStart w:id="1872"/>
      <w:commentRangeStart w:id="1873"/>
      <w:commentRangeStart w:id="1874"/>
      <w:r w:rsidR="00707FD2">
        <w:rPr>
          <w:rStyle w:val="CommentReference"/>
        </w:rPr>
        <w:commentReference w:id="1875"/>
      </w:r>
      <w:commentRangeEnd w:id="1872"/>
      <w:commentRangeEnd w:id="1873"/>
      <w:commentRangeEnd w:id="1874"/>
      <w:r w:rsidR="00687694">
        <w:rPr>
          <w:rFonts w:ascii="Arial" w:hAnsi="Arial" w:cs="Arial"/>
        </w:rPr>
        <w:t>3. Payment definition</w:t>
      </w:r>
      <w:r w:rsidR="00DB2C54">
        <w:rPr>
          <w:rStyle w:val="CommentReference"/>
        </w:rPr>
        <w:commentReference w:id="1872"/>
      </w:r>
    </w:p>
    <w:p w14:paraId="0FB6AAA3" w14:textId="77777777" w:rsidR="003B322E" w:rsidRDefault="003B322E" w:rsidP="00B6235B">
      <w:pPr>
        <w:spacing w:after="120"/>
        <w:jc w:val="both"/>
        <w:rPr>
          <w:rFonts w:ascii="Arial" w:hAnsi="Arial" w:cs="Arial"/>
        </w:rPr>
      </w:pPr>
    </w:p>
    <w:p w14:paraId="08536A7B" w14:textId="77777777" w:rsidR="003B322E" w:rsidRDefault="006B1690" w:rsidP="00B6235B">
      <w:pPr>
        <w:spacing w:after="120"/>
        <w:jc w:val="both"/>
        <w:rPr>
          <w:rFonts w:ascii="Arial" w:hAnsi="Arial" w:cs="Arial"/>
        </w:rPr>
      </w:pPr>
      <w:r>
        <w:rPr>
          <w:rStyle w:val="CommentReference"/>
        </w:rPr>
        <w:commentReference w:id="1873"/>
      </w:r>
      <w:r w:rsidR="001A1DC6">
        <w:rPr>
          <w:rStyle w:val="CommentReference"/>
        </w:rPr>
        <w:commentReference w:id="1874"/>
      </w:r>
      <w:commentRangeStart w:id="1876"/>
      <w:commentRangeStart w:id="1877"/>
      <w:commentRangeStart w:id="1878"/>
      <w:commentRangeStart w:id="1879"/>
      <w:r w:rsidR="003B322E">
        <w:rPr>
          <w:rFonts w:ascii="Arial" w:hAnsi="Arial" w:cs="Arial"/>
          <w:noProof/>
          <w:lang w:val="sk-SK" w:eastAsia="sk-SK"/>
        </w:rPr>
        <w:drawing>
          <wp:inline distT="0" distB="0" distL="0" distR="0" wp14:anchorId="69DFD3B6" wp14:editId="2A8E948E">
            <wp:extent cx="6360795" cy="1605915"/>
            <wp:effectExtent l="0" t="0" r="190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60795" cy="1605915"/>
                    </a:xfrm>
                    <a:prstGeom prst="rect">
                      <a:avLst/>
                    </a:prstGeom>
                    <a:noFill/>
                    <a:ln>
                      <a:noFill/>
                    </a:ln>
                  </pic:spPr>
                </pic:pic>
              </a:graphicData>
            </a:graphic>
          </wp:inline>
        </w:drawing>
      </w:r>
    </w:p>
    <w:p w14:paraId="6AB41C83" w14:textId="77777777" w:rsidR="003B322E" w:rsidRDefault="003B322E" w:rsidP="00B6235B">
      <w:pPr>
        <w:spacing w:after="120"/>
        <w:jc w:val="both"/>
        <w:rPr>
          <w:rFonts w:ascii="Arial" w:hAnsi="Arial" w:cs="Arial"/>
        </w:rPr>
      </w:pPr>
    </w:p>
    <w:p w14:paraId="36DA505E" w14:textId="77777777" w:rsidR="004D0308" w:rsidRDefault="003B322E" w:rsidP="00B6235B">
      <w:pPr>
        <w:spacing w:after="120"/>
        <w:jc w:val="both"/>
        <w:rPr>
          <w:rFonts w:ascii="Arial" w:hAnsi="Arial" w:cs="Arial"/>
        </w:rPr>
      </w:pPr>
      <w:r w:rsidRPr="00F22C78">
        <w:rPr>
          <w:rFonts w:ascii="Arial" w:hAnsi="Arial" w:cs="Arial"/>
        </w:rPr>
        <w:t>On the following screen you can</w:t>
      </w:r>
      <w:r w:rsidR="004D0308">
        <w:rPr>
          <w:rFonts w:ascii="Arial" w:hAnsi="Arial" w:cs="Arial"/>
        </w:rPr>
        <w:t xml:space="preserve"> select existing Payment definition from that customer or enter new one.</w:t>
      </w:r>
    </w:p>
    <w:p w14:paraId="7A49A8CB" w14:textId="77777777" w:rsidR="004D0308" w:rsidRDefault="004D0308" w:rsidP="00B6235B">
      <w:pPr>
        <w:spacing w:after="120"/>
        <w:jc w:val="both"/>
        <w:rPr>
          <w:rFonts w:ascii="Arial" w:hAnsi="Arial" w:cs="Arial"/>
        </w:rPr>
      </w:pPr>
    </w:p>
    <w:p w14:paraId="0DF2BDFD" w14:textId="4A8AD414" w:rsidR="004D0308" w:rsidRDefault="00140A5D" w:rsidP="00B6235B">
      <w:pPr>
        <w:spacing w:after="120"/>
        <w:jc w:val="both"/>
        <w:rPr>
          <w:rFonts w:ascii="Arial" w:hAnsi="Arial" w:cs="Arial"/>
        </w:rPr>
      </w:pPr>
      <w:ins w:id="1880" w:author="Martin Ćosić" w:date="2018-02-16T12:58:00Z">
        <w:r>
          <w:rPr>
            <w:rFonts w:ascii="Arial" w:hAnsi="Arial" w:cs="Arial"/>
            <w:noProof/>
            <w:lang w:val="sk-SK" w:eastAsia="sk-SK"/>
          </w:rPr>
          <w:drawing>
            <wp:inline distT="0" distB="0" distL="0" distR="0" wp14:anchorId="2F74BEF2" wp14:editId="18F190B1">
              <wp:extent cx="6360160" cy="21424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60160" cy="2142490"/>
                      </a:xfrm>
                      <a:prstGeom prst="rect">
                        <a:avLst/>
                      </a:prstGeom>
                      <a:noFill/>
                      <a:ln>
                        <a:noFill/>
                      </a:ln>
                    </pic:spPr>
                  </pic:pic>
                </a:graphicData>
              </a:graphic>
            </wp:inline>
          </w:drawing>
        </w:r>
      </w:ins>
      <w:del w:id="1881" w:author="Martin Ćosić" w:date="2018-02-16T12:59:00Z">
        <w:r w:rsidR="004D0308" w:rsidDel="00140A5D">
          <w:rPr>
            <w:rFonts w:ascii="Arial" w:hAnsi="Arial" w:cs="Arial"/>
            <w:noProof/>
            <w:lang w:val="sk-SK" w:eastAsia="sk-SK"/>
          </w:rPr>
          <w:drawing>
            <wp:inline distT="0" distB="0" distL="0" distR="0" wp14:anchorId="64E913E3" wp14:editId="4AF6E173">
              <wp:extent cx="6353175" cy="2170430"/>
              <wp:effectExtent l="0" t="0" r="9525"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53175" cy="2170430"/>
                      </a:xfrm>
                      <a:prstGeom prst="rect">
                        <a:avLst/>
                      </a:prstGeom>
                      <a:noFill/>
                      <a:ln>
                        <a:noFill/>
                      </a:ln>
                    </pic:spPr>
                  </pic:pic>
                </a:graphicData>
              </a:graphic>
            </wp:inline>
          </w:drawing>
        </w:r>
      </w:del>
      <w:r w:rsidR="003B322E" w:rsidRPr="00F22C78">
        <w:rPr>
          <w:rFonts w:ascii="Arial" w:hAnsi="Arial" w:cs="Arial"/>
        </w:rPr>
        <w:t xml:space="preserve"> </w:t>
      </w:r>
    </w:p>
    <w:commentRangeEnd w:id="1876"/>
    <w:p w14:paraId="73838EE1" w14:textId="392ABD37" w:rsidR="00516328" w:rsidRDefault="00000A68" w:rsidP="00B6235B">
      <w:pPr>
        <w:spacing w:after="120"/>
        <w:jc w:val="both"/>
        <w:rPr>
          <w:rFonts w:ascii="Arial" w:hAnsi="Arial" w:cs="Arial"/>
        </w:rPr>
      </w:pPr>
      <w:r>
        <w:rPr>
          <w:rStyle w:val="CommentReference"/>
        </w:rPr>
        <w:commentReference w:id="1876"/>
      </w:r>
      <w:commentRangeEnd w:id="1877"/>
      <w:r w:rsidR="00FF20E8">
        <w:rPr>
          <w:rStyle w:val="CommentReference"/>
        </w:rPr>
        <w:commentReference w:id="1877"/>
      </w:r>
      <w:commentRangeEnd w:id="1878"/>
      <w:r w:rsidR="001A1DC6">
        <w:rPr>
          <w:rStyle w:val="CommentReference"/>
        </w:rPr>
        <w:commentReference w:id="1878"/>
      </w:r>
      <w:commentRangeEnd w:id="1879"/>
      <w:r w:rsidR="00140A5D">
        <w:rPr>
          <w:rStyle w:val="CommentReference"/>
        </w:rPr>
        <w:commentReference w:id="1879"/>
      </w:r>
    </w:p>
    <w:p w14:paraId="4CB11FCF" w14:textId="37A9B68E" w:rsidR="003B322E" w:rsidRDefault="009E6FF3" w:rsidP="003B322E">
      <w:pPr>
        <w:jc w:val="both"/>
        <w:rPr>
          <w:rFonts w:ascii="Arial" w:hAnsi="Arial" w:cs="Arial"/>
        </w:rPr>
      </w:pPr>
      <w:r>
        <w:rPr>
          <w:rFonts w:ascii="Arial" w:hAnsi="Arial" w:cs="Arial"/>
        </w:rPr>
        <w:t xml:space="preserve"> </w:t>
      </w:r>
      <w:r w:rsidR="003B322E" w:rsidRPr="00F22C78">
        <w:rPr>
          <w:rFonts w:ascii="Arial" w:hAnsi="Arial" w:cs="Arial"/>
        </w:rPr>
        <w:t xml:space="preserve">On the following screen you can delete added </w:t>
      </w:r>
      <w:r w:rsidR="003B322E">
        <w:rPr>
          <w:rFonts w:ascii="Arial" w:hAnsi="Arial" w:cs="Arial"/>
        </w:rPr>
        <w:t>Payment definition</w:t>
      </w:r>
      <w:r w:rsidR="003B322E" w:rsidRPr="00F22C78">
        <w:rPr>
          <w:rFonts w:ascii="Arial" w:hAnsi="Arial" w:cs="Arial"/>
        </w:rPr>
        <w:t>, by click on the right positioned orange X sign related to data in that line</w:t>
      </w:r>
      <w:r w:rsidR="004D0308">
        <w:rPr>
          <w:rFonts w:ascii="Arial" w:hAnsi="Arial" w:cs="Arial"/>
        </w:rPr>
        <w:t>.</w:t>
      </w:r>
    </w:p>
    <w:p w14:paraId="56BF6C14" w14:textId="0445621D" w:rsidR="004D0308" w:rsidRDefault="004D0308" w:rsidP="003B322E">
      <w:pPr>
        <w:jc w:val="both"/>
        <w:rPr>
          <w:rFonts w:ascii="Arial" w:hAnsi="Arial" w:cs="Arial"/>
        </w:rPr>
      </w:pPr>
    </w:p>
    <w:p w14:paraId="74D193BA" w14:textId="77777777" w:rsidR="004D0308" w:rsidRPr="00F22C78" w:rsidRDefault="004D0308" w:rsidP="003B322E">
      <w:pPr>
        <w:jc w:val="both"/>
        <w:rPr>
          <w:rFonts w:ascii="Arial" w:hAnsi="Arial" w:cs="Arial"/>
        </w:rPr>
      </w:pPr>
    </w:p>
    <w:p w14:paraId="1D7D56EA" w14:textId="2F10A798" w:rsidR="006B1690" w:rsidRDefault="004D0308" w:rsidP="00B6235B">
      <w:pPr>
        <w:spacing w:after="120"/>
        <w:jc w:val="both"/>
        <w:rPr>
          <w:rFonts w:ascii="Arial" w:hAnsi="Arial" w:cs="Arial"/>
        </w:rPr>
      </w:pPr>
      <w:r>
        <w:rPr>
          <w:rFonts w:ascii="Arial" w:hAnsi="Arial" w:cs="Arial"/>
          <w:noProof/>
          <w:lang w:val="sk-SK" w:eastAsia="sk-SK"/>
        </w:rPr>
        <w:lastRenderedPageBreak/>
        <w:drawing>
          <wp:inline distT="0" distB="0" distL="0" distR="0" wp14:anchorId="7D9069AE" wp14:editId="49382FA7">
            <wp:extent cx="6362700" cy="15716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62700" cy="1571625"/>
                    </a:xfrm>
                    <a:prstGeom prst="rect">
                      <a:avLst/>
                    </a:prstGeom>
                    <a:noFill/>
                    <a:ln>
                      <a:noFill/>
                    </a:ln>
                  </pic:spPr>
                </pic:pic>
              </a:graphicData>
            </a:graphic>
          </wp:inline>
        </w:drawing>
      </w:r>
    </w:p>
    <w:p w14:paraId="3BA2366B" w14:textId="2CFA422B" w:rsidR="00516328" w:rsidRDefault="00DB2C54" w:rsidP="00B6235B">
      <w:pPr>
        <w:spacing w:after="120"/>
        <w:jc w:val="both"/>
        <w:rPr>
          <w:rFonts w:ascii="Arial" w:hAnsi="Arial" w:cs="Arial"/>
        </w:rPr>
      </w:pPr>
      <w:commentRangeStart w:id="1882"/>
      <w:commentRangeStart w:id="1883"/>
      <w:r>
        <w:rPr>
          <w:rStyle w:val="CommentReference"/>
        </w:rPr>
        <w:commentReference w:id="1884"/>
      </w:r>
      <w:commentRangeEnd w:id="1882"/>
      <w:r w:rsidR="006B1690">
        <w:rPr>
          <w:rStyle w:val="CommentReference"/>
        </w:rPr>
        <w:commentReference w:id="1882"/>
      </w:r>
      <w:commentRangeEnd w:id="1883"/>
      <w:r w:rsidR="00976224">
        <w:rPr>
          <w:rStyle w:val="CommentReference"/>
        </w:rPr>
        <w:commentReference w:id="1883"/>
      </w:r>
    </w:p>
    <w:p w14:paraId="67869B02" w14:textId="71C6164D" w:rsidR="00E40DFB" w:rsidRDefault="00E40DFB" w:rsidP="00B6235B">
      <w:pPr>
        <w:spacing w:after="120"/>
        <w:jc w:val="both"/>
        <w:rPr>
          <w:ins w:id="1885" w:author="Martin Ćosić" w:date="2018-02-16T16:36:00Z"/>
          <w:rFonts w:ascii="Arial" w:hAnsi="Arial" w:cs="Arial"/>
        </w:rPr>
      </w:pPr>
    </w:p>
    <w:p w14:paraId="575277B1" w14:textId="4C9D6209" w:rsidR="00F2721D" w:rsidRDefault="00F2721D" w:rsidP="00B6235B">
      <w:pPr>
        <w:spacing w:after="120"/>
        <w:jc w:val="both"/>
        <w:rPr>
          <w:ins w:id="1886" w:author="Martin Ćosić" w:date="2018-02-16T16:36:00Z"/>
          <w:rFonts w:ascii="Arial" w:hAnsi="Arial" w:cs="Arial"/>
        </w:rPr>
      </w:pPr>
    </w:p>
    <w:p w14:paraId="4CC6D8A6" w14:textId="77777777" w:rsidR="00F2721D" w:rsidRDefault="00F2721D" w:rsidP="00B6235B">
      <w:pPr>
        <w:spacing w:after="120"/>
        <w:jc w:val="both"/>
        <w:rPr>
          <w:rFonts w:ascii="Arial" w:hAnsi="Arial" w:cs="Arial"/>
        </w:rPr>
      </w:pPr>
    </w:p>
    <w:p w14:paraId="0B13AE8F" w14:textId="6DBC15BB" w:rsidR="00687694" w:rsidRPr="00976224" w:rsidRDefault="00687694" w:rsidP="00976224">
      <w:pPr>
        <w:pStyle w:val="ListParagraph"/>
        <w:numPr>
          <w:ilvl w:val="0"/>
          <w:numId w:val="101"/>
        </w:numPr>
        <w:spacing w:after="120"/>
        <w:jc w:val="both"/>
        <w:rPr>
          <w:rFonts w:ascii="Arial" w:hAnsi="Arial" w:cs="Arial"/>
        </w:rPr>
      </w:pPr>
      <w:r>
        <w:rPr>
          <w:rFonts w:ascii="Arial" w:hAnsi="Arial" w:cs="Arial"/>
        </w:rPr>
        <w:t>Retailer products</w:t>
      </w:r>
    </w:p>
    <w:p w14:paraId="242FE24F" w14:textId="7BD8D543" w:rsidR="002C1CB9" w:rsidRDefault="002C1CB9" w:rsidP="00B6235B">
      <w:pPr>
        <w:spacing w:after="120"/>
        <w:jc w:val="both"/>
        <w:rPr>
          <w:rFonts w:ascii="Arial" w:hAnsi="Arial" w:cs="Arial"/>
        </w:rPr>
      </w:pPr>
      <w:r>
        <w:rPr>
          <w:noProof/>
          <w:lang w:val="sk-SK" w:eastAsia="sk-SK"/>
        </w:rPr>
        <w:drawing>
          <wp:inline distT="0" distB="0" distL="0" distR="0" wp14:anchorId="33FE7983" wp14:editId="5D3A29EA">
            <wp:extent cx="6367780" cy="175069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67780" cy="1750695"/>
                    </a:xfrm>
                    <a:prstGeom prst="rect">
                      <a:avLst/>
                    </a:prstGeom>
                  </pic:spPr>
                </pic:pic>
              </a:graphicData>
            </a:graphic>
          </wp:inline>
        </w:drawing>
      </w:r>
    </w:p>
    <w:p w14:paraId="487A6F83" w14:textId="45571CF6" w:rsidR="002C1CB9" w:rsidRDefault="002C1CB9" w:rsidP="00B6235B">
      <w:pPr>
        <w:spacing w:after="120"/>
        <w:jc w:val="both"/>
        <w:rPr>
          <w:rFonts w:ascii="Arial" w:hAnsi="Arial" w:cs="Arial"/>
        </w:rPr>
      </w:pPr>
    </w:p>
    <w:p w14:paraId="39FED32C" w14:textId="1F487527" w:rsidR="00687694" w:rsidRPr="00976224" w:rsidRDefault="00687694" w:rsidP="00976224">
      <w:pPr>
        <w:pStyle w:val="ListParagraph"/>
        <w:numPr>
          <w:ilvl w:val="0"/>
          <w:numId w:val="101"/>
        </w:numPr>
        <w:spacing w:after="120"/>
        <w:jc w:val="both"/>
        <w:rPr>
          <w:rFonts w:ascii="Arial" w:hAnsi="Arial" w:cs="Arial"/>
        </w:rPr>
      </w:pPr>
      <w:r>
        <w:rPr>
          <w:rFonts w:ascii="Arial" w:hAnsi="Arial" w:cs="Arial"/>
        </w:rPr>
        <w:t>Statement definitions</w:t>
      </w:r>
    </w:p>
    <w:p w14:paraId="27184590" w14:textId="13B7633D" w:rsidR="008E3160" w:rsidRDefault="00FA356A" w:rsidP="00B6235B">
      <w:pPr>
        <w:spacing w:after="120"/>
        <w:jc w:val="both"/>
        <w:rPr>
          <w:rFonts w:ascii="Arial" w:hAnsi="Arial" w:cs="Arial"/>
        </w:rPr>
      </w:pPr>
      <w:commentRangeStart w:id="1887"/>
      <w:commentRangeStart w:id="1888"/>
      <w:r>
        <w:rPr>
          <w:rStyle w:val="CommentReference"/>
        </w:rPr>
        <w:commentReference w:id="1889"/>
      </w:r>
      <w:commentRangeEnd w:id="1887"/>
      <w:commentRangeEnd w:id="1888"/>
    </w:p>
    <w:p w14:paraId="17782F4C" w14:textId="77777777" w:rsidR="004D0308" w:rsidRDefault="006B53D8" w:rsidP="00B6235B">
      <w:pPr>
        <w:spacing w:after="120"/>
        <w:jc w:val="both"/>
        <w:rPr>
          <w:noProof/>
        </w:rPr>
      </w:pPr>
      <w:r>
        <w:rPr>
          <w:rStyle w:val="CommentReference"/>
        </w:rPr>
        <w:commentReference w:id="1887"/>
      </w:r>
      <w:r w:rsidR="00976224">
        <w:rPr>
          <w:rStyle w:val="CommentReference"/>
        </w:rPr>
        <w:commentReference w:id="1888"/>
      </w:r>
      <w:r w:rsidR="008E3160" w:rsidRPr="008E3160">
        <w:rPr>
          <w:noProof/>
        </w:rPr>
        <w:t xml:space="preserve"> </w:t>
      </w:r>
      <w:commentRangeStart w:id="1890"/>
      <w:r w:rsidR="008E3160">
        <w:rPr>
          <w:noProof/>
          <w:lang w:val="sk-SK" w:eastAsia="sk-SK"/>
        </w:rPr>
        <w:drawing>
          <wp:inline distT="0" distB="0" distL="0" distR="0" wp14:anchorId="34FEBD01" wp14:editId="05968AC6">
            <wp:extent cx="6367145" cy="1494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67145" cy="1494790"/>
                    </a:xfrm>
                    <a:prstGeom prst="rect">
                      <a:avLst/>
                    </a:prstGeom>
                  </pic:spPr>
                </pic:pic>
              </a:graphicData>
            </a:graphic>
          </wp:inline>
        </w:drawing>
      </w:r>
      <w:commentRangeEnd w:id="1890"/>
      <w:r w:rsidR="0072280D">
        <w:rPr>
          <w:rStyle w:val="CommentReference"/>
        </w:rPr>
        <w:commentReference w:id="1890"/>
      </w:r>
    </w:p>
    <w:p w14:paraId="429FD5ED" w14:textId="77777777" w:rsidR="004D0308" w:rsidRDefault="004D0308" w:rsidP="00B6235B">
      <w:pPr>
        <w:spacing w:after="120"/>
        <w:jc w:val="both"/>
        <w:rPr>
          <w:noProof/>
        </w:rPr>
      </w:pPr>
    </w:p>
    <w:p w14:paraId="35463C25" w14:textId="63B0ABE5" w:rsidR="004D0308" w:rsidRDefault="004D0308" w:rsidP="00DF75A8">
      <w:pPr>
        <w:jc w:val="both"/>
        <w:rPr>
          <w:rFonts w:ascii="Arial" w:hAnsi="Arial" w:cs="Arial"/>
        </w:rPr>
      </w:pPr>
      <w:r w:rsidRPr="00F22C78">
        <w:rPr>
          <w:rFonts w:ascii="Arial" w:hAnsi="Arial" w:cs="Arial"/>
        </w:rPr>
        <w:t xml:space="preserve">On the following screen you can delete added </w:t>
      </w:r>
      <w:r>
        <w:rPr>
          <w:rFonts w:ascii="Arial" w:hAnsi="Arial" w:cs="Arial"/>
        </w:rPr>
        <w:t>Statement definition</w:t>
      </w:r>
      <w:r w:rsidRPr="00F22C78">
        <w:rPr>
          <w:rFonts w:ascii="Arial" w:hAnsi="Arial" w:cs="Arial"/>
        </w:rPr>
        <w:t>, by click on the right positioned orange X sign related to data in that line</w:t>
      </w:r>
      <w:r>
        <w:rPr>
          <w:rFonts w:ascii="Arial" w:hAnsi="Arial" w:cs="Arial"/>
        </w:rPr>
        <w:t>, modify entered data or add new.</w:t>
      </w:r>
    </w:p>
    <w:p w14:paraId="59A184FE" w14:textId="0022BB7B" w:rsidR="00083F49" w:rsidRDefault="004D0308" w:rsidP="004D0308">
      <w:pPr>
        <w:spacing w:after="120"/>
        <w:jc w:val="both"/>
        <w:rPr>
          <w:rFonts w:ascii="Arial" w:hAnsi="Arial" w:cs="Arial"/>
        </w:rPr>
      </w:pPr>
      <w:r w:rsidDel="004D0308">
        <w:rPr>
          <w:rStyle w:val="CommentReference"/>
        </w:rPr>
        <w:lastRenderedPageBreak/>
        <w:t xml:space="preserve"> </w:t>
      </w:r>
      <w:r>
        <w:rPr>
          <w:rStyle w:val="CommentReference"/>
          <w:noProof/>
          <w:lang w:val="sk-SK" w:eastAsia="sk-SK"/>
        </w:rPr>
        <w:drawing>
          <wp:inline distT="0" distB="0" distL="0" distR="0" wp14:anchorId="5B062DC0" wp14:editId="7BB14E13">
            <wp:extent cx="6400800" cy="1920240"/>
            <wp:effectExtent l="0" t="0" r="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0800" cy="1920240"/>
                    </a:xfrm>
                    <a:prstGeom prst="rect">
                      <a:avLst/>
                    </a:prstGeom>
                    <a:noFill/>
                    <a:ln>
                      <a:noFill/>
                    </a:ln>
                  </pic:spPr>
                </pic:pic>
              </a:graphicData>
            </a:graphic>
          </wp:inline>
        </w:drawing>
      </w:r>
    </w:p>
    <w:p w14:paraId="6F65CD2E" w14:textId="6876D84B" w:rsidR="00B6235B" w:rsidRPr="00083F49" w:rsidRDefault="00B6235B" w:rsidP="00976224">
      <w:pPr>
        <w:spacing w:before="240" w:after="120"/>
        <w:jc w:val="both"/>
        <w:rPr>
          <w:rFonts w:ascii="Arial" w:hAnsi="Arial" w:cs="Arial"/>
        </w:rPr>
      </w:pPr>
      <w:r w:rsidRPr="00083F49">
        <w:rPr>
          <w:rFonts w:ascii="Arial" w:hAnsi="Arial" w:cs="Arial"/>
        </w:rPr>
        <w:t xml:space="preserve">By click on the </w:t>
      </w:r>
      <w:r w:rsidRPr="00083F49">
        <w:rPr>
          <w:rFonts w:ascii="Arial" w:hAnsi="Arial" w:cs="Arial"/>
          <w:color w:val="FFFFFF" w:themeColor="background1"/>
          <w:highlight w:val="blue"/>
        </w:rPr>
        <w:t>Finish</w:t>
      </w:r>
      <w:r w:rsidRPr="00083F49">
        <w:rPr>
          <w:rFonts w:ascii="Arial" w:hAnsi="Arial" w:cs="Arial"/>
        </w:rPr>
        <w:t xml:space="preserve"> button, retailer will be published. </w:t>
      </w:r>
    </w:p>
    <w:p w14:paraId="16F61090" w14:textId="3454F36A" w:rsidR="00A53C54" w:rsidRPr="00976224" w:rsidRDefault="001039EA" w:rsidP="004D0308">
      <w:pPr>
        <w:rPr>
          <w:rFonts w:ascii="Arial" w:hAnsi="Arial" w:cs="Arial"/>
        </w:rPr>
      </w:pPr>
      <w:r w:rsidRPr="00976224">
        <w:rPr>
          <w:rFonts w:ascii="Arial" w:hAnsi="Arial" w:cs="Arial"/>
        </w:rPr>
        <w:t xml:space="preserve">  </w:t>
      </w:r>
    </w:p>
    <w:p w14:paraId="1318DF8B" w14:textId="77777777" w:rsidR="007A274A" w:rsidRPr="00976224" w:rsidRDefault="007A274A" w:rsidP="004D0308">
      <w:pPr>
        <w:rPr>
          <w:rFonts w:ascii="Arial" w:hAnsi="Arial" w:cs="Arial"/>
        </w:rPr>
      </w:pPr>
    </w:p>
    <w:p w14:paraId="52D8FFB0" w14:textId="77777777" w:rsidR="00083F49" w:rsidRPr="00976224" w:rsidRDefault="00580F41" w:rsidP="004D0308">
      <w:pPr>
        <w:rPr>
          <w:rFonts w:ascii="Arial" w:hAnsi="Arial" w:cs="Arial"/>
        </w:rPr>
      </w:pPr>
      <w:r w:rsidRPr="00976224">
        <w:rPr>
          <w:rFonts w:ascii="Arial" w:hAnsi="Arial" w:cs="Arial"/>
        </w:rPr>
        <w:t xml:space="preserve">b) </w:t>
      </w:r>
      <w:proofErr w:type="gramStart"/>
      <w:r w:rsidR="00083F49" w:rsidRPr="00976224">
        <w:rPr>
          <w:rFonts w:ascii="Arial" w:hAnsi="Arial" w:cs="Arial"/>
        </w:rPr>
        <w:t>option</w:t>
      </w:r>
      <w:proofErr w:type="gramEnd"/>
      <w:r w:rsidR="00083F49" w:rsidRPr="00976224">
        <w:rPr>
          <w:rFonts w:ascii="Arial" w:hAnsi="Arial" w:cs="Arial"/>
        </w:rPr>
        <w:t>:</w:t>
      </w:r>
    </w:p>
    <w:p w14:paraId="6724087F" w14:textId="3EDAD187" w:rsidR="00083F49" w:rsidRPr="00976224" w:rsidRDefault="00083F49" w:rsidP="00A53C54">
      <w:pPr>
        <w:rPr>
          <w:rFonts w:ascii="Arial" w:hAnsi="Arial" w:cs="Arial"/>
        </w:rPr>
      </w:pPr>
      <w:r w:rsidRPr="00976224">
        <w:rPr>
          <w:rFonts w:ascii="Arial" w:hAnsi="Arial" w:cs="Arial"/>
        </w:rPr>
        <w:t xml:space="preserve">    </w:t>
      </w:r>
      <w:r w:rsidR="00580F41" w:rsidRPr="00976224">
        <w:rPr>
          <w:rFonts w:ascii="Arial" w:hAnsi="Arial" w:cs="Arial"/>
          <w:i/>
        </w:rPr>
        <w:t>Acquiring</w:t>
      </w:r>
      <w:r w:rsidR="00580F41" w:rsidRPr="00976224">
        <w:rPr>
          <w:rFonts w:ascii="Arial" w:hAnsi="Arial" w:cs="Arial"/>
        </w:rPr>
        <w:t xml:space="preserve"> </w:t>
      </w:r>
      <w:r w:rsidR="00AE2FED" w:rsidRPr="00976224">
        <w:rPr>
          <w:rFonts w:ascii="Arial" w:hAnsi="Arial" w:cs="Arial"/>
        </w:rPr>
        <w:t xml:space="preserve">module </w:t>
      </w:r>
      <w:r w:rsidR="00580F41" w:rsidRPr="00976224">
        <w:rPr>
          <w:rFonts w:ascii="Arial" w:hAnsi="Arial" w:cs="Arial"/>
        </w:rPr>
        <w:t xml:space="preserve">&gt; </w:t>
      </w:r>
      <w:r w:rsidR="00580F41" w:rsidRPr="00976224">
        <w:rPr>
          <w:rFonts w:ascii="Arial" w:hAnsi="Arial" w:cs="Arial"/>
          <w:i/>
        </w:rPr>
        <w:t>Review 2</w:t>
      </w:r>
      <w:r w:rsidR="00580F41" w:rsidRPr="00976224">
        <w:rPr>
          <w:rFonts w:ascii="Arial" w:hAnsi="Arial" w:cs="Arial"/>
        </w:rPr>
        <w:t xml:space="preserve"> </w:t>
      </w:r>
      <w:r w:rsidR="00AE2FED" w:rsidRPr="00976224">
        <w:rPr>
          <w:rFonts w:ascii="Arial" w:hAnsi="Arial" w:cs="Arial"/>
        </w:rPr>
        <w:t xml:space="preserve">form </w:t>
      </w:r>
      <w:r w:rsidR="00580F41" w:rsidRPr="00976224">
        <w:rPr>
          <w:rFonts w:ascii="Arial" w:hAnsi="Arial" w:cs="Arial"/>
        </w:rPr>
        <w:t xml:space="preserve">&gt; </w:t>
      </w:r>
      <w:r w:rsidR="00580F41" w:rsidRPr="00976224">
        <w:rPr>
          <w:rFonts w:ascii="Arial" w:hAnsi="Arial" w:cs="Arial"/>
          <w:i/>
        </w:rPr>
        <w:t>Contracts</w:t>
      </w:r>
      <w:r w:rsidR="00AE2FED" w:rsidRPr="00976224">
        <w:rPr>
          <w:rFonts w:ascii="Arial" w:hAnsi="Arial" w:cs="Arial"/>
          <w:i/>
        </w:rPr>
        <w:t xml:space="preserve"> level</w:t>
      </w:r>
      <w:r w:rsidR="00AE2FED" w:rsidRPr="00976224">
        <w:rPr>
          <w:rFonts w:ascii="Arial" w:hAnsi="Arial" w:cs="Arial"/>
        </w:rPr>
        <w:t xml:space="preserve"> </w:t>
      </w:r>
    </w:p>
    <w:p w14:paraId="4312C911" w14:textId="36067899" w:rsidR="00AE2FED" w:rsidRPr="00976224" w:rsidRDefault="00083F49" w:rsidP="00976224">
      <w:pPr>
        <w:spacing w:before="120"/>
        <w:jc w:val="both"/>
        <w:rPr>
          <w:rFonts w:ascii="Arial" w:hAnsi="Arial" w:cs="Arial"/>
        </w:rPr>
      </w:pPr>
      <w:r w:rsidRPr="00976224">
        <w:rPr>
          <w:rFonts w:ascii="Arial" w:hAnsi="Arial" w:cs="Arial"/>
        </w:rPr>
        <w:t>S</w:t>
      </w:r>
      <w:r w:rsidR="00AE2FED" w:rsidRPr="00976224">
        <w:rPr>
          <w:rFonts w:ascii="Arial" w:hAnsi="Arial" w:cs="Arial"/>
        </w:rPr>
        <w:t>earch first for existing contract</w:t>
      </w:r>
      <w:r w:rsidRPr="00976224">
        <w:rPr>
          <w:rFonts w:ascii="Arial" w:hAnsi="Arial" w:cs="Arial"/>
        </w:rPr>
        <w:t xml:space="preserve"> to which you want to add retailer, </w:t>
      </w:r>
      <w:r w:rsidR="00AE2FED" w:rsidRPr="00976224">
        <w:rPr>
          <w:rFonts w:ascii="Arial" w:hAnsi="Arial" w:cs="Arial"/>
        </w:rPr>
        <w:t>then click on it to open details.</w:t>
      </w:r>
    </w:p>
    <w:p w14:paraId="660DA0A5" w14:textId="77777777" w:rsidR="00AE2FED" w:rsidRPr="00976224" w:rsidRDefault="00AE2FED" w:rsidP="00976224">
      <w:pPr>
        <w:jc w:val="both"/>
        <w:rPr>
          <w:rFonts w:ascii="Arial" w:hAnsi="Arial" w:cs="Arial"/>
        </w:rPr>
      </w:pPr>
      <w:r w:rsidRPr="00976224">
        <w:rPr>
          <w:rFonts w:ascii="Arial" w:hAnsi="Arial" w:cs="Arial"/>
        </w:rPr>
        <w:t xml:space="preserve">    </w:t>
      </w:r>
    </w:p>
    <w:p w14:paraId="02B84CB5" w14:textId="01AB7464" w:rsidR="00AE2FED" w:rsidRPr="00976224" w:rsidRDefault="00343E84" w:rsidP="00976224">
      <w:pPr>
        <w:jc w:val="both"/>
        <w:rPr>
          <w:rFonts w:ascii="Arial" w:hAnsi="Arial" w:cs="Arial"/>
        </w:rPr>
      </w:pPr>
      <w:r>
        <w:rPr>
          <w:rFonts w:ascii="Arial" w:hAnsi="Arial" w:cs="Arial"/>
        </w:rPr>
        <w:t>C</w:t>
      </w:r>
      <w:r w:rsidR="00AE2FED" w:rsidRPr="00976224">
        <w:rPr>
          <w:rFonts w:ascii="Arial" w:hAnsi="Arial" w:cs="Arial"/>
        </w:rPr>
        <w:t xml:space="preserve">lick on </w:t>
      </w:r>
      <w:r w:rsidR="00AE2FED" w:rsidRPr="00976224">
        <w:rPr>
          <w:rFonts w:ascii="Arial" w:hAnsi="Arial" w:cs="Arial"/>
          <w:color w:val="FFFFFF" w:themeColor="background1"/>
          <w:highlight w:val="blue"/>
        </w:rPr>
        <w:t>New retailer</w:t>
      </w:r>
      <w:r w:rsidR="00AE2FED" w:rsidRPr="00976224">
        <w:rPr>
          <w:rFonts w:ascii="Arial" w:hAnsi="Arial" w:cs="Arial"/>
          <w:color w:val="FFFFFF" w:themeColor="background1"/>
        </w:rPr>
        <w:t xml:space="preserve"> </w:t>
      </w:r>
      <w:r w:rsidR="00AE2FED" w:rsidRPr="00976224">
        <w:rPr>
          <w:rFonts w:ascii="Arial" w:hAnsi="Arial" w:cs="Arial"/>
        </w:rPr>
        <w:t>button</w:t>
      </w:r>
      <w:r>
        <w:rPr>
          <w:rFonts w:ascii="Arial" w:hAnsi="Arial" w:cs="Arial"/>
        </w:rPr>
        <w:t xml:space="preserve"> and </w:t>
      </w:r>
      <w:r w:rsidR="00AE2FED" w:rsidRPr="00976224">
        <w:rPr>
          <w:rFonts w:ascii="Arial" w:hAnsi="Arial" w:cs="Arial"/>
        </w:rPr>
        <w:t>wizard will open with the following 5 steps:</w:t>
      </w:r>
    </w:p>
    <w:p w14:paraId="59EFBD41" w14:textId="565D5B98" w:rsidR="00AE2FED" w:rsidRPr="00976224" w:rsidRDefault="00AE2FED" w:rsidP="00976224">
      <w:pPr>
        <w:spacing w:before="60"/>
        <w:jc w:val="both"/>
        <w:rPr>
          <w:rFonts w:ascii="Arial" w:hAnsi="Arial" w:cs="Arial"/>
        </w:rPr>
      </w:pPr>
      <w:r w:rsidRPr="00976224">
        <w:rPr>
          <w:rFonts w:ascii="Arial" w:hAnsi="Arial" w:cs="Arial"/>
        </w:rPr>
        <w:tab/>
      </w:r>
      <w:r w:rsidRPr="00976224">
        <w:rPr>
          <w:rFonts w:ascii="Arial" w:hAnsi="Arial" w:cs="Arial"/>
        </w:rPr>
        <w:t>1. Retailer basic data</w:t>
      </w:r>
    </w:p>
    <w:p w14:paraId="568FC470" w14:textId="0A7F4DE8" w:rsidR="00AE2FED" w:rsidRPr="00976224" w:rsidRDefault="00AE2FED" w:rsidP="00976224">
      <w:pPr>
        <w:jc w:val="both"/>
        <w:rPr>
          <w:rFonts w:ascii="Arial" w:hAnsi="Arial" w:cs="Arial"/>
        </w:rPr>
      </w:pPr>
      <w:r w:rsidRPr="00976224">
        <w:rPr>
          <w:rFonts w:ascii="Arial" w:hAnsi="Arial" w:cs="Arial"/>
        </w:rPr>
        <w:tab/>
      </w:r>
      <w:r w:rsidRPr="00976224">
        <w:rPr>
          <w:rFonts w:ascii="Arial" w:hAnsi="Arial" w:cs="Arial"/>
        </w:rPr>
        <w:t>2. Retailer products</w:t>
      </w:r>
    </w:p>
    <w:p w14:paraId="50DC7EFE" w14:textId="4D95A4D5" w:rsidR="00AE2FED" w:rsidRPr="00976224" w:rsidRDefault="00AE2FED" w:rsidP="00976224">
      <w:pPr>
        <w:jc w:val="both"/>
        <w:rPr>
          <w:rFonts w:ascii="Arial" w:hAnsi="Arial" w:cs="Arial"/>
        </w:rPr>
      </w:pPr>
      <w:r w:rsidRPr="00976224">
        <w:rPr>
          <w:rFonts w:ascii="Arial" w:hAnsi="Arial" w:cs="Arial"/>
        </w:rPr>
        <w:tab/>
      </w:r>
      <w:r w:rsidRPr="00976224">
        <w:rPr>
          <w:rFonts w:ascii="Arial" w:hAnsi="Arial" w:cs="Arial"/>
        </w:rPr>
        <w:t>3. Terminals</w:t>
      </w:r>
    </w:p>
    <w:p w14:paraId="00E161C4" w14:textId="7738CD2B" w:rsidR="00AE2FED" w:rsidRPr="00976224" w:rsidRDefault="00AE2FED" w:rsidP="00976224">
      <w:pPr>
        <w:jc w:val="both"/>
        <w:rPr>
          <w:rFonts w:ascii="Arial" w:hAnsi="Arial" w:cs="Arial"/>
        </w:rPr>
      </w:pPr>
      <w:r w:rsidRPr="00976224">
        <w:rPr>
          <w:rFonts w:ascii="Arial" w:hAnsi="Arial" w:cs="Arial"/>
        </w:rPr>
        <w:tab/>
      </w:r>
      <w:r w:rsidRPr="00976224">
        <w:rPr>
          <w:rFonts w:ascii="Arial" w:hAnsi="Arial" w:cs="Arial"/>
        </w:rPr>
        <w:t>4. Payment definitions</w:t>
      </w:r>
    </w:p>
    <w:p w14:paraId="5923E979" w14:textId="039E09F5" w:rsidR="00AE2FED" w:rsidRPr="00976224" w:rsidRDefault="00AE2FED" w:rsidP="00976224">
      <w:pPr>
        <w:jc w:val="both"/>
        <w:rPr>
          <w:rFonts w:ascii="Arial" w:hAnsi="Arial" w:cs="Arial"/>
        </w:rPr>
      </w:pPr>
      <w:r w:rsidRPr="00976224">
        <w:rPr>
          <w:rFonts w:ascii="Arial" w:hAnsi="Arial" w:cs="Arial"/>
        </w:rPr>
        <w:tab/>
      </w:r>
      <w:r w:rsidRPr="00976224">
        <w:rPr>
          <w:rFonts w:ascii="Arial" w:hAnsi="Arial" w:cs="Arial"/>
        </w:rPr>
        <w:t>5. Statement definitions.</w:t>
      </w:r>
    </w:p>
    <w:p w14:paraId="01208BB9" w14:textId="77777777" w:rsidR="00AE2FED" w:rsidRPr="00976224" w:rsidRDefault="00AE2FED" w:rsidP="00A53C54">
      <w:pPr>
        <w:rPr>
          <w:rFonts w:ascii="Arial" w:hAnsi="Arial" w:cs="Arial"/>
        </w:rPr>
      </w:pPr>
    </w:p>
    <w:p w14:paraId="5D94485C" w14:textId="37932D61" w:rsidR="00580F41" w:rsidRPr="00232FD9" w:rsidRDefault="00580F41" w:rsidP="00A53C54">
      <w:r>
        <w:t xml:space="preserve">      </w:t>
      </w:r>
    </w:p>
    <w:p w14:paraId="17755CF6" w14:textId="2A225D9C" w:rsidR="00F72EA7" w:rsidRPr="00F72EA7" w:rsidRDefault="00A53C54" w:rsidP="00F72EA7">
      <w:pPr>
        <w:jc w:val="both"/>
        <w:rPr>
          <w:rFonts w:ascii="Arial" w:hAnsi="Arial" w:cs="Arial"/>
        </w:rPr>
      </w:pPr>
      <w:r w:rsidRPr="008D6C50">
        <w:rPr>
          <w:b/>
        </w:rPr>
        <w:t xml:space="preserve">Business </w:t>
      </w:r>
      <w:r w:rsidR="00F72EA7">
        <w:rPr>
          <w:b/>
        </w:rPr>
        <w:t xml:space="preserve">&amp; system </w:t>
      </w:r>
      <w:r w:rsidRPr="008D6C50">
        <w:rPr>
          <w:b/>
        </w:rPr>
        <w:t xml:space="preserve">rules </w:t>
      </w:r>
    </w:p>
    <w:p w14:paraId="4A3D4D7A" w14:textId="036DF1C2" w:rsidR="00B72EC4" w:rsidRDefault="00B72EC4" w:rsidP="00976224">
      <w:pPr>
        <w:pStyle w:val="ListParagraph"/>
        <w:numPr>
          <w:ilvl w:val="0"/>
          <w:numId w:val="59"/>
        </w:numPr>
        <w:spacing w:before="120"/>
        <w:ind w:left="1077" w:hanging="357"/>
        <w:jc w:val="both"/>
        <w:rPr>
          <w:rFonts w:ascii="Arial" w:hAnsi="Arial" w:cs="Arial"/>
        </w:rPr>
      </w:pPr>
      <w:proofErr w:type="gramStart"/>
      <w:r>
        <w:rPr>
          <w:rFonts w:ascii="Arial" w:hAnsi="Arial" w:cs="Arial"/>
        </w:rPr>
        <w:t>explained</w:t>
      </w:r>
      <w:proofErr w:type="gramEnd"/>
      <w:r>
        <w:rPr>
          <w:rFonts w:ascii="Arial" w:hAnsi="Arial" w:cs="Arial"/>
        </w:rPr>
        <w:t xml:space="preserve"> in </w:t>
      </w:r>
      <w:hyperlink w:anchor="_5.2._UC_POS_14" w:history="1">
        <w:r w:rsidR="005837C9" w:rsidRPr="005837C9">
          <w:rPr>
            <w:rStyle w:val="Hyperlink"/>
            <w:rFonts w:ascii="Arial" w:hAnsi="Arial" w:cs="Arial"/>
          </w:rPr>
          <w:t>UC POS 02</w:t>
        </w:r>
        <w:r w:rsidR="0016018B" w:rsidRPr="005837C9">
          <w:rPr>
            <w:rStyle w:val="Hyperlink"/>
            <w:sz w:val="16"/>
            <w:szCs w:val="16"/>
          </w:rPr>
          <w:commentReference w:id="1891"/>
        </w:r>
        <w:r w:rsidR="005837C9">
          <w:rPr>
            <w:rStyle w:val="CommentReference"/>
          </w:rPr>
          <w:commentReference w:id="1892"/>
        </w:r>
        <w:r w:rsidR="000A78B0">
          <w:rPr>
            <w:rStyle w:val="CommentReference"/>
          </w:rPr>
          <w:commentReference w:id="1893"/>
        </w:r>
        <w:r w:rsidR="005837C9" w:rsidRPr="005837C9">
          <w:rPr>
            <w:rStyle w:val="Hyperlink"/>
            <w:rFonts w:ascii="Arial" w:hAnsi="Arial" w:cs="Arial"/>
          </w:rPr>
          <w:t>9</w:t>
        </w:r>
      </w:hyperlink>
      <w:r>
        <w:rPr>
          <w:rFonts w:ascii="Arial" w:hAnsi="Arial" w:cs="Arial"/>
        </w:rPr>
        <w:t>.</w:t>
      </w:r>
    </w:p>
    <w:p w14:paraId="54D8DCAE" w14:textId="77777777" w:rsidR="00A53C54" w:rsidRPr="00232FD9" w:rsidRDefault="00A53C54" w:rsidP="00A53C54"/>
    <w:p w14:paraId="3F9E67D7" w14:textId="77777777" w:rsidR="00615098" w:rsidRPr="00615098" w:rsidRDefault="00615098" w:rsidP="00615098"/>
    <w:p w14:paraId="30344770" w14:textId="77777777" w:rsidR="003426C3" w:rsidRPr="00232FD9" w:rsidRDefault="003426C3" w:rsidP="003426C3"/>
    <w:p w14:paraId="55083270" w14:textId="42E34874" w:rsidR="008121B8" w:rsidRPr="00D7219F" w:rsidRDefault="003633CE" w:rsidP="002F76A1">
      <w:pPr>
        <w:pStyle w:val="Heading1"/>
        <w:rPr>
          <w:color w:val="auto"/>
          <w:sz w:val="24"/>
          <w:szCs w:val="24"/>
        </w:rPr>
      </w:pPr>
      <w:bookmarkStart w:id="1894" w:name="_5.2._UC_POS_14"/>
      <w:bookmarkStart w:id="1895" w:name="_Toc506563213"/>
      <w:bookmarkEnd w:id="1894"/>
      <w:r>
        <w:rPr>
          <w:color w:val="auto"/>
          <w:sz w:val="24"/>
          <w:szCs w:val="24"/>
        </w:rPr>
        <w:t xml:space="preserve">5.2. </w:t>
      </w:r>
      <w:r w:rsidR="008121B8" w:rsidRPr="00D7219F">
        <w:rPr>
          <w:color w:val="auto"/>
          <w:sz w:val="24"/>
          <w:szCs w:val="24"/>
        </w:rPr>
        <w:t>UC POS</w:t>
      </w:r>
      <w:r w:rsidR="00A73A98">
        <w:rPr>
          <w:color w:val="auto"/>
          <w:sz w:val="24"/>
          <w:szCs w:val="24"/>
        </w:rPr>
        <w:t xml:space="preserve"> </w:t>
      </w:r>
      <w:r w:rsidR="008121B8" w:rsidRPr="00D7219F">
        <w:rPr>
          <w:color w:val="auto"/>
          <w:sz w:val="24"/>
          <w:szCs w:val="24"/>
        </w:rPr>
        <w:t>0</w:t>
      </w:r>
      <w:r w:rsidR="007A274A">
        <w:rPr>
          <w:color w:val="auto"/>
          <w:sz w:val="24"/>
          <w:szCs w:val="24"/>
        </w:rPr>
        <w:t>2</w:t>
      </w:r>
      <w:r w:rsidR="002C1558">
        <w:rPr>
          <w:color w:val="auto"/>
          <w:sz w:val="24"/>
          <w:szCs w:val="24"/>
        </w:rPr>
        <w:t>8</w:t>
      </w:r>
      <w:r w:rsidR="008121B8" w:rsidRPr="00D7219F">
        <w:rPr>
          <w:color w:val="auto"/>
          <w:sz w:val="24"/>
          <w:szCs w:val="24"/>
        </w:rPr>
        <w:t xml:space="preserve">: </w:t>
      </w:r>
      <w:r w:rsidR="006C1079" w:rsidRPr="00D7219F">
        <w:rPr>
          <w:color w:val="auto"/>
          <w:sz w:val="24"/>
          <w:szCs w:val="24"/>
        </w:rPr>
        <w:t>Update</w:t>
      </w:r>
      <w:r w:rsidR="00C4278E">
        <w:rPr>
          <w:color w:val="auto"/>
          <w:sz w:val="24"/>
          <w:szCs w:val="24"/>
        </w:rPr>
        <w:t xml:space="preserve"> r</w:t>
      </w:r>
      <w:r w:rsidR="008121B8" w:rsidRPr="00D7219F">
        <w:rPr>
          <w:color w:val="auto"/>
          <w:sz w:val="24"/>
          <w:szCs w:val="24"/>
        </w:rPr>
        <w:t>etailer</w:t>
      </w:r>
      <w:bookmarkEnd w:id="1895"/>
    </w:p>
    <w:p w14:paraId="3683DB10" w14:textId="77777777" w:rsidR="008121B8" w:rsidRDefault="008121B8" w:rsidP="008121B8"/>
    <w:p w14:paraId="35E5FD21" w14:textId="2646C3A0" w:rsidR="007C4B80" w:rsidRPr="00FB52CE" w:rsidRDefault="007C4B80" w:rsidP="007C4B80">
      <w:pPr>
        <w:jc w:val="both"/>
        <w:rPr>
          <w:rFonts w:ascii="Arial" w:hAnsi="Arial" w:cs="Arial"/>
        </w:rPr>
      </w:pPr>
      <w:r>
        <w:rPr>
          <w:rFonts w:ascii="Arial" w:hAnsi="Arial" w:cs="Arial"/>
        </w:rPr>
        <w:t xml:space="preserve">This is option </w:t>
      </w:r>
      <w:r w:rsidR="00A97FC7">
        <w:rPr>
          <w:rFonts w:ascii="Arial" w:hAnsi="Arial" w:cs="Arial"/>
        </w:rPr>
        <w:t xml:space="preserve">in web application </w:t>
      </w:r>
      <w:r>
        <w:rPr>
          <w:rFonts w:ascii="Arial" w:hAnsi="Arial" w:cs="Arial"/>
        </w:rPr>
        <w:t>for retailer</w:t>
      </w:r>
      <w:r w:rsidR="00A97FC7">
        <w:rPr>
          <w:rFonts w:ascii="Arial" w:hAnsi="Arial" w:cs="Arial"/>
        </w:rPr>
        <w:t>’s</w:t>
      </w:r>
      <w:r>
        <w:rPr>
          <w:rFonts w:ascii="Arial" w:hAnsi="Arial" w:cs="Arial"/>
        </w:rPr>
        <w:t xml:space="preserve"> data changes, which will be applied to </w:t>
      </w:r>
      <w:r w:rsidRPr="00FB52CE">
        <w:rPr>
          <w:rFonts w:ascii="Arial" w:hAnsi="Arial" w:cs="Arial"/>
        </w:rPr>
        <w:t>selected terminals</w:t>
      </w:r>
      <w:r>
        <w:rPr>
          <w:rFonts w:ascii="Arial" w:hAnsi="Arial" w:cs="Arial"/>
        </w:rPr>
        <w:t xml:space="preserve"> of updated retailer</w:t>
      </w:r>
      <w:r w:rsidRPr="00FB52CE">
        <w:rPr>
          <w:rFonts w:ascii="Arial" w:hAnsi="Arial" w:cs="Arial"/>
        </w:rPr>
        <w:t xml:space="preserve">.  </w:t>
      </w:r>
    </w:p>
    <w:p w14:paraId="532CAC82" w14:textId="77777777" w:rsidR="007C4B80" w:rsidRPr="00FB52CE" w:rsidRDefault="007C4B80" w:rsidP="007C4B80">
      <w:pPr>
        <w:rPr>
          <w:rFonts w:ascii="Arial" w:hAnsi="Arial" w:cs="Arial"/>
          <w:b/>
        </w:rPr>
      </w:pPr>
    </w:p>
    <w:p w14:paraId="73E2E90A" w14:textId="77777777" w:rsidR="007C4B80" w:rsidRPr="00FB52CE" w:rsidRDefault="007C4B80" w:rsidP="007C4B80">
      <w:pPr>
        <w:spacing w:after="120"/>
        <w:rPr>
          <w:rFonts w:ascii="Arial" w:hAnsi="Arial" w:cs="Arial"/>
          <w:b/>
        </w:rPr>
      </w:pPr>
      <w:r w:rsidRPr="00FB52CE">
        <w:rPr>
          <w:rFonts w:ascii="Arial" w:hAnsi="Arial" w:cs="Arial"/>
          <w:b/>
        </w:rPr>
        <w:t xml:space="preserve">Preconditions </w:t>
      </w:r>
    </w:p>
    <w:p w14:paraId="6FF79D62" w14:textId="51FF5753" w:rsidR="007C4B80" w:rsidRPr="007A274A" w:rsidRDefault="00D7219F" w:rsidP="007C4B80">
      <w:pPr>
        <w:pStyle w:val="ListParagraph"/>
        <w:numPr>
          <w:ilvl w:val="0"/>
          <w:numId w:val="19"/>
        </w:numPr>
        <w:rPr>
          <w:rFonts w:ascii="Arial" w:hAnsi="Arial" w:cs="Arial"/>
        </w:rPr>
      </w:pPr>
      <w:proofErr w:type="gramStart"/>
      <w:r>
        <w:rPr>
          <w:rFonts w:ascii="Arial" w:hAnsi="Arial" w:cs="Arial"/>
        </w:rPr>
        <w:t>r</w:t>
      </w:r>
      <w:r w:rsidR="007C4B80" w:rsidRPr="00D7219F">
        <w:rPr>
          <w:rFonts w:ascii="Arial" w:hAnsi="Arial" w:cs="Arial"/>
        </w:rPr>
        <w:t>etailer</w:t>
      </w:r>
      <w:proofErr w:type="gramEnd"/>
      <w:r w:rsidR="007C4B80" w:rsidRPr="00D7219F">
        <w:rPr>
          <w:rFonts w:ascii="Arial" w:hAnsi="Arial" w:cs="Arial"/>
        </w:rPr>
        <w:t xml:space="preserve"> which you want to change, should exist in the system.  </w:t>
      </w:r>
    </w:p>
    <w:p w14:paraId="5471D416" w14:textId="77777777" w:rsidR="008121B8" w:rsidRPr="00232FD9" w:rsidRDefault="008121B8" w:rsidP="008121B8"/>
    <w:p w14:paraId="2DE2372B" w14:textId="254C8D0E" w:rsidR="008121B8" w:rsidRPr="008D6C50" w:rsidRDefault="008121B8" w:rsidP="007C4B80">
      <w:pPr>
        <w:rPr>
          <w:b/>
        </w:rPr>
      </w:pPr>
      <w:r w:rsidRPr="008D6C50">
        <w:rPr>
          <w:b/>
        </w:rPr>
        <w:t>Trigger</w:t>
      </w:r>
      <w:r w:rsidR="007C4B80">
        <w:rPr>
          <w:b/>
        </w:rPr>
        <w:t>s</w:t>
      </w:r>
      <w:r w:rsidRPr="008D6C50">
        <w:rPr>
          <w:b/>
        </w:rPr>
        <w:t xml:space="preserve"> </w:t>
      </w:r>
    </w:p>
    <w:p w14:paraId="5A6B4B08" w14:textId="77777777" w:rsidR="008121B8" w:rsidRPr="00232FD9" w:rsidRDefault="008121B8" w:rsidP="008121B8"/>
    <w:p w14:paraId="6FD7785A" w14:textId="629DC850" w:rsidR="007C4B80" w:rsidRDefault="007C4B80" w:rsidP="007C4B80">
      <w:pPr>
        <w:spacing w:after="60"/>
        <w:rPr>
          <w:rFonts w:ascii="Arial" w:hAnsi="Arial" w:cs="Arial"/>
        </w:rPr>
      </w:pPr>
      <w:r w:rsidRPr="005340F1">
        <w:rPr>
          <w:rFonts w:ascii="Arial" w:hAnsi="Arial" w:cs="Arial"/>
          <w:i/>
        </w:rPr>
        <w:t>Acquiring</w:t>
      </w:r>
      <w:r>
        <w:rPr>
          <w:rFonts w:ascii="Arial" w:hAnsi="Arial" w:cs="Arial"/>
        </w:rPr>
        <w:t xml:space="preserve"> module &gt; </w:t>
      </w:r>
      <w:r w:rsidRPr="005340F1">
        <w:rPr>
          <w:rFonts w:ascii="Arial" w:hAnsi="Arial" w:cs="Arial"/>
          <w:i/>
        </w:rPr>
        <w:t>Review 2</w:t>
      </w:r>
      <w:r>
        <w:rPr>
          <w:rFonts w:ascii="Arial" w:hAnsi="Arial" w:cs="Arial"/>
        </w:rPr>
        <w:t xml:space="preserve"> form &gt; </w:t>
      </w:r>
      <w:r w:rsidRPr="005340F1">
        <w:rPr>
          <w:rFonts w:ascii="Arial" w:hAnsi="Arial" w:cs="Arial"/>
          <w:i/>
        </w:rPr>
        <w:t>Retailers</w:t>
      </w:r>
      <w:r>
        <w:rPr>
          <w:rFonts w:ascii="Arial" w:hAnsi="Arial" w:cs="Arial"/>
        </w:rPr>
        <w:t xml:space="preserve"> level</w:t>
      </w:r>
    </w:p>
    <w:p w14:paraId="38311799" w14:textId="5A1A7EC0" w:rsidR="007C4B80" w:rsidRDefault="007C4B80" w:rsidP="00976224">
      <w:pPr>
        <w:spacing w:before="120" w:after="60"/>
        <w:jc w:val="both"/>
        <w:rPr>
          <w:rFonts w:ascii="Arial" w:hAnsi="Arial" w:cs="Arial"/>
        </w:rPr>
      </w:pPr>
      <w:r>
        <w:rPr>
          <w:rFonts w:ascii="Arial" w:hAnsi="Arial" w:cs="Arial"/>
        </w:rPr>
        <w:t>Search first for retailer which you want to change, then click on it to show details:</w:t>
      </w:r>
    </w:p>
    <w:p w14:paraId="4E6308A5" w14:textId="457D75D9" w:rsidR="007C4B80" w:rsidRDefault="007A274A" w:rsidP="007C4B80">
      <w:pPr>
        <w:jc w:val="both"/>
        <w:rPr>
          <w:rFonts w:ascii="Arial" w:hAnsi="Arial" w:cs="Arial"/>
        </w:rPr>
      </w:pPr>
      <w:r>
        <w:rPr>
          <w:rFonts w:ascii="Arial" w:hAnsi="Arial" w:cs="Arial"/>
        </w:rPr>
        <w:lastRenderedPageBreak/>
        <w:t xml:space="preserve"> </w:t>
      </w:r>
      <w:r w:rsidR="007C4B80">
        <w:rPr>
          <w:rFonts w:ascii="Arial" w:hAnsi="Arial" w:cs="Arial"/>
        </w:rPr>
        <w:t xml:space="preserve"> </w:t>
      </w:r>
      <w:r w:rsidR="004D0308">
        <w:rPr>
          <w:rFonts w:ascii="Arial" w:hAnsi="Arial" w:cs="Arial"/>
          <w:noProof/>
          <w:lang w:val="sk-SK" w:eastAsia="sk-SK"/>
        </w:rPr>
        <w:drawing>
          <wp:inline distT="0" distB="0" distL="0" distR="0" wp14:anchorId="33AE6664" wp14:editId="71B53BEB">
            <wp:extent cx="6353175" cy="2210435"/>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53175" cy="2210435"/>
                    </a:xfrm>
                    <a:prstGeom prst="rect">
                      <a:avLst/>
                    </a:prstGeom>
                    <a:noFill/>
                    <a:ln>
                      <a:noFill/>
                    </a:ln>
                  </pic:spPr>
                </pic:pic>
              </a:graphicData>
            </a:graphic>
          </wp:inline>
        </w:drawing>
      </w:r>
    </w:p>
    <w:p w14:paraId="484F8765" w14:textId="77777777" w:rsidR="007C4B80" w:rsidRDefault="007C4B80" w:rsidP="007C4B80">
      <w:pPr>
        <w:jc w:val="both"/>
        <w:rPr>
          <w:rFonts w:ascii="Arial" w:hAnsi="Arial" w:cs="Arial"/>
        </w:rPr>
      </w:pPr>
    </w:p>
    <w:p w14:paraId="2E0A0549" w14:textId="77777777" w:rsidR="007C4B80" w:rsidRPr="00FB52CE" w:rsidRDefault="007C4B80" w:rsidP="007C4B80">
      <w:pPr>
        <w:jc w:val="both"/>
        <w:rPr>
          <w:rFonts w:ascii="Arial" w:hAnsi="Arial" w:cs="Arial"/>
        </w:rPr>
      </w:pPr>
      <w:r>
        <w:rPr>
          <w:rFonts w:ascii="Arial" w:hAnsi="Arial" w:cs="Arial"/>
        </w:rPr>
        <w:t xml:space="preserve">Click on the </w:t>
      </w:r>
      <w:r w:rsidRPr="000926E8">
        <w:rPr>
          <w:rFonts w:ascii="Arial" w:hAnsi="Arial" w:cs="Arial"/>
          <w:color w:val="FFFFFF" w:themeColor="background1"/>
          <w:highlight w:val="blue"/>
        </w:rPr>
        <w:t>Update ret. wizard</w:t>
      </w:r>
      <w:r w:rsidRPr="00FB52CE">
        <w:rPr>
          <w:rFonts w:ascii="Arial" w:hAnsi="Arial" w:cs="Arial"/>
          <w:i/>
        </w:rPr>
        <w:t xml:space="preserve"> </w:t>
      </w:r>
      <w:r>
        <w:rPr>
          <w:rFonts w:ascii="Arial" w:hAnsi="Arial" w:cs="Arial"/>
        </w:rPr>
        <w:t xml:space="preserve">button to open wizard, each step </w:t>
      </w:r>
      <w:r w:rsidRPr="00FB52CE">
        <w:rPr>
          <w:rFonts w:ascii="Arial" w:hAnsi="Arial" w:cs="Arial"/>
        </w:rPr>
        <w:t>prepo</w:t>
      </w:r>
      <w:r>
        <w:rPr>
          <w:rFonts w:ascii="Arial" w:hAnsi="Arial" w:cs="Arial"/>
        </w:rPr>
        <w:t xml:space="preserve">pulated with current data and undimmed fields can </w:t>
      </w:r>
      <w:r w:rsidRPr="00FB52CE">
        <w:rPr>
          <w:rFonts w:ascii="Arial" w:hAnsi="Arial" w:cs="Arial"/>
        </w:rPr>
        <w:t>be chang</w:t>
      </w:r>
      <w:r>
        <w:rPr>
          <w:rFonts w:ascii="Arial" w:hAnsi="Arial" w:cs="Arial"/>
        </w:rPr>
        <w:t>ed (</w:t>
      </w:r>
      <w:r w:rsidRPr="00FB52CE">
        <w:rPr>
          <w:rFonts w:ascii="Arial" w:hAnsi="Arial" w:cs="Arial"/>
        </w:rPr>
        <w:t>some fields are mandatory and validations wi</w:t>
      </w:r>
      <w:r>
        <w:rPr>
          <w:rFonts w:ascii="Arial" w:hAnsi="Arial" w:cs="Arial"/>
        </w:rPr>
        <w:t>ll be performed prior to update):</w:t>
      </w:r>
    </w:p>
    <w:p w14:paraId="517981F5" w14:textId="77777777" w:rsidR="007C4B80" w:rsidRDefault="007C4B80" w:rsidP="007C4B80">
      <w:pPr>
        <w:rPr>
          <w:rFonts w:ascii="Arial" w:hAnsi="Arial" w:cs="Arial"/>
        </w:rPr>
      </w:pPr>
    </w:p>
    <w:p w14:paraId="12CEE481" w14:textId="3853409E" w:rsidR="007C4B80" w:rsidRDefault="007A274A" w:rsidP="007C4B80">
      <w:pPr>
        <w:rPr>
          <w:rFonts w:ascii="Arial" w:hAnsi="Arial" w:cs="Arial"/>
        </w:rPr>
      </w:pPr>
      <w:r>
        <w:rPr>
          <w:rFonts w:ascii="Arial" w:hAnsi="Arial" w:cs="Arial"/>
        </w:rPr>
        <w:t xml:space="preserve">          </w:t>
      </w:r>
      <w:r w:rsidR="004D0308">
        <w:rPr>
          <w:rFonts w:ascii="Arial" w:hAnsi="Arial" w:cs="Arial"/>
          <w:noProof/>
          <w:lang w:val="sk-SK" w:eastAsia="sk-SK"/>
        </w:rPr>
        <w:drawing>
          <wp:inline distT="0" distB="0" distL="0" distR="0" wp14:anchorId="1BB4368E" wp14:editId="0E44182E">
            <wp:extent cx="6309360" cy="146304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09360" cy="1463040"/>
                    </a:xfrm>
                    <a:prstGeom prst="rect">
                      <a:avLst/>
                    </a:prstGeom>
                    <a:noFill/>
                    <a:ln>
                      <a:noFill/>
                    </a:ln>
                  </pic:spPr>
                </pic:pic>
              </a:graphicData>
            </a:graphic>
          </wp:inline>
        </w:drawing>
      </w:r>
    </w:p>
    <w:p w14:paraId="792B2A12" w14:textId="322ED2D0" w:rsidR="00200EBB" w:rsidRDefault="00200EBB" w:rsidP="007C4B80">
      <w:pPr>
        <w:rPr>
          <w:rFonts w:ascii="Arial" w:hAnsi="Arial" w:cs="Arial"/>
        </w:rPr>
      </w:pPr>
    </w:p>
    <w:p w14:paraId="495A535F" w14:textId="2B0787B3" w:rsidR="00200EBB" w:rsidRDefault="00200EBB" w:rsidP="007C4B80">
      <w:pPr>
        <w:rPr>
          <w:rFonts w:ascii="Arial" w:hAnsi="Arial" w:cs="Arial"/>
        </w:rPr>
      </w:pPr>
      <w:r w:rsidRPr="00200EBB">
        <w:rPr>
          <w:rFonts w:ascii="Arial" w:hAnsi="Arial" w:cs="Arial"/>
        </w:rPr>
        <w:t>Changes in retailer products will be propagated to terminals</w:t>
      </w:r>
    </w:p>
    <w:p w14:paraId="5AEDA535" w14:textId="77777777" w:rsidR="003A33BC" w:rsidRDefault="003A33BC" w:rsidP="007C4B80">
      <w:pPr>
        <w:rPr>
          <w:rFonts w:ascii="Arial" w:hAnsi="Arial" w:cs="Arial"/>
        </w:rPr>
      </w:pPr>
    </w:p>
    <w:p w14:paraId="678A57FA" w14:textId="03EB1451" w:rsidR="00200EBB" w:rsidRDefault="003A33BC" w:rsidP="007C4B80">
      <w:pPr>
        <w:rPr>
          <w:rFonts w:ascii="Arial" w:hAnsi="Arial" w:cs="Arial"/>
        </w:rPr>
      </w:pPr>
      <w:r>
        <w:rPr>
          <w:rFonts w:ascii="Arial" w:hAnsi="Arial" w:cs="Arial"/>
          <w:noProof/>
          <w:lang w:val="sk-SK" w:eastAsia="sk-SK"/>
        </w:rPr>
        <w:drawing>
          <wp:inline distT="0" distB="0" distL="0" distR="0" wp14:anchorId="7CEB59A6" wp14:editId="3B31E355">
            <wp:extent cx="6400800" cy="14630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p>
    <w:p w14:paraId="23D94E11" w14:textId="77777777" w:rsidR="00200EBB" w:rsidRDefault="00200EBB" w:rsidP="007C4B80">
      <w:pPr>
        <w:rPr>
          <w:rFonts w:ascii="Arial" w:hAnsi="Arial" w:cs="Arial"/>
        </w:rPr>
      </w:pPr>
    </w:p>
    <w:p w14:paraId="4BB98741" w14:textId="6922AE26" w:rsidR="00D7219F" w:rsidRDefault="00D7219F" w:rsidP="007C4B80">
      <w:pPr>
        <w:rPr>
          <w:rFonts w:ascii="Arial" w:hAnsi="Arial" w:cs="Arial"/>
        </w:rPr>
      </w:pPr>
    </w:p>
    <w:p w14:paraId="665564E6" w14:textId="175BD2E0" w:rsidR="007C4B80" w:rsidRDefault="007C4B80" w:rsidP="007C4B80">
      <w:pPr>
        <w:rPr>
          <w:rFonts w:ascii="Arial" w:hAnsi="Arial" w:cs="Arial"/>
        </w:rPr>
      </w:pPr>
      <w:r>
        <w:rPr>
          <w:rFonts w:ascii="Arial" w:hAnsi="Arial" w:cs="Arial"/>
        </w:rPr>
        <w:t>By click</w:t>
      </w:r>
      <w:r w:rsidRPr="00FB52CE">
        <w:rPr>
          <w:rFonts w:ascii="Arial" w:hAnsi="Arial" w:cs="Arial"/>
        </w:rPr>
        <w:t xml:space="preserve"> on </w:t>
      </w:r>
      <w:r w:rsidRPr="002B4FFD">
        <w:rPr>
          <w:rFonts w:ascii="Arial" w:hAnsi="Arial" w:cs="Arial"/>
          <w:color w:val="FFFFFF" w:themeColor="background1"/>
          <w:highlight w:val="blue"/>
        </w:rPr>
        <w:t>Finish</w:t>
      </w:r>
      <w:r w:rsidRPr="00FB52CE">
        <w:rPr>
          <w:rFonts w:ascii="Arial" w:hAnsi="Arial" w:cs="Arial"/>
        </w:rPr>
        <w:t xml:space="preserve"> button</w:t>
      </w:r>
      <w:r>
        <w:rPr>
          <w:rFonts w:ascii="Arial" w:hAnsi="Arial" w:cs="Arial"/>
        </w:rPr>
        <w:t xml:space="preserve">, </w:t>
      </w:r>
      <w:r w:rsidRPr="00FB52CE">
        <w:rPr>
          <w:rFonts w:ascii="Arial" w:hAnsi="Arial" w:cs="Arial"/>
        </w:rPr>
        <w:t>retailer will be updated</w:t>
      </w:r>
      <w:r>
        <w:rPr>
          <w:rFonts w:ascii="Arial" w:hAnsi="Arial" w:cs="Arial"/>
        </w:rPr>
        <w:t xml:space="preserve"> if all validations passed OK</w:t>
      </w:r>
      <w:r w:rsidRPr="00FB52CE">
        <w:rPr>
          <w:rFonts w:ascii="Arial" w:hAnsi="Arial" w:cs="Arial"/>
        </w:rPr>
        <w:t xml:space="preserve">. </w:t>
      </w:r>
    </w:p>
    <w:p w14:paraId="3B158AFD" w14:textId="437CD91A" w:rsidR="007C4B80" w:rsidRDefault="007C4B80" w:rsidP="007C4B80"/>
    <w:p w14:paraId="02E8B380" w14:textId="555B3F41" w:rsidR="008121B8" w:rsidRPr="00976224" w:rsidRDefault="008121B8" w:rsidP="008121B8">
      <w:pPr>
        <w:rPr>
          <w:rFonts w:ascii="Arial" w:hAnsi="Arial" w:cs="Arial"/>
          <w:b/>
        </w:rPr>
      </w:pPr>
      <w:r w:rsidRPr="00976224">
        <w:rPr>
          <w:rFonts w:ascii="Arial" w:hAnsi="Arial" w:cs="Arial"/>
          <w:b/>
        </w:rPr>
        <w:t xml:space="preserve">Business </w:t>
      </w:r>
      <w:r w:rsidR="003C1807" w:rsidRPr="00976224">
        <w:rPr>
          <w:rFonts w:ascii="Arial" w:hAnsi="Arial" w:cs="Arial"/>
          <w:b/>
        </w:rPr>
        <w:t xml:space="preserve">&amp; system </w:t>
      </w:r>
      <w:r w:rsidRPr="00976224">
        <w:rPr>
          <w:rFonts w:ascii="Arial" w:hAnsi="Arial" w:cs="Arial"/>
          <w:b/>
        </w:rPr>
        <w:t xml:space="preserve">rules </w:t>
      </w:r>
    </w:p>
    <w:p w14:paraId="11F0B114" w14:textId="729E3C3A" w:rsidR="007C4B80" w:rsidRPr="00A9767F" w:rsidRDefault="007C4B80" w:rsidP="00976224">
      <w:pPr>
        <w:numPr>
          <w:ilvl w:val="0"/>
          <w:numId w:val="1"/>
        </w:numPr>
        <w:spacing w:before="120"/>
        <w:ind w:left="1077" w:hanging="357"/>
        <w:jc w:val="both"/>
        <w:rPr>
          <w:rFonts w:ascii="Arial" w:hAnsi="Arial" w:cs="Arial"/>
        </w:rPr>
      </w:pPr>
      <w:commentRangeStart w:id="1896"/>
      <w:commentRangeStart w:id="1897"/>
      <w:commentRangeStart w:id="1898"/>
      <w:r w:rsidRPr="00A9767F">
        <w:rPr>
          <w:rFonts w:ascii="Arial" w:hAnsi="Arial" w:cs="Arial"/>
        </w:rPr>
        <w:t xml:space="preserve">changes in </w:t>
      </w:r>
      <w:r w:rsidR="00A9767F" w:rsidRPr="00A9767F">
        <w:rPr>
          <w:rFonts w:ascii="Arial" w:hAnsi="Arial" w:cs="Arial"/>
        </w:rPr>
        <w:t xml:space="preserve">retailer </w:t>
      </w:r>
      <w:r w:rsidRPr="00A9767F">
        <w:rPr>
          <w:rFonts w:ascii="Arial" w:hAnsi="Arial" w:cs="Arial"/>
        </w:rPr>
        <w:t>products will be reflected in all subordinate entities (e.g. revoking product on retailer level will revoke the same active product on all retailer terminals), selected products will be propagated only to selected terminals,</w:t>
      </w:r>
      <w:commentRangeEnd w:id="1896"/>
      <w:r w:rsidR="001A3E39">
        <w:rPr>
          <w:rStyle w:val="CommentReference"/>
        </w:rPr>
        <w:commentReference w:id="1896"/>
      </w:r>
      <w:commentRangeEnd w:id="1897"/>
      <w:r w:rsidR="006B53D8">
        <w:rPr>
          <w:rStyle w:val="CommentReference"/>
        </w:rPr>
        <w:commentReference w:id="1897"/>
      </w:r>
      <w:commentRangeEnd w:id="1898"/>
      <w:r w:rsidR="00B27247">
        <w:rPr>
          <w:rStyle w:val="CommentReference"/>
        </w:rPr>
        <w:commentReference w:id="1898"/>
      </w:r>
    </w:p>
    <w:p w14:paraId="59C6164B" w14:textId="77777777" w:rsidR="007C4B80" w:rsidRPr="00A9767F" w:rsidRDefault="007C4B80" w:rsidP="001402BA">
      <w:pPr>
        <w:numPr>
          <w:ilvl w:val="0"/>
          <w:numId w:val="1"/>
        </w:numPr>
        <w:jc w:val="both"/>
        <w:rPr>
          <w:rFonts w:ascii="Arial" w:hAnsi="Arial" w:cs="Arial"/>
        </w:rPr>
      </w:pPr>
      <w:r w:rsidRPr="00A9767F">
        <w:rPr>
          <w:rFonts w:ascii="Arial" w:hAnsi="Arial" w:cs="Arial"/>
        </w:rPr>
        <w:t>active retailer should have at least one active product,</w:t>
      </w:r>
    </w:p>
    <w:p w14:paraId="1F5226C5" w14:textId="77777777" w:rsidR="007C4B80" w:rsidRPr="00A9767F" w:rsidRDefault="007C4B80" w:rsidP="001402BA">
      <w:pPr>
        <w:numPr>
          <w:ilvl w:val="0"/>
          <w:numId w:val="1"/>
        </w:numPr>
        <w:jc w:val="both"/>
        <w:rPr>
          <w:rFonts w:ascii="Arial" w:hAnsi="Arial" w:cs="Arial"/>
        </w:rPr>
      </w:pPr>
      <w:r w:rsidRPr="00A9767F">
        <w:rPr>
          <w:rFonts w:ascii="Arial" w:hAnsi="Arial" w:cs="Arial"/>
        </w:rPr>
        <w:t xml:space="preserve">retailer status can be </w:t>
      </w:r>
      <w:commentRangeStart w:id="1899"/>
      <w:commentRangeStart w:id="1900"/>
      <w:r w:rsidRPr="00A9767F">
        <w:rPr>
          <w:rFonts w:ascii="Arial" w:hAnsi="Arial" w:cs="Arial"/>
          <w:i/>
        </w:rPr>
        <w:t>Inserted</w:t>
      </w:r>
      <w:r w:rsidRPr="00A9767F">
        <w:rPr>
          <w:rFonts w:ascii="Arial" w:hAnsi="Arial" w:cs="Arial"/>
        </w:rPr>
        <w:t xml:space="preserve"> or </w:t>
      </w:r>
      <w:r w:rsidRPr="00A9767F">
        <w:rPr>
          <w:rFonts w:ascii="Arial" w:hAnsi="Arial" w:cs="Arial"/>
          <w:i/>
        </w:rPr>
        <w:t>Canceled,</w:t>
      </w:r>
      <w:commentRangeEnd w:id="1899"/>
      <w:r w:rsidR="000A78B0">
        <w:rPr>
          <w:rStyle w:val="CommentReference"/>
        </w:rPr>
        <w:commentReference w:id="1899"/>
      </w:r>
      <w:commentRangeEnd w:id="1900"/>
      <w:r w:rsidR="004C5765">
        <w:rPr>
          <w:rStyle w:val="CommentReference"/>
        </w:rPr>
        <w:commentReference w:id="1900"/>
      </w:r>
    </w:p>
    <w:p w14:paraId="2DA62025" w14:textId="24025E66" w:rsidR="007C4B80" w:rsidRPr="00A9767F" w:rsidRDefault="007C4B80" w:rsidP="001402BA">
      <w:pPr>
        <w:numPr>
          <w:ilvl w:val="0"/>
          <w:numId w:val="1"/>
        </w:numPr>
        <w:jc w:val="both"/>
        <w:rPr>
          <w:rFonts w:ascii="Arial" w:hAnsi="Arial" w:cs="Arial"/>
        </w:rPr>
      </w:pPr>
      <w:r w:rsidRPr="00A9767F">
        <w:rPr>
          <w:rFonts w:ascii="Arial" w:hAnsi="Arial" w:cs="Arial"/>
        </w:rPr>
        <w:t xml:space="preserve">for retailers in status </w:t>
      </w:r>
      <w:r w:rsidRPr="00A9767F">
        <w:rPr>
          <w:rFonts w:ascii="Arial" w:hAnsi="Arial" w:cs="Arial"/>
          <w:i/>
        </w:rPr>
        <w:t>Canceled</w:t>
      </w:r>
      <w:r w:rsidRPr="00A9767F">
        <w:rPr>
          <w:rFonts w:ascii="Arial" w:hAnsi="Arial" w:cs="Arial"/>
        </w:rPr>
        <w:t xml:space="preserve"> only basic </w:t>
      </w:r>
      <w:r w:rsidR="00CB64C3" w:rsidRPr="00A9767F">
        <w:rPr>
          <w:rFonts w:ascii="Arial" w:hAnsi="Arial" w:cs="Arial"/>
        </w:rPr>
        <w:t xml:space="preserve">retailer </w:t>
      </w:r>
      <w:r w:rsidRPr="00A9767F">
        <w:rPr>
          <w:rFonts w:ascii="Arial" w:hAnsi="Arial" w:cs="Arial"/>
        </w:rPr>
        <w:t xml:space="preserve">data can be updated, </w:t>
      </w:r>
    </w:p>
    <w:p w14:paraId="592BF758" w14:textId="671A84BF" w:rsidR="007C4B80" w:rsidRPr="00A9767F" w:rsidRDefault="00CB64C3" w:rsidP="001402BA">
      <w:pPr>
        <w:numPr>
          <w:ilvl w:val="0"/>
          <w:numId w:val="1"/>
        </w:numPr>
        <w:jc w:val="both"/>
        <w:rPr>
          <w:rFonts w:ascii="Arial" w:hAnsi="Arial" w:cs="Arial"/>
        </w:rPr>
      </w:pPr>
      <w:r w:rsidRPr="00A9767F">
        <w:rPr>
          <w:rFonts w:ascii="Arial" w:hAnsi="Arial" w:cs="Arial"/>
        </w:rPr>
        <w:lastRenderedPageBreak/>
        <w:t xml:space="preserve">for </w:t>
      </w:r>
      <w:r w:rsidR="007C4B80" w:rsidRPr="00A9767F">
        <w:rPr>
          <w:rFonts w:ascii="Arial" w:hAnsi="Arial" w:cs="Arial"/>
        </w:rPr>
        <w:t>retailer</w:t>
      </w:r>
      <w:r w:rsidRPr="00A9767F">
        <w:rPr>
          <w:rFonts w:ascii="Arial" w:hAnsi="Arial" w:cs="Arial"/>
        </w:rPr>
        <w:t xml:space="preserve">s </w:t>
      </w:r>
      <w:r w:rsidR="007C4B80" w:rsidRPr="00A9767F">
        <w:rPr>
          <w:rFonts w:ascii="Arial" w:hAnsi="Arial" w:cs="Arial"/>
        </w:rPr>
        <w:t xml:space="preserve">in status </w:t>
      </w:r>
      <w:r w:rsidR="007C4B80" w:rsidRPr="00A9767F">
        <w:rPr>
          <w:rFonts w:ascii="Arial" w:hAnsi="Arial" w:cs="Arial"/>
          <w:i/>
        </w:rPr>
        <w:t>Inserted</w:t>
      </w:r>
      <w:r w:rsidRPr="00A9767F">
        <w:rPr>
          <w:rFonts w:ascii="Arial" w:hAnsi="Arial" w:cs="Arial"/>
          <w:i/>
        </w:rPr>
        <w:t xml:space="preserve"> </w:t>
      </w:r>
      <w:r w:rsidRPr="00976224">
        <w:rPr>
          <w:rFonts w:ascii="Arial" w:hAnsi="Arial" w:cs="Arial"/>
        </w:rPr>
        <w:t>updated can be</w:t>
      </w:r>
      <w:r w:rsidRPr="00A9767F">
        <w:rPr>
          <w:rFonts w:ascii="Arial" w:hAnsi="Arial" w:cs="Arial"/>
        </w:rPr>
        <w:t xml:space="preserve"> basic retailer data, retailer products and affected terminals</w:t>
      </w:r>
      <w:r w:rsidR="007C4B80" w:rsidRPr="00A9767F">
        <w:rPr>
          <w:rFonts w:ascii="Arial" w:hAnsi="Arial" w:cs="Arial"/>
        </w:rPr>
        <w:t>,</w:t>
      </w:r>
    </w:p>
    <w:p w14:paraId="06BCC4E3" w14:textId="77777777" w:rsidR="007C4B80" w:rsidRPr="00A9767F" w:rsidRDefault="007C4B80" w:rsidP="001402BA">
      <w:pPr>
        <w:numPr>
          <w:ilvl w:val="0"/>
          <w:numId w:val="1"/>
        </w:numPr>
        <w:jc w:val="both"/>
        <w:rPr>
          <w:rFonts w:ascii="Arial" w:hAnsi="Arial" w:cs="Arial"/>
        </w:rPr>
      </w:pPr>
      <w:r w:rsidRPr="00A9767F">
        <w:rPr>
          <w:rFonts w:ascii="Arial" w:hAnsi="Arial" w:cs="Arial"/>
        </w:rPr>
        <w:t>retailer changes will be logged,</w:t>
      </w:r>
    </w:p>
    <w:p w14:paraId="343AEF32" w14:textId="2659251D" w:rsidR="008121B8" w:rsidRDefault="00A9767F" w:rsidP="001402BA">
      <w:pPr>
        <w:pStyle w:val="ListParagraph"/>
        <w:numPr>
          <w:ilvl w:val="0"/>
          <w:numId w:val="1"/>
        </w:numPr>
        <w:spacing w:after="40" w:line="256" w:lineRule="auto"/>
        <w:ind w:right="20"/>
        <w:contextualSpacing/>
        <w:jc w:val="both"/>
        <w:rPr>
          <w:rFonts w:ascii="Arial" w:hAnsi="Arial" w:cs="Arial"/>
        </w:rPr>
      </w:pPr>
      <w:proofErr w:type="gramStart"/>
      <w:r w:rsidRPr="00976224">
        <w:rPr>
          <w:rFonts w:ascii="Arial" w:hAnsi="Arial" w:cs="Arial"/>
        </w:rPr>
        <w:t>retailer</w:t>
      </w:r>
      <w:proofErr w:type="gramEnd"/>
      <w:r w:rsidRPr="00976224">
        <w:rPr>
          <w:rFonts w:ascii="Arial" w:hAnsi="Arial" w:cs="Arial"/>
        </w:rPr>
        <w:t xml:space="preserve"> </w:t>
      </w:r>
      <w:r w:rsidR="009E4806" w:rsidRPr="00976224">
        <w:rPr>
          <w:rFonts w:ascii="Arial" w:hAnsi="Arial" w:cs="Arial"/>
        </w:rPr>
        <w:t>update</w:t>
      </w:r>
      <w:r w:rsidRPr="00976224">
        <w:rPr>
          <w:rFonts w:ascii="Arial" w:hAnsi="Arial" w:cs="Arial"/>
        </w:rPr>
        <w:t xml:space="preserve">s </w:t>
      </w:r>
      <w:r w:rsidR="007C53A1" w:rsidRPr="00976224">
        <w:rPr>
          <w:rFonts w:ascii="Arial" w:hAnsi="Arial" w:cs="Arial"/>
        </w:rPr>
        <w:t xml:space="preserve">will be propagated automatically to the </w:t>
      </w:r>
      <w:proofErr w:type="spellStart"/>
      <w:r w:rsidR="007C53A1" w:rsidRPr="00976224">
        <w:rPr>
          <w:rFonts w:ascii="Arial" w:hAnsi="Arial" w:cs="Arial"/>
        </w:rPr>
        <w:t>authorisation</w:t>
      </w:r>
      <w:proofErr w:type="spellEnd"/>
      <w:r w:rsidR="000A3798" w:rsidRPr="00976224">
        <w:rPr>
          <w:rFonts w:ascii="Arial" w:hAnsi="Arial" w:cs="Arial"/>
        </w:rPr>
        <w:t xml:space="preserve"> system</w:t>
      </w:r>
      <w:r w:rsidR="009E4806" w:rsidRPr="00976224">
        <w:rPr>
          <w:rFonts w:ascii="Arial" w:hAnsi="Arial" w:cs="Arial"/>
        </w:rPr>
        <w:t>.</w:t>
      </w:r>
      <w:r w:rsidR="007C53A1" w:rsidRPr="00976224">
        <w:rPr>
          <w:rFonts w:ascii="Arial" w:hAnsi="Arial" w:cs="Arial"/>
        </w:rPr>
        <w:t xml:space="preserve"> </w:t>
      </w:r>
    </w:p>
    <w:p w14:paraId="3EE6E4BA" w14:textId="3A1E57D5" w:rsidR="001545F0" w:rsidRDefault="001545F0" w:rsidP="00B27247">
      <w:pPr>
        <w:pStyle w:val="ListParagraph"/>
        <w:spacing w:after="40" w:line="256" w:lineRule="auto"/>
        <w:ind w:left="1080" w:right="20"/>
        <w:contextualSpacing/>
        <w:jc w:val="both"/>
        <w:rPr>
          <w:rFonts w:ascii="Arial" w:hAnsi="Arial" w:cs="Arial"/>
        </w:rPr>
      </w:pPr>
    </w:p>
    <w:p w14:paraId="391C6B3C" w14:textId="77777777" w:rsidR="001545F0" w:rsidRPr="00B27247" w:rsidRDefault="001545F0" w:rsidP="00B27247">
      <w:pPr>
        <w:pStyle w:val="ListParagraph"/>
        <w:spacing w:after="40" w:line="256" w:lineRule="auto"/>
        <w:ind w:left="1080" w:right="20"/>
        <w:contextualSpacing/>
        <w:jc w:val="both"/>
        <w:rPr>
          <w:rFonts w:ascii="Arial" w:hAnsi="Arial" w:cs="Arial"/>
        </w:rPr>
      </w:pPr>
    </w:p>
    <w:p w14:paraId="3BF2B3E3" w14:textId="0D7A837E" w:rsidR="008121B8" w:rsidRPr="004B1212" w:rsidRDefault="001B1787" w:rsidP="004B1212">
      <w:pPr>
        <w:pStyle w:val="Heading1"/>
        <w:rPr>
          <w:color w:val="auto"/>
          <w:sz w:val="24"/>
          <w:szCs w:val="24"/>
        </w:rPr>
      </w:pPr>
      <w:bookmarkStart w:id="1901" w:name="_Toc506563214"/>
      <w:r>
        <w:rPr>
          <w:color w:val="auto"/>
          <w:sz w:val="24"/>
          <w:szCs w:val="24"/>
        </w:rPr>
        <w:t xml:space="preserve">5.2. </w:t>
      </w:r>
      <w:r w:rsidR="008121B8" w:rsidRPr="004B1212">
        <w:rPr>
          <w:color w:val="auto"/>
          <w:sz w:val="24"/>
          <w:szCs w:val="24"/>
        </w:rPr>
        <w:t>UC POS</w:t>
      </w:r>
      <w:r w:rsidR="007A274A">
        <w:rPr>
          <w:color w:val="auto"/>
          <w:sz w:val="24"/>
          <w:szCs w:val="24"/>
        </w:rPr>
        <w:t xml:space="preserve"> 0</w:t>
      </w:r>
      <w:r w:rsidR="002C1558">
        <w:rPr>
          <w:color w:val="auto"/>
          <w:sz w:val="24"/>
          <w:szCs w:val="24"/>
        </w:rPr>
        <w:t>29</w:t>
      </w:r>
      <w:r w:rsidR="008121B8" w:rsidRPr="004B1212">
        <w:rPr>
          <w:color w:val="auto"/>
          <w:sz w:val="24"/>
          <w:szCs w:val="24"/>
        </w:rPr>
        <w:t xml:space="preserve">: </w:t>
      </w:r>
      <w:r w:rsidR="008430F6" w:rsidRPr="004B1212">
        <w:rPr>
          <w:color w:val="auto"/>
          <w:sz w:val="24"/>
          <w:szCs w:val="24"/>
        </w:rPr>
        <w:t>Cancel r</w:t>
      </w:r>
      <w:r w:rsidR="008121B8" w:rsidRPr="004B1212">
        <w:rPr>
          <w:color w:val="auto"/>
          <w:sz w:val="24"/>
          <w:szCs w:val="24"/>
        </w:rPr>
        <w:t>etailer</w:t>
      </w:r>
      <w:bookmarkEnd w:id="1901"/>
      <w:r w:rsidR="008430F6" w:rsidRPr="004B1212">
        <w:rPr>
          <w:color w:val="auto"/>
          <w:sz w:val="24"/>
          <w:szCs w:val="24"/>
        </w:rPr>
        <w:t xml:space="preserve"> </w:t>
      </w:r>
    </w:p>
    <w:p w14:paraId="68EBF064" w14:textId="77777777" w:rsidR="008121B8" w:rsidRDefault="008121B8" w:rsidP="008121B8"/>
    <w:p w14:paraId="3CDD498F" w14:textId="7B921606" w:rsidR="008430F6" w:rsidRPr="00FB52CE" w:rsidRDefault="008430F6" w:rsidP="008430F6">
      <w:pPr>
        <w:jc w:val="both"/>
        <w:rPr>
          <w:rFonts w:ascii="Arial" w:hAnsi="Arial" w:cs="Arial"/>
        </w:rPr>
      </w:pPr>
      <w:r w:rsidRPr="00FB52CE">
        <w:rPr>
          <w:rFonts w:ascii="Arial" w:hAnsi="Arial" w:cs="Arial"/>
        </w:rPr>
        <w:t>T</w:t>
      </w:r>
      <w:r>
        <w:rPr>
          <w:rFonts w:ascii="Arial" w:hAnsi="Arial" w:cs="Arial"/>
        </w:rPr>
        <w:t xml:space="preserve">his is option </w:t>
      </w:r>
      <w:r w:rsidR="0097228A">
        <w:rPr>
          <w:rFonts w:ascii="Arial" w:hAnsi="Arial" w:cs="Arial"/>
        </w:rPr>
        <w:t xml:space="preserve">in web application </w:t>
      </w:r>
      <w:r>
        <w:rPr>
          <w:rFonts w:ascii="Arial" w:hAnsi="Arial" w:cs="Arial"/>
        </w:rPr>
        <w:t xml:space="preserve">for </w:t>
      </w:r>
      <w:r w:rsidR="0097228A">
        <w:rPr>
          <w:rFonts w:ascii="Arial" w:hAnsi="Arial" w:cs="Arial"/>
        </w:rPr>
        <w:t xml:space="preserve">retailer </w:t>
      </w:r>
      <w:r w:rsidRPr="00FB52CE">
        <w:rPr>
          <w:rFonts w:ascii="Arial" w:hAnsi="Arial" w:cs="Arial"/>
        </w:rPr>
        <w:t>cancellation</w:t>
      </w:r>
      <w:r w:rsidR="0097228A">
        <w:rPr>
          <w:rFonts w:ascii="Arial" w:hAnsi="Arial" w:cs="Arial"/>
        </w:rPr>
        <w:t xml:space="preserve">, and also </w:t>
      </w:r>
      <w:proofErr w:type="spellStart"/>
      <w:proofErr w:type="gramStart"/>
      <w:r>
        <w:rPr>
          <w:rFonts w:ascii="Arial" w:hAnsi="Arial" w:cs="Arial"/>
        </w:rPr>
        <w:t>it’s</w:t>
      </w:r>
      <w:proofErr w:type="spellEnd"/>
      <w:proofErr w:type="gramEnd"/>
      <w:r>
        <w:rPr>
          <w:rFonts w:ascii="Arial" w:hAnsi="Arial" w:cs="Arial"/>
        </w:rPr>
        <w:t xml:space="preserve"> products</w:t>
      </w:r>
      <w:r w:rsidR="0097228A">
        <w:rPr>
          <w:rFonts w:ascii="Arial" w:hAnsi="Arial" w:cs="Arial"/>
        </w:rPr>
        <w:t xml:space="preserve">, </w:t>
      </w:r>
      <w:r w:rsidRPr="00FB52CE">
        <w:rPr>
          <w:rFonts w:ascii="Arial" w:hAnsi="Arial" w:cs="Arial"/>
        </w:rPr>
        <w:t xml:space="preserve">terminals and terminal products. </w:t>
      </w:r>
    </w:p>
    <w:p w14:paraId="105BCBF8" w14:textId="77777777" w:rsidR="008430F6" w:rsidRPr="00FB52CE" w:rsidRDefault="008430F6" w:rsidP="008430F6">
      <w:pPr>
        <w:pStyle w:val="Arial12Bold"/>
        <w:spacing w:after="120"/>
        <w:rPr>
          <w:rFonts w:cs="Arial"/>
        </w:rPr>
      </w:pPr>
      <w:r w:rsidRPr="00FB52CE">
        <w:rPr>
          <w:rFonts w:cs="Arial"/>
        </w:rPr>
        <w:t xml:space="preserve">Preconditions </w:t>
      </w:r>
    </w:p>
    <w:p w14:paraId="2CAC947B" w14:textId="4890DD1C" w:rsidR="008430F6" w:rsidRPr="00E37385" w:rsidRDefault="00E37385" w:rsidP="00983BC4">
      <w:pPr>
        <w:pStyle w:val="ListParagraph"/>
        <w:numPr>
          <w:ilvl w:val="0"/>
          <w:numId w:val="60"/>
        </w:numPr>
        <w:rPr>
          <w:rFonts w:ascii="Arial" w:hAnsi="Arial" w:cs="Arial"/>
        </w:rPr>
      </w:pPr>
      <w:proofErr w:type="gramStart"/>
      <w:r>
        <w:rPr>
          <w:rFonts w:ascii="Arial" w:hAnsi="Arial" w:cs="Arial"/>
        </w:rPr>
        <w:t>r</w:t>
      </w:r>
      <w:r w:rsidR="008430F6" w:rsidRPr="00E37385">
        <w:rPr>
          <w:rFonts w:ascii="Arial" w:hAnsi="Arial" w:cs="Arial"/>
        </w:rPr>
        <w:t>etailer</w:t>
      </w:r>
      <w:proofErr w:type="gramEnd"/>
      <w:r w:rsidR="008430F6" w:rsidRPr="00E37385">
        <w:rPr>
          <w:rFonts w:ascii="Arial" w:hAnsi="Arial" w:cs="Arial"/>
        </w:rPr>
        <w:t xml:space="preserve"> must exist in the system and be in </w:t>
      </w:r>
      <w:commentRangeStart w:id="1902"/>
      <w:commentRangeStart w:id="1903"/>
      <w:r w:rsidR="008430F6" w:rsidRPr="00E37385">
        <w:rPr>
          <w:rFonts w:ascii="Arial" w:hAnsi="Arial" w:cs="Arial"/>
          <w:i/>
        </w:rPr>
        <w:t>Inserted</w:t>
      </w:r>
      <w:r w:rsidR="008430F6" w:rsidRPr="00E37385">
        <w:rPr>
          <w:rFonts w:ascii="Arial" w:hAnsi="Arial" w:cs="Arial"/>
        </w:rPr>
        <w:t xml:space="preserve"> status.</w:t>
      </w:r>
      <w:commentRangeEnd w:id="1902"/>
      <w:r w:rsidR="00B27247">
        <w:rPr>
          <w:rStyle w:val="CommentReference"/>
        </w:rPr>
        <w:commentReference w:id="1902"/>
      </w:r>
      <w:commentRangeEnd w:id="1903"/>
      <w:r w:rsidR="004C5765">
        <w:rPr>
          <w:rStyle w:val="CommentReference"/>
        </w:rPr>
        <w:commentReference w:id="1903"/>
      </w:r>
    </w:p>
    <w:p w14:paraId="34CBEC64" w14:textId="57694CBD" w:rsidR="008121B8" w:rsidRPr="00232FD9" w:rsidDel="00F53495" w:rsidRDefault="008121B8" w:rsidP="008121B8">
      <w:pPr>
        <w:rPr>
          <w:del w:id="1904" w:author="Anita Rendulić" w:date="2018-01-08T08:42:00Z"/>
        </w:rPr>
      </w:pPr>
    </w:p>
    <w:p w14:paraId="79C995CE" w14:textId="77777777" w:rsidR="007A274A" w:rsidRDefault="007A274A" w:rsidP="008430F6">
      <w:pPr>
        <w:rPr>
          <w:b/>
        </w:rPr>
      </w:pPr>
    </w:p>
    <w:p w14:paraId="0E387E04" w14:textId="77D9CE3B" w:rsidR="008121B8" w:rsidRPr="008D6C50" w:rsidRDefault="008121B8" w:rsidP="008430F6">
      <w:pPr>
        <w:rPr>
          <w:b/>
        </w:rPr>
      </w:pPr>
      <w:r w:rsidRPr="008D6C50">
        <w:rPr>
          <w:b/>
        </w:rPr>
        <w:t>Trigger</w:t>
      </w:r>
      <w:r w:rsidR="008430F6">
        <w:rPr>
          <w:b/>
        </w:rPr>
        <w:t>s</w:t>
      </w:r>
      <w:r w:rsidRPr="008D6C50">
        <w:rPr>
          <w:b/>
        </w:rPr>
        <w:t xml:space="preserve"> </w:t>
      </w:r>
    </w:p>
    <w:p w14:paraId="28471015" w14:textId="77777777" w:rsidR="008121B8" w:rsidRPr="00232FD9" w:rsidRDefault="008121B8" w:rsidP="008121B8"/>
    <w:p w14:paraId="15B74CB3" w14:textId="56D66495" w:rsidR="008430F6" w:rsidRDefault="008430F6" w:rsidP="008430F6">
      <w:pPr>
        <w:pStyle w:val="Arial12Bold"/>
        <w:spacing w:before="0" w:after="60"/>
        <w:rPr>
          <w:rFonts w:cs="Arial"/>
          <w:b w:val="0"/>
        </w:rPr>
      </w:pPr>
      <w:r w:rsidRPr="008D18FE">
        <w:rPr>
          <w:rFonts w:cs="Arial"/>
          <w:b w:val="0"/>
          <w:i/>
        </w:rPr>
        <w:t>Acquiring</w:t>
      </w:r>
      <w:r w:rsidRPr="008D18FE">
        <w:rPr>
          <w:rFonts w:cs="Arial"/>
          <w:b w:val="0"/>
        </w:rPr>
        <w:t xml:space="preserve"> module</w:t>
      </w:r>
      <w:r>
        <w:rPr>
          <w:rFonts w:cs="Arial"/>
          <w:b w:val="0"/>
        </w:rPr>
        <w:t xml:space="preserve"> &gt; </w:t>
      </w:r>
      <w:r w:rsidRPr="008D18FE">
        <w:rPr>
          <w:rFonts w:cs="Arial"/>
          <w:b w:val="0"/>
          <w:i/>
        </w:rPr>
        <w:t>Review 2</w:t>
      </w:r>
      <w:r>
        <w:rPr>
          <w:rFonts w:cs="Arial"/>
          <w:b w:val="0"/>
        </w:rPr>
        <w:t xml:space="preserve"> form &gt; </w:t>
      </w:r>
      <w:r w:rsidRPr="008D18FE">
        <w:rPr>
          <w:rFonts w:cs="Arial"/>
          <w:b w:val="0"/>
          <w:i/>
        </w:rPr>
        <w:t xml:space="preserve">Retailers </w:t>
      </w:r>
      <w:r>
        <w:rPr>
          <w:rFonts w:cs="Arial"/>
          <w:b w:val="0"/>
        </w:rPr>
        <w:t>level</w:t>
      </w:r>
    </w:p>
    <w:p w14:paraId="340627C0" w14:textId="79DD9958" w:rsidR="008430F6" w:rsidRPr="00FB52CE" w:rsidRDefault="008430F6" w:rsidP="008430F6">
      <w:pPr>
        <w:spacing w:after="240"/>
        <w:jc w:val="both"/>
        <w:rPr>
          <w:rFonts w:ascii="Arial" w:hAnsi="Arial" w:cs="Arial"/>
        </w:rPr>
      </w:pPr>
      <w:r>
        <w:rPr>
          <w:rFonts w:ascii="Arial" w:hAnsi="Arial" w:cs="Arial"/>
        </w:rPr>
        <w:t xml:space="preserve">Search first for retailer which you want to cancel, then click on </w:t>
      </w:r>
      <w:r w:rsidRPr="00FC5931">
        <w:rPr>
          <w:rFonts w:ascii="Arial" w:hAnsi="Arial" w:cs="Arial"/>
          <w:color w:val="FFFFFF" w:themeColor="background1"/>
          <w:highlight w:val="blue"/>
        </w:rPr>
        <w:t>Cancel retailer</w:t>
      </w:r>
      <w:r w:rsidRPr="00FC5931">
        <w:rPr>
          <w:rFonts w:ascii="Arial" w:hAnsi="Arial" w:cs="Arial"/>
          <w:i/>
          <w:color w:val="FFFFFF" w:themeColor="background1"/>
        </w:rPr>
        <w:t xml:space="preserve"> </w:t>
      </w:r>
      <w:r>
        <w:rPr>
          <w:rFonts w:ascii="Arial" w:hAnsi="Arial" w:cs="Arial"/>
        </w:rPr>
        <w:t>button:</w:t>
      </w:r>
      <w:r w:rsidRPr="00FB52CE">
        <w:rPr>
          <w:rFonts w:ascii="Arial" w:hAnsi="Arial" w:cs="Arial"/>
          <w:i/>
        </w:rPr>
        <w:t xml:space="preserve"> </w:t>
      </w:r>
    </w:p>
    <w:p w14:paraId="6B2FB77B" w14:textId="4550B06A" w:rsidR="008430F6" w:rsidRPr="00FB52CE" w:rsidRDefault="00F53495" w:rsidP="008430F6">
      <w:pPr>
        <w:rPr>
          <w:rFonts w:ascii="Arial" w:hAnsi="Arial" w:cs="Arial"/>
        </w:rPr>
      </w:pPr>
      <w:r>
        <w:rPr>
          <w:rFonts w:ascii="Arial" w:hAnsi="Arial" w:cs="Arial"/>
        </w:rPr>
        <w:t xml:space="preserve">          </w:t>
      </w:r>
      <w:r w:rsidR="003A33BC">
        <w:rPr>
          <w:rFonts w:ascii="Arial" w:hAnsi="Arial" w:cs="Arial"/>
          <w:noProof/>
          <w:lang w:val="sk-SK" w:eastAsia="sk-SK"/>
        </w:rPr>
        <w:drawing>
          <wp:inline distT="0" distB="0" distL="0" distR="0" wp14:anchorId="2DB1BE76" wp14:editId="37CDED40">
            <wp:extent cx="6400800" cy="21945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400800" cy="2194560"/>
                    </a:xfrm>
                    <a:prstGeom prst="rect">
                      <a:avLst/>
                    </a:prstGeom>
                    <a:noFill/>
                    <a:ln>
                      <a:noFill/>
                    </a:ln>
                  </pic:spPr>
                </pic:pic>
              </a:graphicData>
            </a:graphic>
          </wp:inline>
        </w:drawing>
      </w:r>
    </w:p>
    <w:p w14:paraId="08719E64" w14:textId="08BC5704" w:rsidR="008430F6" w:rsidRDefault="003850FB" w:rsidP="008430F6">
      <w:pPr>
        <w:spacing w:before="120" w:after="120"/>
        <w:rPr>
          <w:rFonts w:ascii="Arial" w:hAnsi="Arial" w:cs="Arial"/>
        </w:rPr>
      </w:pPr>
      <w:r>
        <w:rPr>
          <w:rFonts w:ascii="Arial" w:hAnsi="Arial" w:cs="Arial"/>
        </w:rPr>
        <w:t xml:space="preserve">Choose </w:t>
      </w:r>
      <w:r w:rsidR="00A73A98">
        <w:rPr>
          <w:rFonts w:ascii="Arial" w:hAnsi="Arial" w:cs="Arial"/>
        </w:rPr>
        <w:t xml:space="preserve">temporary or permanent </w:t>
      </w:r>
      <w:r w:rsidR="008430F6">
        <w:rPr>
          <w:rFonts w:ascii="Arial" w:hAnsi="Arial" w:cs="Arial"/>
        </w:rPr>
        <w:t>c</w:t>
      </w:r>
      <w:r w:rsidR="008430F6" w:rsidRPr="00FB52CE">
        <w:rPr>
          <w:rFonts w:ascii="Arial" w:hAnsi="Arial" w:cs="Arial"/>
        </w:rPr>
        <w:t>ancellation reason</w:t>
      </w:r>
      <w:r w:rsidR="00A73A98">
        <w:rPr>
          <w:rFonts w:ascii="Arial" w:hAnsi="Arial" w:cs="Arial"/>
        </w:rPr>
        <w:t>, and confirm your choice</w:t>
      </w:r>
      <w:r w:rsidR="0097228A">
        <w:rPr>
          <w:rFonts w:ascii="Arial" w:hAnsi="Arial" w:cs="Arial"/>
        </w:rPr>
        <w:t xml:space="preserve"> by </w:t>
      </w:r>
      <w:r w:rsidR="0097228A" w:rsidRPr="00B27247">
        <w:rPr>
          <w:rFonts w:ascii="Arial" w:hAnsi="Arial" w:cs="Arial"/>
          <w:i/>
        </w:rPr>
        <w:t>OK</w:t>
      </w:r>
      <w:r w:rsidR="0097228A">
        <w:rPr>
          <w:rFonts w:ascii="Arial" w:hAnsi="Arial" w:cs="Arial"/>
        </w:rPr>
        <w:t>:</w:t>
      </w:r>
      <w:r w:rsidR="008430F6" w:rsidRPr="00FB52CE">
        <w:rPr>
          <w:rFonts w:ascii="Arial" w:hAnsi="Arial" w:cs="Arial"/>
        </w:rPr>
        <w:t xml:space="preserve"> </w:t>
      </w:r>
    </w:p>
    <w:p w14:paraId="70E00812" w14:textId="3C62E349" w:rsidR="007A274A" w:rsidRDefault="008A26DD" w:rsidP="007A274A">
      <w:pPr>
        <w:spacing w:before="120" w:after="120"/>
        <w:rPr>
          <w:rFonts w:ascii="Arial" w:hAnsi="Arial" w:cs="Arial"/>
        </w:rPr>
      </w:pPr>
      <w:r>
        <w:rPr>
          <w:rFonts w:ascii="Arial" w:hAnsi="Arial" w:cs="Arial"/>
        </w:rPr>
        <w:t xml:space="preserve">                         </w:t>
      </w:r>
      <w:r w:rsidR="005837C9">
        <w:rPr>
          <w:rFonts w:ascii="Arial" w:hAnsi="Arial" w:cs="Arial"/>
          <w:noProof/>
          <w:lang w:val="sk-SK" w:eastAsia="sk-SK"/>
        </w:rPr>
        <w:drawing>
          <wp:inline distT="0" distB="0" distL="0" distR="0" wp14:anchorId="465FFAF7" wp14:editId="29A6F079">
            <wp:extent cx="6363970" cy="15144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63970" cy="1514475"/>
                    </a:xfrm>
                    <a:prstGeom prst="rect">
                      <a:avLst/>
                    </a:prstGeom>
                    <a:noFill/>
                    <a:ln>
                      <a:noFill/>
                    </a:ln>
                  </pic:spPr>
                </pic:pic>
              </a:graphicData>
            </a:graphic>
          </wp:inline>
        </w:drawing>
      </w:r>
    </w:p>
    <w:p w14:paraId="774B57C5" w14:textId="15BA64D8" w:rsidR="008430F6" w:rsidRDefault="008430F6" w:rsidP="00B27247">
      <w:pPr>
        <w:spacing w:before="120" w:after="120"/>
        <w:jc w:val="both"/>
        <w:rPr>
          <w:rFonts w:ascii="Arial" w:hAnsi="Arial" w:cs="Arial"/>
        </w:rPr>
      </w:pPr>
      <w:r w:rsidRPr="00FB52CE">
        <w:rPr>
          <w:rFonts w:ascii="Arial" w:hAnsi="Arial" w:cs="Arial"/>
        </w:rPr>
        <w:t xml:space="preserve">List of </w:t>
      </w:r>
      <w:r>
        <w:rPr>
          <w:rFonts w:ascii="Arial" w:hAnsi="Arial" w:cs="Arial"/>
        </w:rPr>
        <w:t xml:space="preserve">automatically </w:t>
      </w:r>
      <w:r w:rsidRPr="00FB52CE">
        <w:rPr>
          <w:rFonts w:ascii="Arial" w:hAnsi="Arial" w:cs="Arial"/>
        </w:rPr>
        <w:t xml:space="preserve">deactivated terminals </w:t>
      </w:r>
      <w:r w:rsidR="007C42E1">
        <w:rPr>
          <w:rFonts w:ascii="Arial" w:hAnsi="Arial" w:cs="Arial"/>
        </w:rPr>
        <w:t xml:space="preserve">of that retailer </w:t>
      </w:r>
      <w:r w:rsidRPr="00FB52CE">
        <w:rPr>
          <w:rFonts w:ascii="Arial" w:hAnsi="Arial" w:cs="Arial"/>
        </w:rPr>
        <w:t>will be provided</w:t>
      </w:r>
      <w:r w:rsidR="007C42E1">
        <w:rPr>
          <w:rFonts w:ascii="Arial" w:hAnsi="Arial" w:cs="Arial"/>
        </w:rPr>
        <w:t xml:space="preserve"> to user in pop-up window on the screen</w:t>
      </w:r>
      <w:r w:rsidRPr="00FB52CE">
        <w:rPr>
          <w:rFonts w:ascii="Arial" w:hAnsi="Arial" w:cs="Arial"/>
        </w:rPr>
        <w:t xml:space="preserve">. </w:t>
      </w:r>
    </w:p>
    <w:p w14:paraId="2ABB6306" w14:textId="6353DC58" w:rsidR="005837C9" w:rsidRDefault="005837C9" w:rsidP="00B27247">
      <w:pPr>
        <w:spacing w:before="120" w:after="120"/>
        <w:jc w:val="both"/>
        <w:rPr>
          <w:rFonts w:ascii="Arial" w:hAnsi="Arial" w:cs="Arial"/>
        </w:rPr>
      </w:pPr>
    </w:p>
    <w:p w14:paraId="233902ED" w14:textId="03A7C4AE" w:rsidR="005837C9" w:rsidRPr="0024028F" w:rsidRDefault="005837C9" w:rsidP="00B27247">
      <w:pPr>
        <w:spacing w:before="120" w:after="120"/>
        <w:jc w:val="both"/>
        <w:rPr>
          <w:rFonts w:ascii="Arial" w:hAnsi="Arial" w:cs="Arial"/>
        </w:rPr>
      </w:pPr>
      <w:r>
        <w:rPr>
          <w:rFonts w:ascii="Arial" w:hAnsi="Arial" w:cs="Arial"/>
          <w:noProof/>
          <w:lang w:val="sk-SK" w:eastAsia="sk-SK"/>
        </w:rPr>
        <w:lastRenderedPageBreak/>
        <w:drawing>
          <wp:inline distT="0" distB="0" distL="0" distR="0" wp14:anchorId="08D17D6C" wp14:editId="0BD4F42B">
            <wp:extent cx="6356985" cy="1770380"/>
            <wp:effectExtent l="0" t="0" r="5715"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56985" cy="1770380"/>
                    </a:xfrm>
                    <a:prstGeom prst="rect">
                      <a:avLst/>
                    </a:prstGeom>
                    <a:noFill/>
                    <a:ln>
                      <a:noFill/>
                    </a:ln>
                  </pic:spPr>
                </pic:pic>
              </a:graphicData>
            </a:graphic>
          </wp:inline>
        </w:drawing>
      </w:r>
    </w:p>
    <w:p w14:paraId="0C835F91" w14:textId="77777777" w:rsidR="007A274A" w:rsidRDefault="007A274A" w:rsidP="008121B8"/>
    <w:p w14:paraId="33335BA1" w14:textId="03BED269" w:rsidR="008121B8" w:rsidRPr="00A73A98" w:rsidRDefault="008121B8" w:rsidP="00A73A98">
      <w:pPr>
        <w:spacing w:after="120"/>
        <w:rPr>
          <w:b/>
        </w:rPr>
      </w:pPr>
      <w:r w:rsidRPr="008D6C50">
        <w:rPr>
          <w:b/>
        </w:rPr>
        <w:t xml:space="preserve">Business </w:t>
      </w:r>
      <w:r w:rsidR="00E37385">
        <w:rPr>
          <w:b/>
        </w:rPr>
        <w:t xml:space="preserve">&amp; system </w:t>
      </w:r>
      <w:r w:rsidRPr="008D6C50">
        <w:rPr>
          <w:b/>
        </w:rPr>
        <w:t xml:space="preserve">rules </w:t>
      </w:r>
    </w:p>
    <w:p w14:paraId="6E0E96D3" w14:textId="77777777" w:rsidR="00F91F46" w:rsidRDefault="00F91F46" w:rsidP="00983BC4">
      <w:pPr>
        <w:pStyle w:val="ListParagraph"/>
        <w:numPr>
          <w:ilvl w:val="1"/>
          <w:numId w:val="21"/>
        </w:numPr>
        <w:spacing w:after="40" w:line="259" w:lineRule="auto"/>
        <w:contextualSpacing/>
        <w:jc w:val="both"/>
        <w:rPr>
          <w:rFonts w:ascii="Arial" w:hAnsi="Arial" w:cs="Arial"/>
        </w:rPr>
      </w:pPr>
      <w:r>
        <w:rPr>
          <w:rFonts w:ascii="Arial" w:hAnsi="Arial" w:cs="Arial"/>
        </w:rPr>
        <w:t xml:space="preserve">temporary cancellation: </w:t>
      </w:r>
    </w:p>
    <w:p w14:paraId="6B911039" w14:textId="10F074F5" w:rsidR="008430F6" w:rsidRPr="00B27247" w:rsidRDefault="00F53495" w:rsidP="00B27247">
      <w:pPr>
        <w:spacing w:after="40"/>
        <w:contextualSpacing/>
        <w:jc w:val="both"/>
        <w:rPr>
          <w:rFonts w:ascii="Arial" w:hAnsi="Arial" w:cs="Arial"/>
        </w:rPr>
      </w:pPr>
      <w:r>
        <w:rPr>
          <w:rFonts w:ascii="Arial" w:hAnsi="Arial" w:cs="Arial"/>
        </w:rPr>
        <w:t xml:space="preserve">                      </w:t>
      </w:r>
      <w:r w:rsidR="00F91F46" w:rsidRPr="00B27247">
        <w:rPr>
          <w:rFonts w:ascii="Arial" w:hAnsi="Arial" w:cs="Arial"/>
        </w:rPr>
        <w:t xml:space="preserve">- </w:t>
      </w:r>
      <w:proofErr w:type="gramStart"/>
      <w:r w:rsidR="008430F6" w:rsidRPr="00B27247">
        <w:rPr>
          <w:rFonts w:ascii="Arial" w:hAnsi="Arial" w:cs="Arial"/>
        </w:rPr>
        <w:t>retailer</w:t>
      </w:r>
      <w:proofErr w:type="gramEnd"/>
      <w:r w:rsidR="008430F6" w:rsidRPr="00B27247">
        <w:rPr>
          <w:rFonts w:ascii="Arial" w:hAnsi="Arial" w:cs="Arial"/>
        </w:rPr>
        <w:t xml:space="preserve"> status will be changed to </w:t>
      </w:r>
      <w:r w:rsidR="008430F6" w:rsidRPr="00B27247">
        <w:rPr>
          <w:rFonts w:ascii="Arial" w:hAnsi="Arial" w:cs="Arial"/>
          <w:i/>
        </w:rPr>
        <w:t>Canceled</w:t>
      </w:r>
      <w:r w:rsidR="008430F6" w:rsidRPr="00B27247">
        <w:rPr>
          <w:rFonts w:ascii="Arial" w:hAnsi="Arial" w:cs="Arial"/>
        </w:rPr>
        <w:t>,</w:t>
      </w:r>
    </w:p>
    <w:p w14:paraId="537ED62D" w14:textId="5F5BABAF" w:rsidR="00F91F46" w:rsidRDefault="00F53495" w:rsidP="00B27247">
      <w:pPr>
        <w:autoSpaceDE w:val="0"/>
        <w:autoSpaceDN w:val="0"/>
        <w:adjustRightInd w:val="0"/>
        <w:rPr>
          <w:rFonts w:ascii="Arial" w:hAnsi="Arial" w:cs="Arial"/>
          <w:color w:val="000000"/>
          <w:lang w:val="hr-HR"/>
        </w:rPr>
      </w:pPr>
      <w:r>
        <w:rPr>
          <w:rFonts w:ascii="Arial" w:hAnsi="Arial" w:cs="Arial"/>
          <w:color w:val="000000"/>
          <w:lang w:val="hr-HR"/>
        </w:rPr>
        <w:t xml:space="preserve">                      </w:t>
      </w:r>
      <w:r w:rsidR="00F91F46">
        <w:rPr>
          <w:rFonts w:ascii="Arial" w:hAnsi="Arial" w:cs="Arial"/>
          <w:color w:val="000000"/>
          <w:lang w:val="hr-HR"/>
        </w:rPr>
        <w:t>- related terminal with status 3 (</w:t>
      </w:r>
      <w:r w:rsidR="00F91F46" w:rsidRPr="00B27247">
        <w:rPr>
          <w:rFonts w:ascii="Arial" w:hAnsi="Arial" w:cs="Arial"/>
          <w:i/>
          <w:color w:val="000000"/>
          <w:lang w:val="hr-HR"/>
        </w:rPr>
        <w:t>Installed</w:t>
      </w:r>
      <w:r w:rsidR="00F91F46">
        <w:rPr>
          <w:rFonts w:ascii="Arial" w:hAnsi="Arial" w:cs="Arial"/>
          <w:color w:val="000000"/>
          <w:lang w:val="hr-HR"/>
        </w:rPr>
        <w:t>) will be moved to status C (</w:t>
      </w:r>
      <w:r w:rsidR="00F91F46" w:rsidRPr="00B27247">
        <w:rPr>
          <w:rFonts w:ascii="Arial" w:hAnsi="Arial" w:cs="Arial"/>
          <w:i/>
          <w:color w:val="000000"/>
          <w:lang w:val="en-GB"/>
        </w:rPr>
        <w:t>C</w:t>
      </w:r>
      <w:r w:rsidR="00F91F46" w:rsidRPr="00B27247">
        <w:rPr>
          <w:rFonts w:ascii="Arial" w:hAnsi="Arial" w:cs="Arial"/>
          <w:i/>
          <w:color w:val="000000"/>
          <w:lang w:val="hr-HR"/>
        </w:rPr>
        <w:t>ancelled</w:t>
      </w:r>
      <w:r w:rsidR="00F91F46">
        <w:rPr>
          <w:rFonts w:ascii="Arial" w:hAnsi="Arial" w:cs="Arial"/>
          <w:color w:val="000000"/>
          <w:lang w:val="hr-HR"/>
        </w:rPr>
        <w:t>),</w:t>
      </w:r>
    </w:p>
    <w:p w14:paraId="5A714FD3" w14:textId="43F34151" w:rsidR="00F91F46" w:rsidRDefault="00F53495" w:rsidP="00B27247">
      <w:pPr>
        <w:autoSpaceDE w:val="0"/>
        <w:autoSpaceDN w:val="0"/>
        <w:adjustRightInd w:val="0"/>
        <w:rPr>
          <w:rFonts w:ascii="Arial" w:hAnsi="Arial" w:cs="Arial"/>
          <w:color w:val="000000"/>
          <w:lang w:val="hr-HR"/>
        </w:rPr>
      </w:pPr>
      <w:r>
        <w:rPr>
          <w:rFonts w:ascii="Arial" w:hAnsi="Arial" w:cs="Arial"/>
          <w:color w:val="000000"/>
          <w:lang w:val="hr-HR"/>
        </w:rPr>
        <w:t xml:space="preserve">                      </w:t>
      </w:r>
      <w:r w:rsidR="00F91F46">
        <w:rPr>
          <w:rFonts w:ascii="Arial" w:hAnsi="Arial" w:cs="Arial"/>
          <w:color w:val="000000"/>
          <w:lang w:val="hr-HR"/>
        </w:rPr>
        <w:t>- related terminal</w:t>
      </w:r>
      <w:r w:rsidR="00F91F46" w:rsidRPr="00B27247">
        <w:rPr>
          <w:rFonts w:ascii="Arial" w:hAnsi="Arial" w:cs="Arial"/>
          <w:color w:val="000000"/>
          <w:lang w:val="hr-HR"/>
        </w:rPr>
        <w:t xml:space="preserve"> with all othe</w:t>
      </w:r>
      <w:r w:rsidR="00F91F46">
        <w:rPr>
          <w:rFonts w:ascii="Arial" w:hAnsi="Arial" w:cs="Arial"/>
          <w:color w:val="000000"/>
          <w:lang w:val="hr-HR"/>
        </w:rPr>
        <w:t>r statuses will be moved to D (</w:t>
      </w:r>
      <w:r w:rsidR="00F91F46" w:rsidRPr="00B27247">
        <w:rPr>
          <w:rFonts w:ascii="Arial" w:hAnsi="Arial" w:cs="Arial"/>
          <w:i/>
          <w:color w:val="000000"/>
          <w:lang w:val="hr-HR"/>
        </w:rPr>
        <w:t>De-Installed</w:t>
      </w:r>
      <w:r w:rsidR="00F91F46">
        <w:rPr>
          <w:rFonts w:ascii="Arial" w:hAnsi="Arial" w:cs="Arial"/>
          <w:color w:val="000000"/>
          <w:lang w:val="hr-HR"/>
        </w:rPr>
        <w:t>)</w:t>
      </w:r>
    </w:p>
    <w:p w14:paraId="452B0672" w14:textId="25A79ACE" w:rsidR="00F91F46" w:rsidRPr="00B27247" w:rsidRDefault="00F53495" w:rsidP="00B27247">
      <w:pPr>
        <w:autoSpaceDE w:val="0"/>
        <w:autoSpaceDN w:val="0"/>
        <w:adjustRightInd w:val="0"/>
        <w:rPr>
          <w:rFonts w:ascii="Arial" w:hAnsi="Arial" w:cs="Arial"/>
          <w:color w:val="000000"/>
          <w:lang w:val="hr-HR"/>
        </w:rPr>
      </w:pPr>
      <w:r>
        <w:rPr>
          <w:rFonts w:ascii="Arial" w:hAnsi="Arial" w:cs="Arial"/>
          <w:color w:val="000000"/>
          <w:lang w:val="hr-HR"/>
        </w:rPr>
        <w:t xml:space="preserve">                      </w:t>
      </w:r>
      <w:r w:rsidR="00F91F46">
        <w:rPr>
          <w:rFonts w:ascii="Arial" w:hAnsi="Arial" w:cs="Arial"/>
          <w:color w:val="000000"/>
          <w:lang w:val="hr-HR"/>
        </w:rPr>
        <w:t>- i</w:t>
      </w:r>
      <w:r w:rsidR="00F91F46" w:rsidRPr="00B27247">
        <w:rPr>
          <w:rFonts w:ascii="Arial" w:hAnsi="Arial" w:cs="Arial"/>
          <w:color w:val="000000"/>
          <w:lang w:val="hr-HR"/>
        </w:rPr>
        <w:t>n case of re-activation</w:t>
      </w:r>
      <w:r w:rsidR="00F91F46">
        <w:rPr>
          <w:rFonts w:ascii="Arial" w:hAnsi="Arial" w:cs="Arial"/>
          <w:color w:val="000000"/>
          <w:lang w:val="hr-HR"/>
        </w:rPr>
        <w:t>,</w:t>
      </w:r>
      <w:r w:rsidR="00F91F46" w:rsidRPr="00B27247">
        <w:rPr>
          <w:rFonts w:ascii="Arial" w:hAnsi="Arial" w:cs="Arial"/>
          <w:color w:val="000000"/>
          <w:lang w:val="hr-HR"/>
        </w:rPr>
        <w:t xml:space="preserve"> only status C will be re-activated </w:t>
      </w:r>
      <w:r w:rsidR="00F91F46">
        <w:rPr>
          <w:rFonts w:ascii="Arial" w:hAnsi="Arial" w:cs="Arial"/>
          <w:color w:val="000000"/>
          <w:lang w:val="hr-HR"/>
        </w:rPr>
        <w:t>to 3</w:t>
      </w:r>
    </w:p>
    <w:p w14:paraId="6D0726D7" w14:textId="77777777" w:rsidR="00F91F46" w:rsidRDefault="00F91F46" w:rsidP="00B27247">
      <w:pPr>
        <w:pStyle w:val="ListParagraph"/>
        <w:numPr>
          <w:ilvl w:val="1"/>
          <w:numId w:val="21"/>
        </w:numPr>
        <w:autoSpaceDE w:val="0"/>
        <w:autoSpaceDN w:val="0"/>
        <w:adjustRightInd w:val="0"/>
        <w:rPr>
          <w:rFonts w:ascii="Arial" w:hAnsi="Arial" w:cs="Arial"/>
          <w:color w:val="000000"/>
          <w:lang w:val="hr-HR"/>
        </w:rPr>
      </w:pPr>
      <w:r w:rsidRPr="00F91F46">
        <w:rPr>
          <w:rFonts w:ascii="Arial" w:hAnsi="Arial" w:cs="Arial"/>
          <w:color w:val="000000"/>
          <w:lang w:val="en-GB"/>
        </w:rPr>
        <w:t>perm</w:t>
      </w:r>
      <w:r w:rsidRPr="00B27247">
        <w:rPr>
          <w:rFonts w:ascii="Arial" w:hAnsi="Arial" w:cs="Arial"/>
          <w:color w:val="000000"/>
          <w:lang w:val="hr-HR"/>
        </w:rPr>
        <w:t>anent cancellation:</w:t>
      </w:r>
      <w:r w:rsidRPr="00F91F46">
        <w:rPr>
          <w:rFonts w:ascii="Arial" w:hAnsi="Arial" w:cs="Arial"/>
          <w:color w:val="000000"/>
          <w:lang w:val="hr-HR"/>
        </w:rPr>
        <w:t xml:space="preserve"> </w:t>
      </w:r>
    </w:p>
    <w:p w14:paraId="1EA32C04" w14:textId="721426CC" w:rsidR="00F91F46" w:rsidRPr="00B27247" w:rsidRDefault="00F53495" w:rsidP="00B27247">
      <w:pPr>
        <w:autoSpaceDE w:val="0"/>
        <w:autoSpaceDN w:val="0"/>
        <w:adjustRightInd w:val="0"/>
        <w:ind w:left="1080"/>
        <w:rPr>
          <w:rFonts w:ascii="Arial" w:hAnsi="Arial" w:cs="Arial"/>
          <w:color w:val="000000"/>
          <w:lang w:val="hr-HR"/>
        </w:rPr>
      </w:pPr>
      <w:r>
        <w:rPr>
          <w:rFonts w:ascii="Arial" w:hAnsi="Arial" w:cs="Arial"/>
          <w:color w:val="000000"/>
          <w:lang w:val="hr-HR"/>
        </w:rPr>
        <w:t xml:space="preserve">      </w:t>
      </w:r>
      <w:r w:rsidR="00F91F46" w:rsidRPr="00B27247">
        <w:rPr>
          <w:rFonts w:ascii="Arial" w:hAnsi="Arial" w:cs="Arial"/>
          <w:color w:val="000000"/>
          <w:lang w:val="hr-HR"/>
        </w:rPr>
        <w:t xml:space="preserve">- all </w:t>
      </w:r>
      <w:r w:rsidR="002C216D" w:rsidRPr="00B27247">
        <w:rPr>
          <w:rFonts w:ascii="Arial" w:hAnsi="Arial" w:cs="Arial"/>
          <w:color w:val="000000"/>
          <w:lang w:val="hr-HR"/>
        </w:rPr>
        <w:t xml:space="preserve">related </w:t>
      </w:r>
      <w:r w:rsidR="00F91F46" w:rsidRPr="00B27247">
        <w:rPr>
          <w:rFonts w:ascii="Arial" w:hAnsi="Arial" w:cs="Arial"/>
          <w:color w:val="000000"/>
          <w:lang w:val="hr-HR"/>
        </w:rPr>
        <w:t>terminals wi</w:t>
      </w:r>
      <w:r w:rsidR="002C216D" w:rsidRPr="00B27247">
        <w:rPr>
          <w:rFonts w:ascii="Arial" w:hAnsi="Arial" w:cs="Arial"/>
          <w:color w:val="000000"/>
          <w:lang w:val="hr-HR"/>
        </w:rPr>
        <w:t>ll be moved to D (</w:t>
      </w:r>
      <w:r w:rsidR="002C216D" w:rsidRPr="00B27247">
        <w:rPr>
          <w:rFonts w:ascii="Arial" w:hAnsi="Arial" w:cs="Arial"/>
          <w:i/>
          <w:color w:val="000000"/>
          <w:lang w:val="hr-HR"/>
        </w:rPr>
        <w:t>De-Installed</w:t>
      </w:r>
      <w:r w:rsidR="002C216D" w:rsidRPr="00B27247">
        <w:rPr>
          <w:rFonts w:ascii="Arial" w:hAnsi="Arial" w:cs="Arial"/>
          <w:color w:val="000000"/>
          <w:lang w:val="hr-HR"/>
        </w:rPr>
        <w:t>)</w:t>
      </w:r>
      <w:r w:rsidR="00F91F46" w:rsidRPr="00B27247">
        <w:rPr>
          <w:rFonts w:ascii="Arial" w:hAnsi="Arial" w:cs="Arial"/>
          <w:color w:val="000000"/>
          <w:lang w:val="hr-HR"/>
        </w:rPr>
        <w:t xml:space="preserve"> </w:t>
      </w:r>
    </w:p>
    <w:p w14:paraId="74DC5ECE" w14:textId="0E2A4390" w:rsidR="00F91F46" w:rsidRPr="00F91F46" w:rsidRDefault="002C216D" w:rsidP="00B27247">
      <w:pPr>
        <w:pStyle w:val="ListParagraph"/>
        <w:numPr>
          <w:ilvl w:val="1"/>
          <w:numId w:val="21"/>
        </w:numPr>
        <w:ind w:right="729"/>
        <w:jc w:val="both"/>
        <w:rPr>
          <w:rFonts w:ascii="Arial" w:hAnsi="Arial" w:cs="Arial"/>
          <w:color w:val="000000"/>
          <w:lang w:val="en-GB"/>
        </w:rPr>
      </w:pPr>
      <w:r>
        <w:rPr>
          <w:rFonts w:ascii="Arial" w:hAnsi="Arial" w:cs="Arial"/>
          <w:color w:val="000000"/>
          <w:lang w:val="en-GB"/>
        </w:rPr>
        <w:t>i</w:t>
      </w:r>
      <w:r w:rsidR="00F91F46" w:rsidRPr="00F91F46">
        <w:rPr>
          <w:rFonts w:ascii="Arial" w:hAnsi="Arial" w:cs="Arial"/>
          <w:color w:val="000000"/>
          <w:lang w:val="en-GB"/>
        </w:rPr>
        <w:t xml:space="preserve">n both </w:t>
      </w:r>
      <w:r w:rsidR="00655FF3">
        <w:rPr>
          <w:rFonts w:ascii="Arial" w:hAnsi="Arial" w:cs="Arial"/>
          <w:color w:val="000000"/>
          <w:lang w:val="en-GB"/>
        </w:rPr>
        <w:t xml:space="preserve">cancellation </w:t>
      </w:r>
      <w:r w:rsidR="00F91F46" w:rsidRPr="00F91F46">
        <w:rPr>
          <w:rFonts w:ascii="Arial" w:hAnsi="Arial" w:cs="Arial"/>
          <w:color w:val="000000"/>
          <w:lang w:val="en-GB"/>
        </w:rPr>
        <w:t>cases</w:t>
      </w:r>
      <w:r w:rsidR="00655FF3">
        <w:rPr>
          <w:rFonts w:ascii="Arial" w:hAnsi="Arial" w:cs="Arial"/>
          <w:color w:val="000000"/>
          <w:lang w:val="en-GB"/>
        </w:rPr>
        <w:t>,</w:t>
      </w:r>
      <w:r w:rsidR="00F91F46" w:rsidRPr="00F91F46">
        <w:rPr>
          <w:rFonts w:ascii="Arial" w:hAnsi="Arial" w:cs="Arial"/>
          <w:color w:val="000000"/>
          <w:lang w:val="en-GB"/>
        </w:rPr>
        <w:t xml:space="preserve"> previous product</w:t>
      </w:r>
      <w:r w:rsidR="00655FF3">
        <w:rPr>
          <w:rFonts w:ascii="Arial" w:hAnsi="Arial" w:cs="Arial"/>
          <w:color w:val="000000"/>
          <w:lang w:val="en-GB"/>
        </w:rPr>
        <w:t>(s) is cancelled (</w:t>
      </w:r>
      <w:r w:rsidR="00655FF3" w:rsidRPr="00B27247">
        <w:rPr>
          <w:rFonts w:ascii="Arial" w:hAnsi="Arial" w:cs="Arial"/>
          <w:i/>
          <w:color w:val="000000"/>
          <w:lang w:val="en-GB"/>
        </w:rPr>
        <w:t>Inactive</w:t>
      </w:r>
      <w:r w:rsidR="00655FF3">
        <w:rPr>
          <w:rFonts w:ascii="Arial" w:hAnsi="Arial" w:cs="Arial"/>
          <w:color w:val="000000"/>
          <w:lang w:val="en-GB"/>
        </w:rPr>
        <w:t xml:space="preserve">) and will not </w:t>
      </w:r>
      <w:r w:rsidR="00F91F46" w:rsidRPr="00F91F46">
        <w:rPr>
          <w:rFonts w:ascii="Arial" w:hAnsi="Arial" w:cs="Arial"/>
          <w:color w:val="000000"/>
          <w:lang w:val="en-GB"/>
        </w:rPr>
        <w:t>be reverted automatically in case of re-activation (</w:t>
      </w:r>
      <w:r w:rsidR="00F91F46" w:rsidRPr="00F91F46">
        <w:rPr>
          <w:rFonts w:ascii="Arial" w:hAnsi="Arial" w:cs="Arial"/>
          <w:color w:val="000000"/>
          <w:lang w:val="hr-HR"/>
        </w:rPr>
        <w:t>levelup</w:t>
      </w:r>
      <w:r w:rsidR="00E5111E">
        <w:rPr>
          <w:rFonts w:ascii="Arial" w:hAnsi="Arial" w:cs="Arial"/>
          <w:color w:val="000000"/>
          <w:lang w:val="en-GB"/>
        </w:rPr>
        <w:t xml:space="preserve"> product will be used as</w:t>
      </w:r>
      <w:r w:rsidR="00F91F46" w:rsidRPr="00F91F46">
        <w:rPr>
          <w:rFonts w:ascii="Arial" w:hAnsi="Arial" w:cs="Arial"/>
          <w:color w:val="000000"/>
          <w:lang w:val="en-GB"/>
        </w:rPr>
        <w:t xml:space="preserve"> reference)</w:t>
      </w:r>
      <w:r w:rsidR="00655FF3">
        <w:rPr>
          <w:rFonts w:ascii="Arial" w:hAnsi="Arial" w:cs="Arial"/>
          <w:color w:val="000000"/>
          <w:lang w:val="en-GB"/>
        </w:rPr>
        <w:t>,</w:t>
      </w:r>
    </w:p>
    <w:p w14:paraId="6200714F" w14:textId="77777777" w:rsidR="008430F6" w:rsidRPr="00B27247" w:rsidRDefault="008430F6">
      <w:pPr>
        <w:pStyle w:val="ListParagraph"/>
        <w:numPr>
          <w:ilvl w:val="1"/>
          <w:numId w:val="21"/>
        </w:numPr>
        <w:spacing w:after="40" w:line="259" w:lineRule="auto"/>
        <w:contextualSpacing/>
        <w:jc w:val="both"/>
        <w:rPr>
          <w:rFonts w:ascii="Arial" w:hAnsi="Arial" w:cs="Arial"/>
        </w:rPr>
      </w:pPr>
      <w:r w:rsidRPr="00B27247">
        <w:rPr>
          <w:rFonts w:ascii="Arial" w:hAnsi="Arial" w:cs="Arial"/>
        </w:rPr>
        <w:t>all changes have been logged,</w:t>
      </w:r>
    </w:p>
    <w:p w14:paraId="4607C422" w14:textId="26AEC15C" w:rsidR="008430F6" w:rsidRDefault="008430F6" w:rsidP="00983BC4">
      <w:pPr>
        <w:pStyle w:val="ListParagraph"/>
        <w:numPr>
          <w:ilvl w:val="1"/>
          <w:numId w:val="21"/>
        </w:numPr>
        <w:spacing w:after="40" w:line="259" w:lineRule="auto"/>
        <w:contextualSpacing/>
        <w:jc w:val="both"/>
        <w:rPr>
          <w:rFonts w:ascii="Arial" w:hAnsi="Arial" w:cs="Arial"/>
        </w:rPr>
      </w:pPr>
      <w:proofErr w:type="gramStart"/>
      <w:r w:rsidRPr="000756D1">
        <w:rPr>
          <w:rFonts w:ascii="Arial" w:hAnsi="Arial" w:cs="Arial"/>
        </w:rPr>
        <w:t>all</w:t>
      </w:r>
      <w:proofErr w:type="gramEnd"/>
      <w:r w:rsidRPr="000756D1">
        <w:rPr>
          <w:rFonts w:ascii="Arial" w:hAnsi="Arial" w:cs="Arial"/>
        </w:rPr>
        <w:t xml:space="preserve"> transactions imported after retailer cancellation will be rejected</w:t>
      </w:r>
      <w:r w:rsidR="00F53495">
        <w:rPr>
          <w:rFonts w:ascii="Arial" w:hAnsi="Arial" w:cs="Arial"/>
        </w:rPr>
        <w:t xml:space="preserve"> (unprocessed</w:t>
      </w:r>
      <w:r w:rsidRPr="000756D1">
        <w:rPr>
          <w:rFonts w:ascii="Arial" w:hAnsi="Arial" w:cs="Arial"/>
        </w:rPr>
        <w:t>)</w:t>
      </w:r>
      <w:r w:rsidR="000119CE">
        <w:rPr>
          <w:rFonts w:ascii="Arial" w:hAnsi="Arial" w:cs="Arial"/>
        </w:rPr>
        <w:t>.</w:t>
      </w:r>
      <w:r w:rsidRPr="000756D1">
        <w:rPr>
          <w:rFonts w:ascii="Arial" w:hAnsi="Arial" w:cs="Arial"/>
        </w:rPr>
        <w:t xml:space="preserve"> </w:t>
      </w:r>
    </w:p>
    <w:p w14:paraId="7EA7B64F" w14:textId="316FFD09" w:rsidR="00DA6B2B" w:rsidRPr="000756D1" w:rsidRDefault="000119CE" w:rsidP="00B27247">
      <w:pPr>
        <w:pStyle w:val="ListParagraph"/>
        <w:rPr>
          <w:szCs w:val="22"/>
        </w:rPr>
      </w:pPr>
      <w:r>
        <w:rPr>
          <w:rFonts w:ascii="Arial" w:hAnsi="Arial" w:cs="Arial"/>
        </w:rPr>
        <w:t>C</w:t>
      </w:r>
      <w:r w:rsidRPr="000119CE">
        <w:rPr>
          <w:rFonts w:ascii="Arial" w:hAnsi="Arial" w:cs="Arial"/>
        </w:rPr>
        <w:t xml:space="preserve">ancellation of </w:t>
      </w:r>
      <w:r>
        <w:t>r</w:t>
      </w:r>
      <w:r w:rsidR="007C53A1">
        <w:t xml:space="preserve">etailer will be propagated automatically to the </w:t>
      </w:r>
      <w:proofErr w:type="spellStart"/>
      <w:r w:rsidR="000A3798">
        <w:t>authorisation</w:t>
      </w:r>
      <w:proofErr w:type="spellEnd"/>
      <w:r w:rsidR="000A3798">
        <w:t xml:space="preserve"> system</w:t>
      </w:r>
      <w:r w:rsidR="00223E5B">
        <w:t xml:space="preserve"> (retailer </w:t>
      </w:r>
      <w:r w:rsidR="00223E5B" w:rsidRPr="000756D1">
        <w:t>changes synchronized to B24 in real-time manner or 15 minute intervals</w:t>
      </w:r>
      <w:r w:rsidR="00223E5B">
        <w:t>).</w:t>
      </w:r>
    </w:p>
    <w:p w14:paraId="6445D9E6" w14:textId="65052A85" w:rsidR="00DA6B2B" w:rsidRDefault="00DA6B2B" w:rsidP="00B27247">
      <w:pPr>
        <w:spacing w:after="40" w:line="256" w:lineRule="auto"/>
        <w:ind w:left="1080"/>
        <w:contextualSpacing/>
        <w:jc w:val="both"/>
      </w:pPr>
    </w:p>
    <w:p w14:paraId="123D1E2A" w14:textId="77777777" w:rsidR="00DA6B2B" w:rsidRDefault="00DA6B2B" w:rsidP="00B27247">
      <w:pPr>
        <w:spacing w:after="40" w:line="256" w:lineRule="auto"/>
        <w:ind w:left="1080"/>
        <w:contextualSpacing/>
        <w:jc w:val="both"/>
      </w:pPr>
    </w:p>
    <w:p w14:paraId="48C600FB" w14:textId="77777777" w:rsidR="00DA6B2B" w:rsidRDefault="00DA6B2B" w:rsidP="00B27247">
      <w:pPr>
        <w:ind w:left="1080"/>
      </w:pPr>
    </w:p>
    <w:p w14:paraId="1ACE7490" w14:textId="50FFAA44" w:rsidR="00C4278E" w:rsidRPr="004B1212" w:rsidRDefault="00C4278E" w:rsidP="00C4278E">
      <w:pPr>
        <w:pStyle w:val="Heading1"/>
        <w:rPr>
          <w:color w:val="auto"/>
          <w:sz w:val="24"/>
          <w:szCs w:val="24"/>
        </w:rPr>
      </w:pPr>
      <w:bookmarkStart w:id="1905" w:name="_Toc506563215"/>
      <w:r>
        <w:rPr>
          <w:color w:val="auto"/>
          <w:sz w:val="24"/>
          <w:szCs w:val="24"/>
        </w:rPr>
        <w:t xml:space="preserve">5.2. </w:t>
      </w:r>
      <w:r w:rsidRPr="004B1212">
        <w:rPr>
          <w:color w:val="auto"/>
          <w:sz w:val="24"/>
          <w:szCs w:val="24"/>
        </w:rPr>
        <w:t>UC POS</w:t>
      </w:r>
      <w:r w:rsidR="007A274A">
        <w:rPr>
          <w:color w:val="auto"/>
          <w:sz w:val="24"/>
          <w:szCs w:val="24"/>
        </w:rPr>
        <w:t xml:space="preserve"> 0</w:t>
      </w:r>
      <w:r w:rsidR="00942300">
        <w:rPr>
          <w:color w:val="auto"/>
          <w:sz w:val="24"/>
          <w:szCs w:val="24"/>
        </w:rPr>
        <w:t>3</w:t>
      </w:r>
      <w:r w:rsidR="002C1558">
        <w:rPr>
          <w:color w:val="auto"/>
          <w:sz w:val="24"/>
          <w:szCs w:val="24"/>
        </w:rPr>
        <w:t>0</w:t>
      </w:r>
      <w:r w:rsidRPr="004B1212">
        <w:rPr>
          <w:color w:val="auto"/>
          <w:sz w:val="24"/>
          <w:szCs w:val="24"/>
        </w:rPr>
        <w:t xml:space="preserve">: </w:t>
      </w:r>
      <w:r>
        <w:rPr>
          <w:color w:val="auto"/>
          <w:sz w:val="24"/>
          <w:szCs w:val="24"/>
        </w:rPr>
        <w:t>Reactivate</w:t>
      </w:r>
      <w:r w:rsidRPr="004B1212">
        <w:rPr>
          <w:color w:val="auto"/>
          <w:sz w:val="24"/>
          <w:szCs w:val="24"/>
        </w:rPr>
        <w:t xml:space="preserve"> retailer</w:t>
      </w:r>
      <w:bookmarkEnd w:id="1905"/>
      <w:r w:rsidRPr="004B1212">
        <w:rPr>
          <w:color w:val="auto"/>
          <w:sz w:val="24"/>
          <w:szCs w:val="24"/>
        </w:rPr>
        <w:t xml:space="preserve"> </w:t>
      </w:r>
    </w:p>
    <w:p w14:paraId="7D5A7BBF" w14:textId="77777777" w:rsidR="00C4278E" w:rsidRDefault="00C4278E" w:rsidP="00C4278E"/>
    <w:p w14:paraId="134A3A83" w14:textId="594515BE" w:rsidR="00C4278E" w:rsidRDefault="00C4278E">
      <w:pPr>
        <w:jc w:val="both"/>
        <w:rPr>
          <w:rFonts w:ascii="Arial" w:hAnsi="Arial" w:cs="Arial"/>
        </w:rPr>
      </w:pPr>
      <w:r w:rsidRPr="00942300">
        <w:rPr>
          <w:rFonts w:ascii="Arial" w:hAnsi="Arial" w:cs="Arial"/>
        </w:rPr>
        <w:t xml:space="preserve">This is option </w:t>
      </w:r>
      <w:r w:rsidR="00942300" w:rsidRPr="00942300">
        <w:rPr>
          <w:rFonts w:ascii="Arial" w:hAnsi="Arial" w:cs="Arial"/>
        </w:rPr>
        <w:t xml:space="preserve">in web application </w:t>
      </w:r>
      <w:r w:rsidRPr="00942300">
        <w:rPr>
          <w:rFonts w:ascii="Arial" w:hAnsi="Arial" w:cs="Arial"/>
        </w:rPr>
        <w:t xml:space="preserve">for </w:t>
      </w:r>
      <w:r w:rsidR="00942300" w:rsidRPr="00942300">
        <w:rPr>
          <w:rFonts w:ascii="Arial" w:hAnsi="Arial" w:cs="Arial"/>
        </w:rPr>
        <w:t xml:space="preserve">reactivation of </w:t>
      </w:r>
      <w:r w:rsidRPr="00942300">
        <w:rPr>
          <w:rFonts w:ascii="Arial" w:hAnsi="Arial" w:cs="Arial"/>
        </w:rPr>
        <w:t>temporary cancell</w:t>
      </w:r>
      <w:r w:rsidR="00942300" w:rsidRPr="00942300">
        <w:rPr>
          <w:rFonts w:ascii="Arial" w:hAnsi="Arial" w:cs="Arial"/>
        </w:rPr>
        <w:t xml:space="preserve">ed </w:t>
      </w:r>
      <w:r w:rsidRPr="00942300">
        <w:rPr>
          <w:rFonts w:ascii="Arial" w:hAnsi="Arial" w:cs="Arial"/>
        </w:rPr>
        <w:t xml:space="preserve">retailer, </w:t>
      </w:r>
      <w:proofErr w:type="gramStart"/>
      <w:r w:rsidRPr="00942300">
        <w:rPr>
          <w:rFonts w:ascii="Arial" w:hAnsi="Arial" w:cs="Arial"/>
        </w:rPr>
        <w:t>it’s</w:t>
      </w:r>
      <w:proofErr w:type="gramEnd"/>
      <w:r w:rsidRPr="00942300">
        <w:rPr>
          <w:rFonts w:ascii="Arial" w:hAnsi="Arial" w:cs="Arial"/>
        </w:rPr>
        <w:t xml:space="preserve"> products</w:t>
      </w:r>
      <w:r w:rsidR="00942300" w:rsidRPr="00942300">
        <w:rPr>
          <w:rFonts w:ascii="Arial" w:hAnsi="Arial" w:cs="Arial"/>
        </w:rPr>
        <w:t xml:space="preserve">, </w:t>
      </w:r>
      <w:r w:rsidRPr="00942300">
        <w:rPr>
          <w:rFonts w:ascii="Arial" w:hAnsi="Arial" w:cs="Arial"/>
        </w:rPr>
        <w:t xml:space="preserve">terminals and terminal products. </w:t>
      </w:r>
    </w:p>
    <w:p w14:paraId="0A72F0B0" w14:textId="17BE0EDE" w:rsidR="00942300" w:rsidRPr="00942300" w:rsidRDefault="00942300">
      <w:pPr>
        <w:jc w:val="both"/>
        <w:rPr>
          <w:rFonts w:ascii="Arial" w:hAnsi="Arial" w:cs="Arial"/>
        </w:rPr>
      </w:pPr>
      <w:r>
        <w:rPr>
          <w:rFonts w:ascii="Arial" w:hAnsi="Arial" w:cs="Arial"/>
        </w:rPr>
        <w:t>Permanent cancelled retailer is not possible to reactivate again.</w:t>
      </w:r>
    </w:p>
    <w:p w14:paraId="21B36B44" w14:textId="77777777" w:rsidR="00C4278E" w:rsidRPr="00942300" w:rsidRDefault="00C4278E" w:rsidP="00B27247">
      <w:pPr>
        <w:pStyle w:val="Arial12Bold"/>
        <w:spacing w:after="120"/>
        <w:jc w:val="both"/>
        <w:rPr>
          <w:rFonts w:cs="Arial"/>
        </w:rPr>
      </w:pPr>
      <w:r w:rsidRPr="00942300">
        <w:rPr>
          <w:rFonts w:cs="Arial"/>
        </w:rPr>
        <w:t xml:space="preserve">Preconditions </w:t>
      </w:r>
    </w:p>
    <w:p w14:paraId="7B26C19A" w14:textId="4690CEE1" w:rsidR="00C4278E" w:rsidRPr="00942300" w:rsidRDefault="00E37385" w:rsidP="00B27247">
      <w:pPr>
        <w:pStyle w:val="ListParagraph"/>
        <w:numPr>
          <w:ilvl w:val="0"/>
          <w:numId w:val="61"/>
        </w:numPr>
        <w:jc w:val="both"/>
        <w:rPr>
          <w:rFonts w:ascii="Arial" w:hAnsi="Arial" w:cs="Arial"/>
        </w:rPr>
      </w:pPr>
      <w:proofErr w:type="gramStart"/>
      <w:r w:rsidRPr="00942300">
        <w:rPr>
          <w:rFonts w:ascii="Arial" w:hAnsi="Arial" w:cs="Arial"/>
        </w:rPr>
        <w:t>r</w:t>
      </w:r>
      <w:r w:rsidR="00C4278E" w:rsidRPr="00942300">
        <w:rPr>
          <w:rFonts w:ascii="Arial" w:hAnsi="Arial" w:cs="Arial"/>
        </w:rPr>
        <w:t>etailer</w:t>
      </w:r>
      <w:proofErr w:type="gramEnd"/>
      <w:r w:rsidR="00C4278E" w:rsidRPr="00942300">
        <w:rPr>
          <w:rFonts w:ascii="Arial" w:hAnsi="Arial" w:cs="Arial"/>
        </w:rPr>
        <w:t xml:space="preserve"> must exist in the system, and be </w:t>
      </w:r>
      <w:r w:rsidR="00942300" w:rsidRPr="00942300">
        <w:rPr>
          <w:rFonts w:ascii="Arial" w:hAnsi="Arial" w:cs="Arial"/>
        </w:rPr>
        <w:t>temporary cancelled.</w:t>
      </w:r>
    </w:p>
    <w:p w14:paraId="18DE301A" w14:textId="77777777" w:rsidR="00C4278E" w:rsidRPr="00B27247" w:rsidRDefault="00C4278E" w:rsidP="00B27247">
      <w:pPr>
        <w:jc w:val="both"/>
        <w:rPr>
          <w:rFonts w:ascii="Arial" w:hAnsi="Arial" w:cs="Arial"/>
        </w:rPr>
      </w:pPr>
    </w:p>
    <w:p w14:paraId="1EE8125D" w14:textId="77777777" w:rsidR="00C4278E" w:rsidRPr="00B27247" w:rsidRDefault="00C4278E" w:rsidP="00B27247">
      <w:pPr>
        <w:jc w:val="both"/>
        <w:rPr>
          <w:rFonts w:ascii="Arial" w:hAnsi="Arial" w:cs="Arial"/>
        </w:rPr>
      </w:pPr>
    </w:p>
    <w:p w14:paraId="4815471C" w14:textId="77777777" w:rsidR="00C4278E" w:rsidRPr="00B27247" w:rsidRDefault="00C4278E" w:rsidP="00B27247">
      <w:pPr>
        <w:jc w:val="both"/>
        <w:rPr>
          <w:rFonts w:ascii="Arial" w:hAnsi="Arial" w:cs="Arial"/>
          <w:b/>
        </w:rPr>
      </w:pPr>
      <w:r w:rsidRPr="00B27247">
        <w:rPr>
          <w:rFonts w:ascii="Arial" w:hAnsi="Arial" w:cs="Arial"/>
          <w:b/>
        </w:rPr>
        <w:t xml:space="preserve">Triggers </w:t>
      </w:r>
    </w:p>
    <w:p w14:paraId="7355E864" w14:textId="77777777" w:rsidR="00C4278E" w:rsidRPr="00B27247" w:rsidRDefault="00C4278E" w:rsidP="00B27247">
      <w:pPr>
        <w:jc w:val="both"/>
        <w:rPr>
          <w:rFonts w:ascii="Arial" w:hAnsi="Arial" w:cs="Arial"/>
        </w:rPr>
      </w:pPr>
    </w:p>
    <w:p w14:paraId="41C141C2" w14:textId="3C5D579E" w:rsidR="00C4278E" w:rsidRPr="00942300" w:rsidRDefault="00C4278E" w:rsidP="00B27247">
      <w:pPr>
        <w:pStyle w:val="Arial12Bold"/>
        <w:spacing w:before="0" w:after="60"/>
        <w:jc w:val="both"/>
        <w:rPr>
          <w:rFonts w:cs="Arial"/>
          <w:b w:val="0"/>
        </w:rPr>
      </w:pPr>
      <w:r w:rsidRPr="00942300">
        <w:rPr>
          <w:rFonts w:cs="Arial"/>
          <w:b w:val="0"/>
          <w:i/>
        </w:rPr>
        <w:t>Acquiring</w:t>
      </w:r>
      <w:r w:rsidRPr="00942300">
        <w:rPr>
          <w:rFonts w:cs="Arial"/>
          <w:b w:val="0"/>
        </w:rPr>
        <w:t xml:space="preserve"> module &gt; </w:t>
      </w:r>
      <w:r w:rsidRPr="00942300">
        <w:rPr>
          <w:rFonts w:cs="Arial"/>
          <w:b w:val="0"/>
          <w:i/>
        </w:rPr>
        <w:t>Review 2</w:t>
      </w:r>
      <w:r w:rsidRPr="00942300">
        <w:rPr>
          <w:rFonts w:cs="Arial"/>
          <w:b w:val="0"/>
        </w:rPr>
        <w:t xml:space="preserve"> form &gt; </w:t>
      </w:r>
      <w:r w:rsidRPr="00942300">
        <w:rPr>
          <w:rFonts w:cs="Arial"/>
          <w:b w:val="0"/>
          <w:i/>
        </w:rPr>
        <w:t xml:space="preserve">Retailers </w:t>
      </w:r>
      <w:r w:rsidRPr="00942300">
        <w:rPr>
          <w:rFonts w:cs="Arial"/>
          <w:b w:val="0"/>
        </w:rPr>
        <w:t>level</w:t>
      </w:r>
    </w:p>
    <w:p w14:paraId="23F82F91" w14:textId="1B79095E" w:rsidR="008A26DD" w:rsidRPr="00942300" w:rsidRDefault="00C4278E">
      <w:pPr>
        <w:jc w:val="both"/>
        <w:rPr>
          <w:rFonts w:ascii="Arial" w:hAnsi="Arial" w:cs="Arial"/>
        </w:rPr>
      </w:pPr>
      <w:r w:rsidRPr="00942300">
        <w:rPr>
          <w:rFonts w:ascii="Arial" w:hAnsi="Arial" w:cs="Arial"/>
        </w:rPr>
        <w:t xml:space="preserve">Search first for </w:t>
      </w:r>
      <w:r w:rsidR="00942300">
        <w:rPr>
          <w:rFonts w:ascii="Arial" w:hAnsi="Arial" w:cs="Arial"/>
        </w:rPr>
        <w:t xml:space="preserve">temporary cancelled </w:t>
      </w:r>
      <w:r w:rsidRPr="00942300">
        <w:rPr>
          <w:rFonts w:ascii="Arial" w:hAnsi="Arial" w:cs="Arial"/>
        </w:rPr>
        <w:t>re</w:t>
      </w:r>
      <w:r w:rsidR="00E37385" w:rsidRPr="00942300">
        <w:rPr>
          <w:rFonts w:ascii="Arial" w:hAnsi="Arial" w:cs="Arial"/>
        </w:rPr>
        <w:t xml:space="preserve">tailer which you want to </w:t>
      </w:r>
      <w:r w:rsidR="00942300">
        <w:rPr>
          <w:rFonts w:ascii="Arial" w:hAnsi="Arial" w:cs="Arial"/>
        </w:rPr>
        <w:t>reactivate</w:t>
      </w:r>
      <w:r w:rsidR="00E37385" w:rsidRPr="00942300">
        <w:rPr>
          <w:rFonts w:ascii="Arial" w:hAnsi="Arial" w:cs="Arial"/>
        </w:rPr>
        <w:t>:</w:t>
      </w:r>
      <w:r w:rsidRPr="00942300">
        <w:rPr>
          <w:rFonts w:ascii="Arial" w:hAnsi="Arial" w:cs="Arial"/>
        </w:rPr>
        <w:t xml:space="preserve"> </w:t>
      </w:r>
    </w:p>
    <w:p w14:paraId="03BD3A70" w14:textId="77777777" w:rsidR="008A26DD" w:rsidRDefault="008A26DD" w:rsidP="00C4278E">
      <w:pPr>
        <w:jc w:val="both"/>
        <w:rPr>
          <w:rFonts w:ascii="Arial" w:hAnsi="Arial" w:cs="Arial"/>
        </w:rPr>
      </w:pPr>
    </w:p>
    <w:p w14:paraId="378E0715" w14:textId="0D69264E" w:rsidR="008A26DD" w:rsidRDefault="003A33BC" w:rsidP="00C4278E">
      <w:pPr>
        <w:jc w:val="both"/>
        <w:rPr>
          <w:rFonts w:ascii="Arial" w:hAnsi="Arial" w:cs="Arial"/>
        </w:rPr>
      </w:pPr>
      <w:r>
        <w:rPr>
          <w:rFonts w:ascii="Arial" w:hAnsi="Arial" w:cs="Arial"/>
          <w:noProof/>
          <w:lang w:val="sk-SK" w:eastAsia="sk-SK"/>
        </w:rPr>
        <w:lastRenderedPageBreak/>
        <w:drawing>
          <wp:inline distT="0" distB="0" distL="0" distR="0" wp14:anchorId="76C0723C" wp14:editId="1E35B7D6">
            <wp:extent cx="6309360" cy="21031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09360" cy="2103120"/>
                    </a:xfrm>
                    <a:prstGeom prst="rect">
                      <a:avLst/>
                    </a:prstGeom>
                    <a:noFill/>
                    <a:ln>
                      <a:noFill/>
                    </a:ln>
                  </pic:spPr>
                </pic:pic>
              </a:graphicData>
            </a:graphic>
          </wp:inline>
        </w:drawing>
      </w:r>
    </w:p>
    <w:p w14:paraId="5D8572BB" w14:textId="77777777" w:rsidR="008A26DD" w:rsidRDefault="008A26DD" w:rsidP="00C4278E">
      <w:pPr>
        <w:jc w:val="both"/>
        <w:rPr>
          <w:rFonts w:ascii="Arial" w:hAnsi="Arial" w:cs="Arial"/>
        </w:rPr>
      </w:pPr>
    </w:p>
    <w:p w14:paraId="08F6A0CD" w14:textId="77777777" w:rsidR="007A274A" w:rsidRDefault="007A274A" w:rsidP="00C4278E">
      <w:pPr>
        <w:jc w:val="both"/>
        <w:rPr>
          <w:rFonts w:ascii="Arial" w:hAnsi="Arial" w:cs="Arial"/>
        </w:rPr>
      </w:pPr>
    </w:p>
    <w:p w14:paraId="2E048C04" w14:textId="14CD414A" w:rsidR="00C4278E" w:rsidRDefault="00E37385" w:rsidP="00C4278E">
      <w:pPr>
        <w:jc w:val="both"/>
        <w:rPr>
          <w:rFonts w:ascii="Arial" w:hAnsi="Arial" w:cs="Arial"/>
        </w:rPr>
      </w:pPr>
      <w:r>
        <w:rPr>
          <w:rFonts w:ascii="Arial" w:hAnsi="Arial" w:cs="Arial"/>
        </w:rPr>
        <w:t>T</w:t>
      </w:r>
      <w:r w:rsidR="00C4278E">
        <w:rPr>
          <w:rFonts w:ascii="Arial" w:hAnsi="Arial" w:cs="Arial"/>
        </w:rPr>
        <w:t xml:space="preserve">hen click on </w:t>
      </w:r>
      <w:r w:rsidR="00C4278E">
        <w:rPr>
          <w:rFonts w:ascii="Arial" w:hAnsi="Arial" w:cs="Arial"/>
          <w:color w:val="FFFFFF" w:themeColor="background1"/>
          <w:highlight w:val="blue"/>
        </w:rPr>
        <w:t>Activate</w:t>
      </w:r>
      <w:r w:rsidR="00C4278E" w:rsidRPr="00FC5931">
        <w:rPr>
          <w:rFonts w:ascii="Arial" w:hAnsi="Arial" w:cs="Arial"/>
          <w:color w:val="FFFFFF" w:themeColor="background1"/>
          <w:highlight w:val="blue"/>
        </w:rPr>
        <w:t xml:space="preserve"> ret</w:t>
      </w:r>
      <w:r>
        <w:rPr>
          <w:rFonts w:ascii="Arial" w:hAnsi="Arial" w:cs="Arial"/>
          <w:color w:val="FFFFFF" w:themeColor="background1"/>
          <w:highlight w:val="blue"/>
        </w:rPr>
        <w:t>. wizard</w:t>
      </w:r>
      <w:r w:rsidR="00C4278E" w:rsidRPr="00FC5931">
        <w:rPr>
          <w:rFonts w:ascii="Arial" w:hAnsi="Arial" w:cs="Arial"/>
          <w:i/>
          <w:color w:val="FFFFFF" w:themeColor="background1"/>
        </w:rPr>
        <w:t xml:space="preserve"> </w:t>
      </w:r>
      <w:r w:rsidR="00C4278E">
        <w:rPr>
          <w:rFonts w:ascii="Arial" w:hAnsi="Arial" w:cs="Arial"/>
        </w:rPr>
        <w:t>button whi</w:t>
      </w:r>
      <w:r>
        <w:rPr>
          <w:rFonts w:ascii="Arial" w:hAnsi="Arial" w:cs="Arial"/>
        </w:rPr>
        <w:t>ch will open the following wizard</w:t>
      </w:r>
      <w:r w:rsidR="004F758B">
        <w:rPr>
          <w:rFonts w:ascii="Arial" w:hAnsi="Arial" w:cs="Arial"/>
        </w:rPr>
        <w:t>, populate necessary data to publish reactivation correctly</w:t>
      </w:r>
      <w:r w:rsidR="00C4278E">
        <w:rPr>
          <w:rFonts w:ascii="Arial" w:hAnsi="Arial" w:cs="Arial"/>
        </w:rPr>
        <w:t>:</w:t>
      </w:r>
    </w:p>
    <w:p w14:paraId="214E6005" w14:textId="3EBB687C" w:rsidR="003A33BC" w:rsidRDefault="003A33BC" w:rsidP="00C4278E">
      <w:pPr>
        <w:jc w:val="both"/>
        <w:rPr>
          <w:rFonts w:ascii="Arial" w:hAnsi="Arial" w:cs="Arial"/>
        </w:rPr>
      </w:pPr>
    </w:p>
    <w:p w14:paraId="36A42EF2" w14:textId="1B7D8C87" w:rsidR="003A33BC" w:rsidRDefault="003A33BC" w:rsidP="00C4278E">
      <w:pPr>
        <w:jc w:val="both"/>
        <w:rPr>
          <w:rFonts w:ascii="Arial" w:hAnsi="Arial" w:cs="Arial"/>
        </w:rPr>
      </w:pPr>
      <w:r>
        <w:rPr>
          <w:rFonts w:ascii="Arial" w:hAnsi="Arial" w:cs="Arial"/>
        </w:rPr>
        <w:t>Retailer basic data</w:t>
      </w:r>
    </w:p>
    <w:p w14:paraId="6D3F474B" w14:textId="02F48165" w:rsidR="00C4278E" w:rsidRDefault="00C4278E" w:rsidP="00C4278E">
      <w:pPr>
        <w:jc w:val="both"/>
        <w:rPr>
          <w:rFonts w:ascii="Arial" w:hAnsi="Arial" w:cs="Arial"/>
        </w:rPr>
      </w:pPr>
      <w:r>
        <w:rPr>
          <w:rFonts w:ascii="Arial" w:hAnsi="Arial" w:cs="Arial"/>
        </w:rPr>
        <w:tab/>
      </w:r>
    </w:p>
    <w:p w14:paraId="27E2BB1A" w14:textId="09BF9F2B" w:rsidR="008A26DD" w:rsidRDefault="003A33BC" w:rsidP="00C4278E">
      <w:pPr>
        <w:jc w:val="both"/>
        <w:rPr>
          <w:rFonts w:ascii="Arial" w:hAnsi="Arial" w:cs="Arial"/>
        </w:rPr>
      </w:pPr>
      <w:r>
        <w:rPr>
          <w:rFonts w:ascii="Arial" w:hAnsi="Arial" w:cs="Arial"/>
          <w:noProof/>
          <w:lang w:val="sk-SK" w:eastAsia="sk-SK"/>
        </w:rPr>
        <w:drawing>
          <wp:inline distT="0" distB="0" distL="0" distR="0" wp14:anchorId="4B916283" wp14:editId="5B89B6C0">
            <wp:extent cx="6400800" cy="1828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400800" cy="1828800"/>
                    </a:xfrm>
                    <a:prstGeom prst="rect">
                      <a:avLst/>
                    </a:prstGeom>
                    <a:noFill/>
                    <a:ln>
                      <a:noFill/>
                    </a:ln>
                  </pic:spPr>
                </pic:pic>
              </a:graphicData>
            </a:graphic>
          </wp:inline>
        </w:drawing>
      </w:r>
    </w:p>
    <w:p w14:paraId="27FF7D54" w14:textId="77777777" w:rsidR="008A26DD" w:rsidRDefault="008A26DD" w:rsidP="00C4278E">
      <w:pPr>
        <w:jc w:val="both"/>
        <w:rPr>
          <w:rFonts w:ascii="Arial" w:hAnsi="Arial" w:cs="Arial"/>
        </w:rPr>
      </w:pPr>
    </w:p>
    <w:p w14:paraId="1F4E29ED" w14:textId="62173C45" w:rsidR="00C4278E" w:rsidRDefault="00C4278E" w:rsidP="00C4278E"/>
    <w:p w14:paraId="307015C8" w14:textId="56711E36" w:rsidR="00EA4F94" w:rsidRDefault="003A33BC" w:rsidP="00C4278E">
      <w:r>
        <w:t>Retailer products</w:t>
      </w:r>
    </w:p>
    <w:p w14:paraId="4CA0DA61" w14:textId="32E78EF5" w:rsidR="003A33BC" w:rsidRDefault="003A33BC" w:rsidP="00C4278E"/>
    <w:p w14:paraId="7864287D" w14:textId="635977DB" w:rsidR="003A33BC" w:rsidRDefault="003A33BC" w:rsidP="00C4278E">
      <w:r>
        <w:rPr>
          <w:noProof/>
          <w:lang w:val="sk-SK" w:eastAsia="sk-SK"/>
        </w:rPr>
        <w:drawing>
          <wp:inline distT="0" distB="0" distL="0" distR="0" wp14:anchorId="2EAEE4E8" wp14:editId="15A53AE8">
            <wp:extent cx="6360795" cy="1494790"/>
            <wp:effectExtent l="0" t="0" r="190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60795" cy="1494790"/>
                    </a:xfrm>
                    <a:prstGeom prst="rect">
                      <a:avLst/>
                    </a:prstGeom>
                    <a:noFill/>
                    <a:ln>
                      <a:noFill/>
                    </a:ln>
                  </pic:spPr>
                </pic:pic>
              </a:graphicData>
            </a:graphic>
          </wp:inline>
        </w:drawing>
      </w:r>
    </w:p>
    <w:p w14:paraId="7A57EF63" w14:textId="38049100" w:rsidR="003A33BC" w:rsidRDefault="003A33BC" w:rsidP="00C4278E"/>
    <w:p w14:paraId="223B8352" w14:textId="6B498264" w:rsidR="003A33BC" w:rsidRDefault="003A33BC" w:rsidP="00C4278E">
      <w:r>
        <w:t>Apply to terminals</w:t>
      </w:r>
    </w:p>
    <w:p w14:paraId="656E8366" w14:textId="3DEFF732" w:rsidR="00EA4F94" w:rsidRDefault="00EA4F94" w:rsidP="00C4278E"/>
    <w:p w14:paraId="39EB07D7" w14:textId="601E7933" w:rsidR="007D2271" w:rsidRDefault="007D2271" w:rsidP="00C4278E">
      <w:r>
        <w:rPr>
          <w:noProof/>
          <w:lang w:val="sk-SK" w:eastAsia="sk-SK"/>
        </w:rPr>
        <w:lastRenderedPageBreak/>
        <w:drawing>
          <wp:inline distT="0" distB="0" distL="0" distR="0" wp14:anchorId="6B8BCF40" wp14:editId="058F28D7">
            <wp:extent cx="6366510" cy="13989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66510" cy="1398905"/>
                    </a:xfrm>
                    <a:prstGeom prst="rect">
                      <a:avLst/>
                    </a:prstGeom>
                    <a:noFill/>
                    <a:ln>
                      <a:noFill/>
                    </a:ln>
                  </pic:spPr>
                </pic:pic>
              </a:graphicData>
            </a:graphic>
          </wp:inline>
        </w:drawing>
      </w:r>
    </w:p>
    <w:p w14:paraId="79CAFF45" w14:textId="46AC1B17" w:rsidR="007D2271" w:rsidRDefault="007D2271" w:rsidP="007D2271">
      <w:pPr>
        <w:spacing w:before="120" w:after="120"/>
        <w:jc w:val="both"/>
        <w:rPr>
          <w:rFonts w:ascii="Arial" w:hAnsi="Arial" w:cs="Arial"/>
        </w:rPr>
      </w:pPr>
      <w:r w:rsidRPr="00FB52CE">
        <w:rPr>
          <w:rFonts w:ascii="Arial" w:hAnsi="Arial" w:cs="Arial"/>
        </w:rPr>
        <w:t xml:space="preserve">List of </w:t>
      </w:r>
      <w:r>
        <w:rPr>
          <w:rFonts w:ascii="Arial" w:hAnsi="Arial" w:cs="Arial"/>
        </w:rPr>
        <w:t>automatically activated</w:t>
      </w:r>
      <w:r w:rsidRPr="00FB52CE">
        <w:rPr>
          <w:rFonts w:ascii="Arial" w:hAnsi="Arial" w:cs="Arial"/>
        </w:rPr>
        <w:t xml:space="preserve"> terminals </w:t>
      </w:r>
      <w:r>
        <w:rPr>
          <w:rFonts w:ascii="Arial" w:hAnsi="Arial" w:cs="Arial"/>
        </w:rPr>
        <w:t xml:space="preserve">of that retailer </w:t>
      </w:r>
      <w:r w:rsidRPr="00FB52CE">
        <w:rPr>
          <w:rFonts w:ascii="Arial" w:hAnsi="Arial" w:cs="Arial"/>
        </w:rPr>
        <w:t>will be provided</w:t>
      </w:r>
      <w:r>
        <w:rPr>
          <w:rFonts w:ascii="Arial" w:hAnsi="Arial" w:cs="Arial"/>
        </w:rPr>
        <w:t xml:space="preserve"> to user in pop-up window on the screen</w:t>
      </w:r>
      <w:r w:rsidRPr="00FB52CE">
        <w:rPr>
          <w:rFonts w:ascii="Arial" w:hAnsi="Arial" w:cs="Arial"/>
        </w:rPr>
        <w:t xml:space="preserve">. </w:t>
      </w:r>
    </w:p>
    <w:p w14:paraId="16687620" w14:textId="11ABFDE5" w:rsidR="00C4278E" w:rsidRDefault="00C4278E" w:rsidP="00C4278E"/>
    <w:p w14:paraId="0E37E8E0" w14:textId="77DE74E2" w:rsidR="00966345" w:rsidRDefault="00966345" w:rsidP="00C4278E"/>
    <w:p w14:paraId="03EEF585" w14:textId="2E62A1CA" w:rsidR="0034305E" w:rsidRPr="002A6126" w:rsidRDefault="007A274A" w:rsidP="0034305E">
      <w:pPr>
        <w:pStyle w:val="Heading1"/>
        <w:rPr>
          <w:color w:val="auto"/>
          <w:sz w:val="24"/>
          <w:szCs w:val="24"/>
        </w:rPr>
      </w:pPr>
      <w:bookmarkStart w:id="1906" w:name="_Toc506563216"/>
      <w:r>
        <w:rPr>
          <w:color w:val="auto"/>
          <w:sz w:val="24"/>
          <w:szCs w:val="24"/>
        </w:rPr>
        <w:t>5.2. UC POS 0</w:t>
      </w:r>
      <w:r w:rsidR="008C6179">
        <w:rPr>
          <w:color w:val="auto"/>
          <w:sz w:val="24"/>
          <w:szCs w:val="24"/>
        </w:rPr>
        <w:t>3</w:t>
      </w:r>
      <w:r w:rsidR="002C1558">
        <w:rPr>
          <w:color w:val="auto"/>
          <w:sz w:val="24"/>
          <w:szCs w:val="24"/>
        </w:rPr>
        <w:t>1</w:t>
      </w:r>
      <w:r w:rsidR="0034305E" w:rsidRPr="002A6126">
        <w:rPr>
          <w:color w:val="auto"/>
          <w:sz w:val="24"/>
          <w:szCs w:val="24"/>
        </w:rPr>
        <w:t xml:space="preserve">: </w:t>
      </w:r>
      <w:r w:rsidR="00F95A2A">
        <w:rPr>
          <w:color w:val="auto"/>
          <w:sz w:val="24"/>
          <w:szCs w:val="24"/>
        </w:rPr>
        <w:t xml:space="preserve">Assign </w:t>
      </w:r>
      <w:r w:rsidR="0034305E" w:rsidRPr="002A6126">
        <w:rPr>
          <w:color w:val="auto"/>
          <w:sz w:val="24"/>
          <w:szCs w:val="24"/>
        </w:rPr>
        <w:t>retailer</w:t>
      </w:r>
      <w:r w:rsidR="00F95A2A">
        <w:rPr>
          <w:color w:val="auto"/>
          <w:sz w:val="24"/>
          <w:szCs w:val="24"/>
        </w:rPr>
        <w:t xml:space="preserve"> to second contract</w:t>
      </w:r>
      <w:bookmarkEnd w:id="1906"/>
      <w:r w:rsidR="0034305E" w:rsidRPr="002A6126">
        <w:rPr>
          <w:color w:val="auto"/>
          <w:sz w:val="24"/>
          <w:szCs w:val="24"/>
        </w:rPr>
        <w:t xml:space="preserve">    </w:t>
      </w:r>
    </w:p>
    <w:p w14:paraId="014D966F" w14:textId="77777777" w:rsidR="0034305E" w:rsidRDefault="0034305E" w:rsidP="0034305E"/>
    <w:p w14:paraId="2BD9C0C6" w14:textId="2EF63A86" w:rsidR="00BC5E6C" w:rsidRDefault="00BC5E6C" w:rsidP="00BC5E6C">
      <w:pPr>
        <w:jc w:val="both"/>
      </w:pPr>
      <w:r>
        <w:rPr>
          <w:rFonts w:ascii="Arial" w:hAnsi="Arial" w:cs="Arial"/>
        </w:rPr>
        <w:t>With this option in web application is possible to assign existing retailer to second contract, within the same customer (e.g. retailer has MCVI contract, and with this option you want to assign also AX contract to this retailer).</w:t>
      </w:r>
    </w:p>
    <w:p w14:paraId="1890CCC2" w14:textId="5364737C" w:rsidR="0034305E" w:rsidRPr="00B27247" w:rsidRDefault="00BC5E6C">
      <w:pPr>
        <w:jc w:val="both"/>
        <w:rPr>
          <w:rFonts w:ascii="Arial" w:hAnsi="Arial" w:cs="Arial"/>
        </w:rPr>
      </w:pPr>
      <w:r>
        <w:rPr>
          <w:rFonts w:ascii="Arial" w:hAnsi="Arial" w:cs="Arial"/>
        </w:rPr>
        <w:t xml:space="preserve">Also </w:t>
      </w:r>
      <w:r w:rsidR="0034305E" w:rsidRPr="00F95A2A">
        <w:rPr>
          <w:rFonts w:ascii="Arial" w:hAnsi="Arial" w:cs="Arial"/>
        </w:rPr>
        <w:t xml:space="preserve">is possible </w:t>
      </w:r>
      <w:r>
        <w:rPr>
          <w:rFonts w:ascii="Arial" w:hAnsi="Arial" w:cs="Arial"/>
        </w:rPr>
        <w:t xml:space="preserve">with this option to </w:t>
      </w:r>
      <w:r w:rsidR="00B51F12" w:rsidRPr="00F95A2A">
        <w:rPr>
          <w:rFonts w:ascii="Arial" w:hAnsi="Arial" w:cs="Arial"/>
        </w:rPr>
        <w:t xml:space="preserve">add </w:t>
      </w:r>
      <w:r w:rsidR="00B51F12" w:rsidRPr="00B27247">
        <w:rPr>
          <w:rFonts w:ascii="Arial" w:hAnsi="Arial" w:cs="Arial"/>
        </w:rPr>
        <w:t xml:space="preserve">contract to retailer for supported product(s) which </w:t>
      </w:r>
      <w:proofErr w:type="gramStart"/>
      <w:r w:rsidR="00B51F12" w:rsidRPr="00B27247">
        <w:rPr>
          <w:rFonts w:ascii="Arial" w:hAnsi="Arial" w:cs="Arial"/>
        </w:rPr>
        <w:t>is(</w:t>
      </w:r>
      <w:proofErr w:type="gramEnd"/>
      <w:r w:rsidR="00B51F12" w:rsidRPr="00B27247">
        <w:rPr>
          <w:rFonts w:ascii="Arial" w:hAnsi="Arial" w:cs="Arial"/>
        </w:rPr>
        <w:t>are) not already included in existing contract(s).</w:t>
      </w:r>
    </w:p>
    <w:p w14:paraId="060BFD4E" w14:textId="77777777" w:rsidR="0034305E" w:rsidRPr="00B27247" w:rsidRDefault="0034305E" w:rsidP="00B27247">
      <w:pPr>
        <w:jc w:val="both"/>
        <w:rPr>
          <w:rFonts w:ascii="Arial" w:hAnsi="Arial" w:cs="Arial"/>
        </w:rPr>
      </w:pPr>
    </w:p>
    <w:p w14:paraId="15015B9D" w14:textId="77777777" w:rsidR="0034305E" w:rsidRPr="00B27247" w:rsidRDefault="0034305E" w:rsidP="00B27247">
      <w:pPr>
        <w:jc w:val="both"/>
        <w:rPr>
          <w:rFonts w:ascii="Arial" w:hAnsi="Arial" w:cs="Arial"/>
          <w:b/>
        </w:rPr>
      </w:pPr>
      <w:r w:rsidRPr="00B27247">
        <w:rPr>
          <w:rFonts w:ascii="Arial" w:hAnsi="Arial" w:cs="Arial"/>
          <w:b/>
        </w:rPr>
        <w:t>Preconditions</w:t>
      </w:r>
    </w:p>
    <w:p w14:paraId="70244FB1" w14:textId="77777777" w:rsidR="0034305E" w:rsidRPr="00F95A2A" w:rsidRDefault="0034305E">
      <w:pPr>
        <w:pStyle w:val="ListParagraph"/>
        <w:numPr>
          <w:ilvl w:val="0"/>
          <w:numId w:val="17"/>
        </w:numPr>
        <w:spacing w:before="60"/>
        <w:ind w:left="714" w:hanging="357"/>
        <w:jc w:val="both"/>
        <w:rPr>
          <w:rFonts w:ascii="Arial" w:hAnsi="Arial" w:cs="Arial"/>
        </w:rPr>
      </w:pPr>
      <w:r w:rsidRPr="00F95A2A">
        <w:rPr>
          <w:rFonts w:ascii="Arial" w:hAnsi="Arial" w:cs="Arial"/>
        </w:rPr>
        <w:t>retailer must exist in the system and be active (</w:t>
      </w:r>
      <w:r w:rsidRPr="00F95A2A">
        <w:rPr>
          <w:rFonts w:ascii="Arial" w:hAnsi="Arial" w:cs="Arial"/>
          <w:i/>
        </w:rPr>
        <w:t>Inserted</w:t>
      </w:r>
      <w:r w:rsidRPr="00F95A2A">
        <w:rPr>
          <w:rFonts w:ascii="Arial" w:hAnsi="Arial" w:cs="Arial"/>
        </w:rPr>
        <w:t xml:space="preserve"> status),</w:t>
      </w:r>
    </w:p>
    <w:p w14:paraId="53A07F39" w14:textId="6A9D769D" w:rsidR="00BC5E6C" w:rsidRPr="00947417" w:rsidRDefault="0034305E" w:rsidP="00B27247">
      <w:pPr>
        <w:pStyle w:val="ListParagraph"/>
        <w:numPr>
          <w:ilvl w:val="0"/>
          <w:numId w:val="17"/>
        </w:numPr>
        <w:ind w:left="714" w:hanging="357"/>
        <w:jc w:val="both"/>
        <w:rPr>
          <w:rFonts w:ascii="Arial" w:hAnsi="Arial" w:cs="Arial"/>
        </w:rPr>
      </w:pPr>
      <w:proofErr w:type="gramStart"/>
      <w:r w:rsidRPr="00F95A2A">
        <w:rPr>
          <w:rFonts w:ascii="Arial" w:hAnsi="Arial" w:cs="Arial"/>
        </w:rPr>
        <w:t>contract</w:t>
      </w:r>
      <w:proofErr w:type="gramEnd"/>
      <w:r w:rsidRPr="00F95A2A">
        <w:rPr>
          <w:rFonts w:ascii="Arial" w:hAnsi="Arial" w:cs="Arial"/>
        </w:rPr>
        <w:t xml:space="preserve"> </w:t>
      </w:r>
      <w:r w:rsidR="00BC5E6C" w:rsidRPr="00947417">
        <w:rPr>
          <w:rFonts w:ascii="Arial" w:hAnsi="Arial" w:cs="Arial"/>
        </w:rPr>
        <w:t>w</w:t>
      </w:r>
      <w:r w:rsidR="00BC5E6C">
        <w:rPr>
          <w:rFonts w:ascii="Arial" w:hAnsi="Arial" w:cs="Arial"/>
        </w:rPr>
        <w:t>hich you want to assign</w:t>
      </w:r>
      <w:r w:rsidR="00105AFA">
        <w:rPr>
          <w:rFonts w:ascii="Arial" w:hAnsi="Arial" w:cs="Arial"/>
        </w:rPr>
        <w:t>/add</w:t>
      </w:r>
      <w:r w:rsidR="00BC5E6C">
        <w:rPr>
          <w:rFonts w:ascii="Arial" w:hAnsi="Arial" w:cs="Arial"/>
        </w:rPr>
        <w:t xml:space="preserve">, should exist and </w:t>
      </w:r>
      <w:r w:rsidR="00BC5E6C" w:rsidRPr="00947417">
        <w:rPr>
          <w:rFonts w:ascii="Arial" w:hAnsi="Arial" w:cs="Arial"/>
        </w:rPr>
        <w:t>be active</w:t>
      </w:r>
      <w:r w:rsidR="00BC5E6C">
        <w:rPr>
          <w:rFonts w:ascii="Arial" w:hAnsi="Arial" w:cs="Arial"/>
        </w:rPr>
        <w:t xml:space="preserve"> in the system</w:t>
      </w:r>
      <w:r w:rsidR="00BC5E6C" w:rsidRPr="00947417">
        <w:rPr>
          <w:rFonts w:ascii="Arial" w:hAnsi="Arial" w:cs="Arial"/>
        </w:rPr>
        <w:t xml:space="preserve">. </w:t>
      </w:r>
    </w:p>
    <w:p w14:paraId="49A70E6D" w14:textId="77777777" w:rsidR="0034305E" w:rsidRPr="00B27247" w:rsidRDefault="0034305E" w:rsidP="00B27247">
      <w:pPr>
        <w:jc w:val="both"/>
        <w:rPr>
          <w:rFonts w:ascii="Arial" w:hAnsi="Arial" w:cs="Arial"/>
          <w:b/>
        </w:rPr>
      </w:pPr>
      <w:r w:rsidRPr="00B27247">
        <w:rPr>
          <w:rFonts w:ascii="Arial" w:hAnsi="Arial" w:cs="Arial"/>
          <w:b/>
        </w:rPr>
        <w:t xml:space="preserve">Triggers </w:t>
      </w:r>
    </w:p>
    <w:p w14:paraId="28E13F72" w14:textId="77777777" w:rsidR="0034305E" w:rsidRPr="00B27247" w:rsidRDefault="0034305E" w:rsidP="00B27247">
      <w:pPr>
        <w:jc w:val="both"/>
        <w:rPr>
          <w:rFonts w:ascii="Arial" w:hAnsi="Arial" w:cs="Arial"/>
        </w:rPr>
      </w:pPr>
    </w:p>
    <w:p w14:paraId="644BB5B4" w14:textId="35DC5F65" w:rsidR="0034305E" w:rsidRPr="00F95A2A" w:rsidRDefault="0034305E" w:rsidP="00B27247">
      <w:pPr>
        <w:pStyle w:val="Arial12Bold"/>
        <w:spacing w:before="0" w:after="60"/>
        <w:jc w:val="both"/>
        <w:rPr>
          <w:rFonts w:cs="Arial"/>
          <w:b w:val="0"/>
        </w:rPr>
      </w:pPr>
      <w:r w:rsidRPr="00F95A2A">
        <w:rPr>
          <w:rFonts w:cs="Arial"/>
          <w:b w:val="0"/>
          <w:i/>
        </w:rPr>
        <w:t>Acquiring</w:t>
      </w:r>
      <w:r w:rsidRPr="00F95A2A">
        <w:rPr>
          <w:rFonts w:cs="Arial"/>
          <w:b w:val="0"/>
        </w:rPr>
        <w:t xml:space="preserve"> module &gt; </w:t>
      </w:r>
      <w:r w:rsidRPr="00F95A2A">
        <w:rPr>
          <w:rFonts w:cs="Arial"/>
          <w:b w:val="0"/>
          <w:i/>
        </w:rPr>
        <w:t>Review 2</w:t>
      </w:r>
      <w:r w:rsidRPr="00F95A2A">
        <w:rPr>
          <w:rFonts w:cs="Arial"/>
          <w:b w:val="0"/>
        </w:rPr>
        <w:t xml:space="preserve"> form &gt; </w:t>
      </w:r>
      <w:r w:rsidRPr="00F95A2A">
        <w:rPr>
          <w:rFonts w:cs="Arial"/>
          <w:b w:val="0"/>
          <w:i/>
        </w:rPr>
        <w:t xml:space="preserve">Retailers </w:t>
      </w:r>
      <w:r w:rsidR="00280E22" w:rsidRPr="00F95A2A">
        <w:rPr>
          <w:rFonts w:cs="Arial"/>
          <w:b w:val="0"/>
        </w:rPr>
        <w:t>level</w:t>
      </w:r>
    </w:p>
    <w:p w14:paraId="4786AA8F" w14:textId="5A6FA126" w:rsidR="0034305E" w:rsidRPr="00F95A2A" w:rsidRDefault="00280E22">
      <w:pPr>
        <w:pStyle w:val="Arial12Bold"/>
        <w:spacing w:before="0" w:after="0"/>
        <w:jc w:val="both"/>
        <w:rPr>
          <w:rFonts w:cs="Arial"/>
          <w:b w:val="0"/>
        </w:rPr>
      </w:pPr>
      <w:r w:rsidRPr="00F95A2A">
        <w:rPr>
          <w:rFonts w:cs="Arial"/>
          <w:b w:val="0"/>
        </w:rPr>
        <w:t>S</w:t>
      </w:r>
      <w:r w:rsidR="001D4348" w:rsidRPr="00F95A2A">
        <w:rPr>
          <w:rFonts w:cs="Arial"/>
          <w:b w:val="0"/>
        </w:rPr>
        <w:t xml:space="preserve">earch first for </w:t>
      </w:r>
      <w:r w:rsidR="0034305E" w:rsidRPr="00F95A2A">
        <w:rPr>
          <w:rFonts w:cs="Arial"/>
          <w:b w:val="0"/>
        </w:rPr>
        <w:t xml:space="preserve">retailer to which you want </w:t>
      </w:r>
      <w:r w:rsidRPr="00F95A2A">
        <w:rPr>
          <w:rFonts w:cs="Arial"/>
          <w:b w:val="0"/>
        </w:rPr>
        <w:t xml:space="preserve">to </w:t>
      </w:r>
      <w:r w:rsidR="0034305E" w:rsidRPr="00F95A2A">
        <w:rPr>
          <w:rFonts w:cs="Arial"/>
          <w:b w:val="0"/>
        </w:rPr>
        <w:t xml:space="preserve">change </w:t>
      </w:r>
      <w:r w:rsidR="00672E5A" w:rsidRPr="00F95A2A">
        <w:rPr>
          <w:rFonts w:cs="Arial"/>
          <w:b w:val="0"/>
        </w:rPr>
        <w:t xml:space="preserve">or add </w:t>
      </w:r>
      <w:r w:rsidR="0034305E" w:rsidRPr="00F95A2A">
        <w:rPr>
          <w:rFonts w:cs="Arial"/>
          <w:b w:val="0"/>
        </w:rPr>
        <w:t xml:space="preserve">contract, then click on the </w:t>
      </w:r>
      <w:r w:rsidR="0034305E" w:rsidRPr="00F95A2A">
        <w:rPr>
          <w:rFonts w:cs="Arial"/>
          <w:b w:val="0"/>
          <w:color w:val="FFFFFF" w:themeColor="background1"/>
          <w:highlight w:val="blue"/>
        </w:rPr>
        <w:t>Change cont. wizard</w:t>
      </w:r>
      <w:r w:rsidR="0034305E" w:rsidRPr="00F95A2A">
        <w:rPr>
          <w:rFonts w:cs="Arial"/>
          <w:b w:val="0"/>
        </w:rPr>
        <w:t xml:space="preserve"> button:</w:t>
      </w:r>
    </w:p>
    <w:p w14:paraId="144A0692" w14:textId="77777777" w:rsidR="0034305E" w:rsidRDefault="0034305E" w:rsidP="0034305E">
      <w:pPr>
        <w:pStyle w:val="Arial12Bold"/>
        <w:spacing w:before="0" w:after="0"/>
        <w:jc w:val="both"/>
        <w:rPr>
          <w:rFonts w:cs="Arial"/>
          <w:b w:val="0"/>
        </w:rPr>
      </w:pPr>
    </w:p>
    <w:p w14:paraId="76EAC19D" w14:textId="77777777" w:rsidR="0034305E" w:rsidRDefault="0034305E" w:rsidP="0034305E">
      <w:pPr>
        <w:pStyle w:val="Arial12Bold"/>
        <w:spacing w:before="0" w:after="0"/>
        <w:jc w:val="both"/>
        <w:rPr>
          <w:rFonts w:cs="Arial"/>
        </w:rPr>
      </w:pPr>
      <w:r>
        <w:rPr>
          <w:rFonts w:cs="Arial"/>
          <w:noProof/>
          <w:lang w:val="sk-SK" w:eastAsia="sk-SK"/>
        </w:rPr>
        <w:drawing>
          <wp:inline distT="0" distB="0" distL="0" distR="0" wp14:anchorId="43395962" wp14:editId="0A26CFC2">
            <wp:extent cx="6105525" cy="1257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05525" cy="1257300"/>
                    </a:xfrm>
                    <a:prstGeom prst="rect">
                      <a:avLst/>
                    </a:prstGeom>
                    <a:noFill/>
                    <a:ln>
                      <a:noFill/>
                    </a:ln>
                  </pic:spPr>
                </pic:pic>
              </a:graphicData>
            </a:graphic>
          </wp:inline>
        </w:drawing>
      </w:r>
    </w:p>
    <w:p w14:paraId="2712952E" w14:textId="46B7300F" w:rsidR="0034305E" w:rsidRDefault="0034305E" w:rsidP="0034305E">
      <w:pPr>
        <w:pStyle w:val="Arial12Bold"/>
        <w:spacing w:before="120" w:after="120"/>
        <w:jc w:val="both"/>
        <w:rPr>
          <w:rFonts w:cs="Arial"/>
        </w:rPr>
      </w:pPr>
      <w:r>
        <w:rPr>
          <w:rFonts w:cs="Arial"/>
          <w:b w:val="0"/>
        </w:rPr>
        <w:t>Following wizard will open and on the first step user should indicate another</w:t>
      </w:r>
      <w:r w:rsidR="007E2BD0">
        <w:rPr>
          <w:rFonts w:cs="Arial"/>
          <w:b w:val="0"/>
        </w:rPr>
        <w:t xml:space="preserve"> </w:t>
      </w:r>
      <w:r>
        <w:rPr>
          <w:rFonts w:cs="Arial"/>
          <w:b w:val="0"/>
        </w:rPr>
        <w:t xml:space="preserve">contract for customer, which he want to assign </w:t>
      </w:r>
      <w:r w:rsidR="00E24A7B">
        <w:rPr>
          <w:rFonts w:cs="Arial"/>
          <w:b w:val="0"/>
        </w:rPr>
        <w:t xml:space="preserve">or to add </w:t>
      </w:r>
      <w:r>
        <w:rPr>
          <w:rFonts w:cs="Arial"/>
          <w:b w:val="0"/>
        </w:rPr>
        <w:t>for retailer (available products from all indicated contracts will be visible</w:t>
      </w:r>
      <w:r w:rsidR="00845218">
        <w:rPr>
          <w:rFonts w:cs="Arial"/>
          <w:b w:val="0"/>
        </w:rPr>
        <w:t xml:space="preserve"> in green</w:t>
      </w:r>
      <w:r>
        <w:rPr>
          <w:rFonts w:cs="Arial"/>
          <w:b w:val="0"/>
        </w:rPr>
        <w:t>):</w:t>
      </w:r>
    </w:p>
    <w:p w14:paraId="0EF1C3FB" w14:textId="77777777" w:rsidR="0034305E" w:rsidRDefault="0034305E" w:rsidP="0034305E">
      <w:pPr>
        <w:pStyle w:val="Arial12Bold"/>
        <w:rPr>
          <w:rFonts w:cs="Arial"/>
        </w:rPr>
      </w:pPr>
      <w:r>
        <w:rPr>
          <w:rFonts w:cs="Arial"/>
        </w:rPr>
        <w:lastRenderedPageBreak/>
        <w:t xml:space="preserve">        </w:t>
      </w:r>
      <w:r>
        <w:rPr>
          <w:rFonts w:cs="Arial"/>
          <w:noProof/>
          <w:lang w:val="sk-SK" w:eastAsia="sk-SK"/>
        </w:rPr>
        <w:drawing>
          <wp:inline distT="0" distB="0" distL="0" distR="0" wp14:anchorId="0DFD0013" wp14:editId="3DF88E07">
            <wp:extent cx="5739765" cy="2442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0661" cy="2446811"/>
                    </a:xfrm>
                    <a:prstGeom prst="rect">
                      <a:avLst/>
                    </a:prstGeom>
                    <a:noFill/>
                    <a:ln>
                      <a:noFill/>
                    </a:ln>
                  </pic:spPr>
                </pic:pic>
              </a:graphicData>
            </a:graphic>
          </wp:inline>
        </w:drawing>
      </w:r>
    </w:p>
    <w:p w14:paraId="6BF8257C" w14:textId="3B0A3C3F" w:rsidR="0034305E" w:rsidRPr="00115AE2" w:rsidRDefault="0034305E" w:rsidP="0034305E">
      <w:pPr>
        <w:pStyle w:val="Arial12Bold"/>
        <w:spacing w:before="240" w:after="120"/>
        <w:jc w:val="both"/>
        <w:rPr>
          <w:rFonts w:cs="Arial"/>
        </w:rPr>
      </w:pPr>
      <w:r>
        <w:rPr>
          <w:rFonts w:cs="Arial"/>
          <w:b w:val="0"/>
        </w:rPr>
        <w:t xml:space="preserve">Retailer can have only 1 contract for product (e. g. not possible to have more </w:t>
      </w:r>
      <w:proofErr w:type="spellStart"/>
      <w:r>
        <w:rPr>
          <w:rFonts w:cs="Arial"/>
          <w:b w:val="0"/>
        </w:rPr>
        <w:t>then</w:t>
      </w:r>
      <w:proofErr w:type="spellEnd"/>
      <w:r>
        <w:rPr>
          <w:rFonts w:cs="Arial"/>
          <w:b w:val="0"/>
        </w:rPr>
        <w:t xml:space="preserve"> 1 contract for MC/VS)</w:t>
      </w:r>
      <w:r w:rsidR="00B5216C">
        <w:rPr>
          <w:rFonts w:cs="Arial"/>
          <w:b w:val="0"/>
        </w:rPr>
        <w:t>, only contracts within non-overlapped products will be offered in wizard for selection</w:t>
      </w:r>
      <w:r>
        <w:rPr>
          <w:rFonts w:cs="Arial"/>
          <w:b w:val="0"/>
        </w:rPr>
        <w:t>.</w:t>
      </w:r>
    </w:p>
    <w:p w14:paraId="29C2F3D2" w14:textId="122B5992" w:rsidR="0034305E" w:rsidRDefault="0034305E" w:rsidP="0034305E">
      <w:pPr>
        <w:pStyle w:val="Arial12Bold"/>
        <w:spacing w:before="0"/>
        <w:jc w:val="both"/>
        <w:rPr>
          <w:rFonts w:cs="Arial"/>
          <w:b w:val="0"/>
        </w:rPr>
      </w:pPr>
      <w:r>
        <w:rPr>
          <w:rFonts w:cs="Arial"/>
          <w:b w:val="0"/>
        </w:rPr>
        <w:t xml:space="preserve">With this option user can also change some </w:t>
      </w:r>
      <w:r w:rsidR="009D1731">
        <w:rPr>
          <w:rFonts w:cs="Arial"/>
          <w:b w:val="0"/>
        </w:rPr>
        <w:t xml:space="preserve">(undimmed) </w:t>
      </w:r>
      <w:r>
        <w:rPr>
          <w:rFonts w:cs="Arial"/>
          <w:b w:val="0"/>
        </w:rPr>
        <w:t xml:space="preserve">of retailer basic data, retailer products and terminals </w:t>
      </w:r>
      <w:r w:rsidR="00E073A9">
        <w:rPr>
          <w:rFonts w:cs="Arial"/>
          <w:b w:val="0"/>
        </w:rPr>
        <w:t xml:space="preserve">data </w:t>
      </w:r>
      <w:r>
        <w:rPr>
          <w:rFonts w:cs="Arial"/>
          <w:b w:val="0"/>
        </w:rPr>
        <w:t>which are applied to retailer.</w:t>
      </w:r>
    </w:p>
    <w:p w14:paraId="4A17B1A0" w14:textId="6D87DD87" w:rsidR="009B5B0A" w:rsidRDefault="009B5B0A" w:rsidP="0034305E">
      <w:pPr>
        <w:pStyle w:val="Arial12Bold"/>
        <w:spacing w:before="0"/>
        <w:jc w:val="both"/>
        <w:rPr>
          <w:rFonts w:cs="Arial"/>
          <w:b w:val="0"/>
        </w:rPr>
      </w:pPr>
      <w:del w:id="1907" w:author="Martin Ćosić" w:date="2018-02-16T13:22:00Z">
        <w:r w:rsidDel="008B5091">
          <w:rPr>
            <w:noProof/>
            <w:lang w:val="sk-SK" w:eastAsia="sk-SK"/>
          </w:rPr>
          <w:drawing>
            <wp:inline distT="0" distB="0" distL="0" distR="0" wp14:anchorId="6254B7D9" wp14:editId="6E6C5B8D">
              <wp:extent cx="6024220" cy="188091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31209" cy="1883099"/>
                      </a:xfrm>
                      <a:prstGeom prst="rect">
                        <a:avLst/>
                      </a:prstGeom>
                    </pic:spPr>
                  </pic:pic>
                </a:graphicData>
              </a:graphic>
            </wp:inline>
          </w:drawing>
        </w:r>
      </w:del>
      <w:ins w:id="1908" w:author="Martin Ćosić" w:date="2018-02-16T13:22:00Z">
        <w:r w:rsidR="008B5091">
          <w:rPr>
            <w:noProof/>
            <w:lang w:val="sk-SK" w:eastAsia="sk-SK"/>
          </w:rPr>
          <w:drawing>
            <wp:inline distT="0" distB="0" distL="0" distR="0" wp14:anchorId="104A7437" wp14:editId="0E6D90DF">
              <wp:extent cx="6367145" cy="1364388"/>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67145" cy="1364388"/>
                      </a:xfrm>
                      <a:prstGeom prst="rect">
                        <a:avLst/>
                      </a:prstGeom>
                      <a:noFill/>
                      <a:ln>
                        <a:noFill/>
                      </a:ln>
                    </pic:spPr>
                  </pic:pic>
                </a:graphicData>
              </a:graphic>
            </wp:inline>
          </w:drawing>
        </w:r>
      </w:ins>
    </w:p>
    <w:p w14:paraId="69898602" w14:textId="69647A0A" w:rsidR="009B5B0A" w:rsidRDefault="00EA4F94" w:rsidP="0034305E">
      <w:pPr>
        <w:pStyle w:val="Arial12Bold"/>
        <w:spacing w:before="0"/>
        <w:jc w:val="both"/>
        <w:rPr>
          <w:rFonts w:cs="Arial"/>
          <w:b w:val="0"/>
        </w:rPr>
      </w:pPr>
      <w:r>
        <w:rPr>
          <w:rFonts w:cs="Arial"/>
          <w:b w:val="0"/>
        </w:rPr>
        <w:t xml:space="preserve">              </w:t>
      </w:r>
      <w:r w:rsidR="009B5B0A">
        <w:rPr>
          <w:noProof/>
          <w:lang w:val="sk-SK" w:eastAsia="sk-SK"/>
        </w:rPr>
        <w:drawing>
          <wp:inline distT="0" distB="0" distL="0" distR="0" wp14:anchorId="1D423B69" wp14:editId="29CA7718">
            <wp:extent cx="5627803" cy="18710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35273" cy="1873554"/>
                    </a:xfrm>
                    <a:prstGeom prst="rect">
                      <a:avLst/>
                    </a:prstGeom>
                  </pic:spPr>
                </pic:pic>
              </a:graphicData>
            </a:graphic>
          </wp:inline>
        </w:drawing>
      </w:r>
    </w:p>
    <w:p w14:paraId="29B13081" w14:textId="050FFC3F" w:rsidR="009B5B0A" w:rsidRDefault="00EA4F94" w:rsidP="0034305E">
      <w:pPr>
        <w:pStyle w:val="Arial12Bold"/>
        <w:spacing w:before="0"/>
        <w:jc w:val="both"/>
        <w:rPr>
          <w:rFonts w:cs="Arial"/>
          <w:b w:val="0"/>
        </w:rPr>
      </w:pPr>
      <w:r>
        <w:rPr>
          <w:rFonts w:cs="Arial"/>
          <w:b w:val="0"/>
        </w:rPr>
        <w:lastRenderedPageBreak/>
        <w:t xml:space="preserve">              </w:t>
      </w:r>
      <w:r w:rsidR="009B5B0A">
        <w:rPr>
          <w:noProof/>
          <w:lang w:val="sk-SK" w:eastAsia="sk-SK"/>
        </w:rPr>
        <w:drawing>
          <wp:inline distT="0" distB="0" distL="0" distR="0" wp14:anchorId="0CC8AF77" wp14:editId="06C3C2A5">
            <wp:extent cx="5374097" cy="205092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86877" cy="2055801"/>
                    </a:xfrm>
                    <a:prstGeom prst="rect">
                      <a:avLst/>
                    </a:prstGeom>
                  </pic:spPr>
                </pic:pic>
              </a:graphicData>
            </a:graphic>
          </wp:inline>
        </w:drawing>
      </w:r>
    </w:p>
    <w:p w14:paraId="0DAAD3E5" w14:textId="4E00A5E3" w:rsidR="0034305E" w:rsidRPr="002910C7" w:rsidRDefault="0034305E" w:rsidP="0034305E">
      <w:pPr>
        <w:rPr>
          <w:b/>
        </w:rPr>
      </w:pPr>
      <w:r>
        <w:rPr>
          <w:b/>
        </w:rPr>
        <w:t xml:space="preserve">Business </w:t>
      </w:r>
      <w:r w:rsidR="00E37385">
        <w:rPr>
          <w:b/>
        </w:rPr>
        <w:t xml:space="preserve">&amp; system </w:t>
      </w:r>
      <w:r>
        <w:rPr>
          <w:b/>
        </w:rPr>
        <w:t>rules</w:t>
      </w:r>
    </w:p>
    <w:p w14:paraId="6D8FB2DC" w14:textId="624470EB" w:rsidR="0034305E" w:rsidRPr="00B27247" w:rsidRDefault="00280E22" w:rsidP="00B27247">
      <w:pPr>
        <w:pStyle w:val="ListParagraph"/>
        <w:numPr>
          <w:ilvl w:val="0"/>
          <w:numId w:val="1"/>
        </w:numPr>
        <w:spacing w:before="60"/>
        <w:ind w:left="1077" w:hanging="357"/>
        <w:jc w:val="both"/>
        <w:rPr>
          <w:rFonts w:ascii="Arial" w:hAnsi="Arial" w:cs="Arial"/>
        </w:rPr>
      </w:pPr>
      <w:r w:rsidRPr="00B27247">
        <w:rPr>
          <w:rFonts w:ascii="Arial" w:hAnsi="Arial" w:cs="Arial"/>
        </w:rPr>
        <w:t>moving existing retailer</w:t>
      </w:r>
      <w:r w:rsidR="0034305E" w:rsidRPr="00B27247">
        <w:rPr>
          <w:rFonts w:ascii="Arial" w:hAnsi="Arial" w:cs="Arial"/>
        </w:rPr>
        <w:t xml:space="preserve"> to new contract which </w:t>
      </w:r>
      <w:r w:rsidR="00612C4F" w:rsidRPr="00B27247">
        <w:rPr>
          <w:rFonts w:ascii="Arial" w:hAnsi="Arial" w:cs="Arial"/>
        </w:rPr>
        <w:t xml:space="preserve">can have </w:t>
      </w:r>
      <w:r w:rsidR="0034305E" w:rsidRPr="00B27247">
        <w:rPr>
          <w:rFonts w:ascii="Arial" w:hAnsi="Arial" w:cs="Arial"/>
        </w:rPr>
        <w:t>different commissions</w:t>
      </w:r>
      <w:r w:rsidR="00612C4F" w:rsidRPr="00B27247">
        <w:rPr>
          <w:rFonts w:ascii="Arial" w:hAnsi="Arial" w:cs="Arial"/>
        </w:rPr>
        <w:t xml:space="preserve"> per product(s)</w:t>
      </w:r>
      <w:r w:rsidR="0034305E" w:rsidRPr="00B27247">
        <w:rPr>
          <w:rFonts w:ascii="Arial" w:hAnsi="Arial" w:cs="Arial"/>
        </w:rPr>
        <w:t>,</w:t>
      </w:r>
    </w:p>
    <w:p w14:paraId="3CCD8461" w14:textId="085F5CAF" w:rsidR="0034305E" w:rsidRPr="00B27247" w:rsidRDefault="00280E22" w:rsidP="00B27247">
      <w:pPr>
        <w:pStyle w:val="ListParagraph"/>
        <w:numPr>
          <w:ilvl w:val="0"/>
          <w:numId w:val="1"/>
        </w:numPr>
        <w:jc w:val="both"/>
        <w:rPr>
          <w:rFonts w:ascii="Arial" w:hAnsi="Arial" w:cs="Arial"/>
        </w:rPr>
      </w:pPr>
      <w:r w:rsidRPr="00B27247">
        <w:rPr>
          <w:rFonts w:ascii="Arial" w:hAnsi="Arial" w:cs="Arial"/>
        </w:rPr>
        <w:t>moved retailer</w:t>
      </w:r>
      <w:r w:rsidR="0034305E" w:rsidRPr="00B27247">
        <w:rPr>
          <w:rFonts w:ascii="Arial" w:hAnsi="Arial" w:cs="Arial"/>
        </w:rPr>
        <w:t xml:space="preserve"> are not activated automatically,</w:t>
      </w:r>
    </w:p>
    <w:p w14:paraId="4D735959" w14:textId="02682787" w:rsidR="00B11B11" w:rsidRPr="00B27247" w:rsidRDefault="00B11B11" w:rsidP="00B27247">
      <w:pPr>
        <w:pStyle w:val="ListParagraph"/>
        <w:numPr>
          <w:ilvl w:val="0"/>
          <w:numId w:val="1"/>
        </w:numPr>
        <w:jc w:val="both"/>
        <w:rPr>
          <w:rFonts w:ascii="Arial" w:hAnsi="Arial" w:cs="Arial"/>
        </w:rPr>
      </w:pPr>
      <w:r w:rsidRPr="00A0073C">
        <w:rPr>
          <w:rFonts w:ascii="Arial" w:hAnsi="Arial" w:cs="Arial"/>
          <w:iCs/>
          <w:color w:val="000000"/>
        </w:rPr>
        <w:t>existing retailer connections with other contracts will be saved,</w:t>
      </w:r>
    </w:p>
    <w:p w14:paraId="335C4ACA" w14:textId="54260F02" w:rsidR="0034305E" w:rsidRPr="00B27247" w:rsidRDefault="0034305E" w:rsidP="00B27247">
      <w:pPr>
        <w:pStyle w:val="ListParagraph"/>
        <w:numPr>
          <w:ilvl w:val="0"/>
          <w:numId w:val="1"/>
        </w:numPr>
        <w:jc w:val="both"/>
        <w:rPr>
          <w:rFonts w:ascii="Arial" w:hAnsi="Arial" w:cs="Arial"/>
        </w:rPr>
      </w:pPr>
      <w:r w:rsidRPr="00B27247">
        <w:rPr>
          <w:rFonts w:ascii="Arial" w:hAnsi="Arial" w:cs="Arial"/>
        </w:rPr>
        <w:t xml:space="preserve">old </w:t>
      </w:r>
      <w:r w:rsidR="00E24A7B" w:rsidRPr="00B27247">
        <w:rPr>
          <w:rFonts w:ascii="Arial" w:hAnsi="Arial" w:cs="Arial"/>
        </w:rPr>
        <w:t xml:space="preserve">(replaced) </w:t>
      </w:r>
      <w:r w:rsidRPr="00B27247">
        <w:rPr>
          <w:rFonts w:ascii="Arial" w:hAnsi="Arial" w:cs="Arial"/>
        </w:rPr>
        <w:t xml:space="preserve">contract will end up in status </w:t>
      </w:r>
      <w:r w:rsidRPr="00B27247">
        <w:rPr>
          <w:rFonts w:ascii="Arial" w:hAnsi="Arial" w:cs="Arial"/>
          <w:i/>
        </w:rPr>
        <w:t>Changed</w:t>
      </w:r>
      <w:r w:rsidRPr="00B27247">
        <w:rPr>
          <w:rFonts w:ascii="Arial" w:hAnsi="Arial" w:cs="Arial"/>
        </w:rPr>
        <w:t>,</w:t>
      </w:r>
    </w:p>
    <w:p w14:paraId="44CC103C" w14:textId="662DD0E2" w:rsidR="00E24A7B" w:rsidRPr="00B27247" w:rsidRDefault="00E24A7B" w:rsidP="00B27247">
      <w:pPr>
        <w:pStyle w:val="ListParagraph"/>
        <w:numPr>
          <w:ilvl w:val="0"/>
          <w:numId w:val="1"/>
        </w:numPr>
        <w:jc w:val="both"/>
        <w:rPr>
          <w:rFonts w:ascii="Arial" w:hAnsi="Arial" w:cs="Arial"/>
        </w:rPr>
      </w:pPr>
      <w:r w:rsidRPr="00B27247">
        <w:rPr>
          <w:rFonts w:ascii="Arial" w:hAnsi="Arial" w:cs="Arial"/>
        </w:rPr>
        <w:t xml:space="preserve">contract </w:t>
      </w:r>
      <w:r w:rsidR="001564B6" w:rsidRPr="00B27247">
        <w:rPr>
          <w:rFonts w:ascii="Arial" w:hAnsi="Arial" w:cs="Arial"/>
        </w:rPr>
        <w:t xml:space="preserve">in </w:t>
      </w:r>
      <w:proofErr w:type="spellStart"/>
      <w:r w:rsidR="001564B6" w:rsidRPr="00B27247">
        <w:rPr>
          <w:rFonts w:ascii="Arial" w:hAnsi="Arial" w:cs="Arial"/>
        </w:rPr>
        <w:t>eXact</w:t>
      </w:r>
      <w:proofErr w:type="spellEnd"/>
      <w:r w:rsidR="001564B6" w:rsidRPr="00B27247">
        <w:rPr>
          <w:rFonts w:ascii="Arial" w:hAnsi="Arial" w:cs="Arial"/>
        </w:rPr>
        <w:t xml:space="preserve"> </w:t>
      </w:r>
      <w:r w:rsidRPr="00B27247">
        <w:rPr>
          <w:rFonts w:ascii="Arial" w:hAnsi="Arial" w:cs="Arial"/>
        </w:rPr>
        <w:t>can have the following statuses:</w:t>
      </w:r>
    </w:p>
    <w:p w14:paraId="7D74C9E0" w14:textId="15B3AA46" w:rsidR="00E24A7B" w:rsidRPr="00B27247" w:rsidRDefault="00E24A7B" w:rsidP="00B27247">
      <w:pPr>
        <w:ind w:left="1080" w:firstLine="360"/>
        <w:jc w:val="both"/>
        <w:rPr>
          <w:rFonts w:ascii="Arial" w:hAnsi="Arial" w:cs="Arial"/>
        </w:rPr>
      </w:pPr>
      <w:r w:rsidRPr="00B27247">
        <w:rPr>
          <w:rFonts w:ascii="Arial" w:hAnsi="Arial" w:cs="Arial"/>
        </w:rPr>
        <w:t xml:space="preserve">a) </w:t>
      </w:r>
      <w:r w:rsidR="00215CC6" w:rsidRPr="00B27247">
        <w:rPr>
          <w:rFonts w:ascii="Arial" w:hAnsi="Arial" w:cs="Arial"/>
          <w:i/>
        </w:rPr>
        <w:t>A</w:t>
      </w:r>
      <w:r w:rsidRPr="00B27247">
        <w:rPr>
          <w:rFonts w:ascii="Arial" w:hAnsi="Arial" w:cs="Arial"/>
          <w:i/>
        </w:rPr>
        <w:t>ctive</w:t>
      </w:r>
      <w:r w:rsidR="001564B6" w:rsidRPr="00B27247">
        <w:rPr>
          <w:rFonts w:ascii="Arial" w:hAnsi="Arial" w:cs="Arial"/>
          <w:i/>
        </w:rPr>
        <w:t xml:space="preserve"> </w:t>
      </w:r>
      <w:r w:rsidR="001564B6" w:rsidRPr="00B27247">
        <w:rPr>
          <w:rFonts w:ascii="Arial" w:hAnsi="Arial" w:cs="Arial"/>
        </w:rPr>
        <w:t>(visible in current data grid)</w:t>
      </w:r>
    </w:p>
    <w:p w14:paraId="25DDB92B" w14:textId="4BAD1EE7" w:rsidR="00E24A7B" w:rsidRPr="00B27247" w:rsidRDefault="00E24A7B" w:rsidP="00B27247">
      <w:pPr>
        <w:ind w:left="1080" w:firstLine="360"/>
        <w:jc w:val="both"/>
        <w:rPr>
          <w:rFonts w:ascii="Arial" w:hAnsi="Arial" w:cs="Arial"/>
        </w:rPr>
      </w:pPr>
      <w:proofErr w:type="gramStart"/>
      <w:r w:rsidRPr="00B27247">
        <w:rPr>
          <w:rFonts w:ascii="Arial" w:hAnsi="Arial" w:cs="Arial"/>
        </w:rPr>
        <w:t>b</w:t>
      </w:r>
      <w:proofErr w:type="gramEnd"/>
      <w:r w:rsidRPr="00B27247">
        <w:rPr>
          <w:rFonts w:ascii="Arial" w:hAnsi="Arial" w:cs="Arial"/>
        </w:rPr>
        <w:t>)</w:t>
      </w:r>
      <w:r w:rsidR="00215CC6" w:rsidRPr="00B27247">
        <w:rPr>
          <w:rFonts w:ascii="Arial" w:hAnsi="Arial" w:cs="Arial"/>
        </w:rPr>
        <w:t xml:space="preserve"> </w:t>
      </w:r>
      <w:r w:rsidR="00215CC6" w:rsidRPr="00B27247">
        <w:rPr>
          <w:rFonts w:ascii="Arial" w:hAnsi="Arial" w:cs="Arial"/>
          <w:i/>
        </w:rPr>
        <w:t>C</w:t>
      </w:r>
      <w:r w:rsidRPr="00B27247">
        <w:rPr>
          <w:rFonts w:ascii="Arial" w:hAnsi="Arial" w:cs="Arial"/>
          <w:i/>
        </w:rPr>
        <w:t>ancelled</w:t>
      </w:r>
      <w:r w:rsidR="001564B6" w:rsidRPr="00B27247">
        <w:rPr>
          <w:rFonts w:ascii="Arial" w:hAnsi="Arial" w:cs="Arial"/>
          <w:i/>
        </w:rPr>
        <w:t xml:space="preserve"> </w:t>
      </w:r>
      <w:r w:rsidR="001564B6" w:rsidRPr="00B27247">
        <w:rPr>
          <w:rFonts w:ascii="Arial" w:hAnsi="Arial" w:cs="Arial"/>
        </w:rPr>
        <w:t>(visible in current data grid)</w:t>
      </w:r>
    </w:p>
    <w:p w14:paraId="47DA7341" w14:textId="6DF188E9" w:rsidR="00E24A7B" w:rsidRPr="00B27247" w:rsidRDefault="00E24A7B" w:rsidP="00B27247">
      <w:pPr>
        <w:ind w:left="1080" w:firstLine="360"/>
        <w:jc w:val="both"/>
        <w:rPr>
          <w:rFonts w:ascii="Arial" w:hAnsi="Arial" w:cs="Arial"/>
        </w:rPr>
      </w:pPr>
      <w:proofErr w:type="gramStart"/>
      <w:r w:rsidRPr="00B27247">
        <w:rPr>
          <w:rFonts w:ascii="Arial" w:hAnsi="Arial" w:cs="Arial"/>
        </w:rPr>
        <w:t>c</w:t>
      </w:r>
      <w:proofErr w:type="gramEnd"/>
      <w:r w:rsidRPr="00B27247">
        <w:rPr>
          <w:rFonts w:ascii="Arial" w:hAnsi="Arial" w:cs="Arial"/>
        </w:rPr>
        <w:t xml:space="preserve">) </w:t>
      </w:r>
      <w:r w:rsidR="00215CC6" w:rsidRPr="00B27247">
        <w:rPr>
          <w:rFonts w:ascii="Arial" w:hAnsi="Arial" w:cs="Arial"/>
          <w:i/>
        </w:rPr>
        <w:t>C</w:t>
      </w:r>
      <w:r w:rsidRPr="00B27247">
        <w:rPr>
          <w:rFonts w:ascii="Arial" w:hAnsi="Arial" w:cs="Arial"/>
          <w:i/>
        </w:rPr>
        <w:t>hanged</w:t>
      </w:r>
      <w:r w:rsidR="001564B6" w:rsidRPr="00B27247">
        <w:rPr>
          <w:rFonts w:ascii="Arial" w:hAnsi="Arial" w:cs="Arial"/>
          <w:i/>
        </w:rPr>
        <w:t xml:space="preserve"> </w:t>
      </w:r>
      <w:r w:rsidR="001564B6" w:rsidRPr="00B27247">
        <w:rPr>
          <w:rFonts w:ascii="Arial" w:hAnsi="Arial" w:cs="Arial"/>
        </w:rPr>
        <w:t>(visible in history)</w:t>
      </w:r>
    </w:p>
    <w:p w14:paraId="3EE0A878" w14:textId="2C1E8FEF" w:rsidR="00E24A7B" w:rsidRPr="00B27247" w:rsidRDefault="001564B6" w:rsidP="00B27247">
      <w:pPr>
        <w:ind w:left="360" w:firstLine="720"/>
        <w:jc w:val="both"/>
        <w:rPr>
          <w:rFonts w:ascii="Arial" w:hAnsi="Arial" w:cs="Arial"/>
          <w:i/>
        </w:rPr>
      </w:pPr>
      <w:r w:rsidRPr="00B27247">
        <w:rPr>
          <w:rFonts w:ascii="Arial" w:hAnsi="Arial" w:cs="Arial"/>
        </w:rPr>
        <w:t xml:space="preserve">     </w:t>
      </w:r>
      <w:proofErr w:type="gramStart"/>
      <w:r w:rsidR="00E24A7B" w:rsidRPr="00B27247">
        <w:rPr>
          <w:rFonts w:ascii="Arial" w:hAnsi="Arial" w:cs="Arial"/>
        </w:rPr>
        <w:t>d</w:t>
      </w:r>
      <w:proofErr w:type="gramEnd"/>
      <w:r w:rsidR="00E24A7B" w:rsidRPr="00B27247">
        <w:rPr>
          <w:rFonts w:ascii="Arial" w:hAnsi="Arial" w:cs="Arial"/>
        </w:rPr>
        <w:t xml:space="preserve">) </w:t>
      </w:r>
      <w:r w:rsidR="00215CC6" w:rsidRPr="00B27247">
        <w:rPr>
          <w:rFonts w:ascii="Arial" w:hAnsi="Arial" w:cs="Arial"/>
          <w:i/>
        </w:rPr>
        <w:t>U</w:t>
      </w:r>
      <w:r w:rsidR="00E24A7B" w:rsidRPr="00B27247">
        <w:rPr>
          <w:rFonts w:ascii="Arial" w:hAnsi="Arial" w:cs="Arial"/>
          <w:i/>
        </w:rPr>
        <w:t>pdated</w:t>
      </w:r>
      <w:r w:rsidRPr="00B27247">
        <w:rPr>
          <w:rFonts w:ascii="Arial" w:hAnsi="Arial" w:cs="Arial"/>
          <w:i/>
        </w:rPr>
        <w:t xml:space="preserve"> </w:t>
      </w:r>
      <w:r w:rsidRPr="00B27247">
        <w:rPr>
          <w:rFonts w:ascii="Arial" w:hAnsi="Arial" w:cs="Arial"/>
        </w:rPr>
        <w:t>(visible in history),</w:t>
      </w:r>
    </w:p>
    <w:p w14:paraId="76AE0125" w14:textId="547DA314" w:rsidR="0034305E" w:rsidRDefault="0034305E" w:rsidP="00B27247">
      <w:pPr>
        <w:pStyle w:val="ListParagraph"/>
        <w:numPr>
          <w:ilvl w:val="0"/>
          <w:numId w:val="1"/>
        </w:numPr>
        <w:jc w:val="both"/>
        <w:rPr>
          <w:rFonts w:ascii="Arial" w:hAnsi="Arial" w:cs="Arial"/>
        </w:rPr>
      </w:pPr>
      <w:proofErr w:type="gramStart"/>
      <w:r w:rsidRPr="00B27247">
        <w:rPr>
          <w:rFonts w:ascii="Arial" w:hAnsi="Arial" w:cs="Arial"/>
        </w:rPr>
        <w:t>change</w:t>
      </w:r>
      <w:proofErr w:type="gramEnd"/>
      <w:r w:rsidRPr="00B27247">
        <w:rPr>
          <w:rFonts w:ascii="Arial" w:hAnsi="Arial" w:cs="Arial"/>
        </w:rPr>
        <w:t xml:space="preserve"> will be logged. </w:t>
      </w:r>
    </w:p>
    <w:p w14:paraId="72E62023" w14:textId="77777777" w:rsidR="006A2356" w:rsidRPr="00B27247" w:rsidRDefault="006A2356">
      <w:pPr>
        <w:pStyle w:val="ListParagraph"/>
        <w:ind w:left="1080"/>
        <w:jc w:val="both"/>
        <w:rPr>
          <w:rFonts w:ascii="Arial" w:hAnsi="Arial" w:cs="Arial"/>
        </w:rPr>
        <w:pPrChange w:id="1909" w:author="Martin Ćosić" w:date="2018-02-16T13:02:00Z">
          <w:pPr>
            <w:pStyle w:val="ListParagraph"/>
            <w:numPr>
              <w:numId w:val="1"/>
            </w:numPr>
            <w:ind w:left="1080" w:hanging="360"/>
            <w:jc w:val="both"/>
          </w:pPr>
        </w:pPrChange>
      </w:pPr>
    </w:p>
    <w:p w14:paraId="25E572C4" w14:textId="77777777" w:rsidR="00F43A7E" w:rsidRDefault="00F43A7E" w:rsidP="00C4278E"/>
    <w:p w14:paraId="091D23E2" w14:textId="4F650B37" w:rsidR="00496BC2" w:rsidRDefault="00496BC2" w:rsidP="00C4278E"/>
    <w:p w14:paraId="1228590F" w14:textId="4E58B5DE" w:rsidR="00025657" w:rsidRDefault="002A6126">
      <w:pPr>
        <w:pStyle w:val="Arial12Bold"/>
        <w:spacing w:after="60"/>
        <w:rPr>
          <w:szCs w:val="24"/>
        </w:rPr>
      </w:pPr>
      <w:r w:rsidRPr="00B818A6">
        <w:rPr>
          <w:szCs w:val="24"/>
        </w:rPr>
        <w:t xml:space="preserve">5.2. UC POS </w:t>
      </w:r>
      <w:r w:rsidR="007A274A">
        <w:rPr>
          <w:szCs w:val="24"/>
        </w:rPr>
        <w:t>0</w:t>
      </w:r>
      <w:r w:rsidR="00A2010C">
        <w:rPr>
          <w:szCs w:val="24"/>
        </w:rPr>
        <w:t>3</w:t>
      </w:r>
      <w:r w:rsidR="002C1558">
        <w:rPr>
          <w:szCs w:val="24"/>
        </w:rPr>
        <w:t>2</w:t>
      </w:r>
      <w:r w:rsidRPr="00B818A6">
        <w:rPr>
          <w:szCs w:val="24"/>
        </w:rPr>
        <w:t>: Retrieve retailer(s)</w:t>
      </w:r>
      <w:r w:rsidR="00025657">
        <w:rPr>
          <w:szCs w:val="24"/>
        </w:rPr>
        <w:br/>
      </w:r>
    </w:p>
    <w:p w14:paraId="32527524" w14:textId="37306725" w:rsidR="00025657" w:rsidRDefault="00025657" w:rsidP="00025657">
      <w:pPr>
        <w:jc w:val="both"/>
        <w:rPr>
          <w:rFonts w:ascii="Arial" w:hAnsi="Arial" w:cs="Arial"/>
        </w:rPr>
      </w:pPr>
      <w:r w:rsidRPr="00FB52CE">
        <w:rPr>
          <w:rFonts w:ascii="Arial" w:hAnsi="Arial" w:cs="Arial"/>
        </w:rPr>
        <w:t>Retrieval of existing retailer</w:t>
      </w:r>
      <w:r>
        <w:rPr>
          <w:rFonts w:ascii="Arial" w:hAnsi="Arial" w:cs="Arial"/>
        </w:rPr>
        <w:t>(</w:t>
      </w:r>
      <w:r w:rsidRPr="00FB52CE">
        <w:rPr>
          <w:rFonts w:ascii="Arial" w:hAnsi="Arial" w:cs="Arial"/>
        </w:rPr>
        <w:t>s</w:t>
      </w:r>
      <w:r>
        <w:rPr>
          <w:rFonts w:ascii="Arial" w:hAnsi="Arial" w:cs="Arial"/>
        </w:rPr>
        <w:t xml:space="preserve">) </w:t>
      </w:r>
      <w:r w:rsidRPr="00025657">
        <w:rPr>
          <w:rFonts w:ascii="Arial" w:hAnsi="Arial" w:cs="Arial"/>
        </w:rPr>
        <w:t>can be done by web service or web application</w:t>
      </w:r>
      <w:r>
        <w:rPr>
          <w:rFonts w:ascii="Arial" w:hAnsi="Arial" w:cs="Arial"/>
        </w:rPr>
        <w:t>. In web application</w:t>
      </w:r>
      <w:r w:rsidRPr="00FB52CE">
        <w:rPr>
          <w:rFonts w:ascii="Arial" w:hAnsi="Arial" w:cs="Arial"/>
        </w:rPr>
        <w:t xml:space="preserve"> by using search parameters: </w:t>
      </w:r>
      <w:r w:rsidRPr="00BC1981">
        <w:rPr>
          <w:rFonts w:ascii="Arial" w:hAnsi="Arial" w:cs="Arial"/>
          <w:i/>
        </w:rPr>
        <w:t>Retailer ID</w:t>
      </w:r>
      <w:r w:rsidRPr="00FB52CE">
        <w:rPr>
          <w:rFonts w:ascii="Arial" w:hAnsi="Arial" w:cs="Arial"/>
        </w:rPr>
        <w:t xml:space="preserve">, </w:t>
      </w:r>
      <w:r w:rsidRPr="00BC1981">
        <w:rPr>
          <w:rFonts w:ascii="Arial" w:hAnsi="Arial" w:cs="Arial"/>
          <w:i/>
        </w:rPr>
        <w:t>Customer ID</w:t>
      </w:r>
      <w:r w:rsidRPr="00FB52CE">
        <w:rPr>
          <w:rFonts w:ascii="Arial" w:hAnsi="Arial" w:cs="Arial"/>
        </w:rPr>
        <w:t xml:space="preserve">, </w:t>
      </w:r>
      <w:r w:rsidRPr="00BC1981">
        <w:rPr>
          <w:rFonts w:ascii="Arial" w:hAnsi="Arial" w:cs="Arial"/>
          <w:i/>
        </w:rPr>
        <w:t>Retailer name 1</w:t>
      </w:r>
      <w:r w:rsidRPr="00FB52CE">
        <w:rPr>
          <w:rFonts w:ascii="Arial" w:hAnsi="Arial" w:cs="Arial"/>
        </w:rPr>
        <w:t xml:space="preserve">, </w:t>
      </w:r>
      <w:r w:rsidRPr="00BC1981">
        <w:rPr>
          <w:rFonts w:ascii="Arial" w:hAnsi="Arial" w:cs="Arial"/>
          <w:i/>
        </w:rPr>
        <w:t>Retailer name 2</w:t>
      </w:r>
      <w:r w:rsidRPr="00FB52CE">
        <w:rPr>
          <w:rFonts w:ascii="Arial" w:hAnsi="Arial" w:cs="Arial"/>
        </w:rPr>
        <w:t xml:space="preserve">, </w:t>
      </w:r>
      <w:r w:rsidRPr="00AC0DC4">
        <w:rPr>
          <w:rFonts w:ascii="Arial" w:hAnsi="Arial" w:cs="Arial"/>
          <w:i/>
        </w:rPr>
        <w:t>Postal code</w:t>
      </w:r>
      <w:r w:rsidRPr="00FB52CE">
        <w:rPr>
          <w:rFonts w:ascii="Arial" w:hAnsi="Arial" w:cs="Arial"/>
        </w:rPr>
        <w:t xml:space="preserve">, </w:t>
      </w:r>
      <w:r w:rsidRPr="00AC0DC4">
        <w:rPr>
          <w:rFonts w:ascii="Arial" w:hAnsi="Arial" w:cs="Arial"/>
          <w:i/>
        </w:rPr>
        <w:t>Status</w:t>
      </w:r>
      <w:r w:rsidRPr="00FB52CE">
        <w:rPr>
          <w:rFonts w:ascii="Arial" w:hAnsi="Arial" w:cs="Arial"/>
        </w:rPr>
        <w:t xml:space="preserve">, </w:t>
      </w:r>
      <w:r>
        <w:rPr>
          <w:rFonts w:ascii="Arial" w:hAnsi="Arial" w:cs="Arial"/>
          <w:i/>
        </w:rPr>
        <w:t>Retailer type</w:t>
      </w:r>
      <w:r w:rsidRPr="00FB52CE">
        <w:rPr>
          <w:rFonts w:ascii="Arial" w:hAnsi="Arial" w:cs="Arial"/>
        </w:rPr>
        <w:t xml:space="preserve">, </w:t>
      </w:r>
      <w:r>
        <w:rPr>
          <w:rFonts w:ascii="Arial" w:hAnsi="Arial" w:cs="Arial"/>
          <w:i/>
        </w:rPr>
        <w:t>Alternate retailer ID</w:t>
      </w:r>
      <w:r w:rsidRPr="00B979DD">
        <w:rPr>
          <w:rFonts w:ascii="Arial" w:hAnsi="Arial" w:cs="Arial"/>
        </w:rPr>
        <w:t xml:space="preserve"> (for AMEX)</w:t>
      </w:r>
      <w:r w:rsidRPr="00FB52CE">
        <w:rPr>
          <w:rFonts w:ascii="Arial" w:hAnsi="Arial" w:cs="Arial"/>
        </w:rPr>
        <w:t xml:space="preserve">, </w:t>
      </w:r>
      <w:r w:rsidRPr="00AC0DC4">
        <w:rPr>
          <w:rFonts w:ascii="Arial" w:hAnsi="Arial" w:cs="Arial"/>
          <w:i/>
        </w:rPr>
        <w:t>Address</w:t>
      </w:r>
      <w:r w:rsidRPr="00FB52CE">
        <w:rPr>
          <w:rFonts w:ascii="Arial" w:hAnsi="Arial" w:cs="Arial"/>
        </w:rPr>
        <w:t>.</w:t>
      </w:r>
    </w:p>
    <w:p w14:paraId="2064AACA" w14:textId="27233381" w:rsidR="00025657" w:rsidRDefault="00025657" w:rsidP="00025657">
      <w:pPr>
        <w:jc w:val="both"/>
        <w:rPr>
          <w:rFonts w:ascii="Arial" w:hAnsi="Arial" w:cs="Arial"/>
        </w:rPr>
      </w:pPr>
      <w:r>
        <w:rPr>
          <w:rFonts w:ascii="Arial" w:hAnsi="Arial" w:cs="Arial"/>
        </w:rPr>
        <w:t xml:space="preserve">User can select by click with the right mouse button on grid column names line, from the </w:t>
      </w:r>
      <w:r w:rsidR="00195BA1">
        <w:rPr>
          <w:rFonts w:ascii="Arial" w:hAnsi="Arial" w:cs="Arial"/>
        </w:rPr>
        <w:t xml:space="preserve">columns </w:t>
      </w:r>
      <w:r>
        <w:rPr>
          <w:rFonts w:ascii="Arial" w:hAnsi="Arial" w:cs="Arial"/>
        </w:rPr>
        <w:t>submenu, which columns he want to see.</w:t>
      </w:r>
    </w:p>
    <w:p w14:paraId="50F8D083" w14:textId="77777777" w:rsidR="00025657" w:rsidRPr="00FB52CE" w:rsidRDefault="00025657" w:rsidP="00025657">
      <w:pPr>
        <w:jc w:val="both"/>
        <w:rPr>
          <w:rFonts w:ascii="Arial" w:hAnsi="Arial" w:cs="Arial"/>
        </w:rPr>
      </w:pPr>
      <w:r w:rsidRPr="00FB52CE">
        <w:rPr>
          <w:rFonts w:ascii="Arial" w:hAnsi="Arial" w:cs="Arial"/>
        </w:rPr>
        <w:t>Retrieved will be:</w:t>
      </w:r>
      <w:r>
        <w:rPr>
          <w:rFonts w:ascii="Arial" w:hAnsi="Arial" w:cs="Arial"/>
        </w:rPr>
        <w:t xml:space="preserve"> retailer data, payment definition data, retailer products data, </w:t>
      </w:r>
      <w:proofErr w:type="gramStart"/>
      <w:r>
        <w:rPr>
          <w:rFonts w:ascii="Arial" w:hAnsi="Arial" w:cs="Arial"/>
        </w:rPr>
        <w:t>history</w:t>
      </w:r>
      <w:proofErr w:type="gramEnd"/>
      <w:r>
        <w:rPr>
          <w:rFonts w:ascii="Arial" w:hAnsi="Arial" w:cs="Arial"/>
        </w:rPr>
        <w:t xml:space="preserve"> data.</w:t>
      </w:r>
    </w:p>
    <w:p w14:paraId="7915FB62" w14:textId="361AC173" w:rsidR="002A6126" w:rsidRPr="00FB52CE" w:rsidRDefault="000D5D60">
      <w:pPr>
        <w:pStyle w:val="Arial12Bold"/>
        <w:spacing w:after="60"/>
        <w:rPr>
          <w:rFonts w:cs="Arial"/>
        </w:rPr>
      </w:pPr>
      <w:r>
        <w:rPr>
          <w:szCs w:val="24"/>
        </w:rPr>
        <w:br/>
      </w:r>
      <w:r w:rsidR="002A6126" w:rsidRPr="00FB52CE">
        <w:rPr>
          <w:rFonts w:cs="Arial"/>
        </w:rPr>
        <w:t>Preconditions</w:t>
      </w:r>
    </w:p>
    <w:p w14:paraId="5B59C5ED" w14:textId="3B7C27D4" w:rsidR="002A6126" w:rsidRPr="00FB52CE" w:rsidRDefault="00A2010C" w:rsidP="00B27247">
      <w:pPr>
        <w:pStyle w:val="Arial12Bold"/>
        <w:numPr>
          <w:ilvl w:val="0"/>
          <w:numId w:val="92"/>
        </w:numPr>
        <w:spacing w:before="0" w:after="0"/>
        <w:jc w:val="both"/>
        <w:rPr>
          <w:rFonts w:cs="Arial"/>
          <w:b w:val="0"/>
        </w:rPr>
      </w:pPr>
      <w:proofErr w:type="gramStart"/>
      <w:r>
        <w:rPr>
          <w:rFonts w:cs="Arial"/>
          <w:b w:val="0"/>
        </w:rPr>
        <w:t>r</w:t>
      </w:r>
      <w:r w:rsidR="002A6126" w:rsidRPr="00FB52CE">
        <w:rPr>
          <w:rFonts w:cs="Arial"/>
          <w:b w:val="0"/>
        </w:rPr>
        <w:t>e</w:t>
      </w:r>
      <w:r w:rsidR="002A6126">
        <w:rPr>
          <w:rFonts w:cs="Arial"/>
          <w:b w:val="0"/>
        </w:rPr>
        <w:t>tailer</w:t>
      </w:r>
      <w:proofErr w:type="gramEnd"/>
      <w:r w:rsidR="002A6126">
        <w:rPr>
          <w:rFonts w:cs="Arial"/>
          <w:b w:val="0"/>
        </w:rPr>
        <w:t xml:space="preserve"> must exist in the system.</w:t>
      </w:r>
    </w:p>
    <w:p w14:paraId="27461ECA" w14:textId="0D455507" w:rsidR="002A6126" w:rsidRDefault="002A6126" w:rsidP="002A6126">
      <w:pPr>
        <w:spacing w:before="240"/>
      </w:pPr>
      <w:r w:rsidRPr="008D6C50">
        <w:rPr>
          <w:b/>
        </w:rPr>
        <w:t>Trigger</w:t>
      </w:r>
      <w:r>
        <w:rPr>
          <w:b/>
        </w:rPr>
        <w:t>s</w:t>
      </w:r>
      <w:r w:rsidRPr="008D6C50">
        <w:rPr>
          <w:b/>
        </w:rPr>
        <w:t xml:space="preserve"> </w:t>
      </w:r>
      <w:r w:rsidR="000D5D60">
        <w:rPr>
          <w:b/>
        </w:rPr>
        <w:br/>
      </w:r>
      <w:r w:rsidR="000D5D60">
        <w:rPr>
          <w:b/>
        </w:rPr>
        <w:br/>
      </w:r>
      <w:r w:rsidR="000D5D60" w:rsidRPr="00B27247">
        <w:t>1)</w:t>
      </w:r>
      <w:r w:rsidR="000D5D60">
        <w:rPr>
          <w:b/>
        </w:rPr>
        <w:t xml:space="preserve"> </w:t>
      </w:r>
      <w:r w:rsidR="000D5D60" w:rsidRPr="00B27247">
        <w:t xml:space="preserve">WS:  </w:t>
      </w:r>
      <w:proofErr w:type="spellStart"/>
      <w:r w:rsidR="000D5D60" w:rsidRPr="00B27247">
        <w:rPr>
          <w:i/>
        </w:rPr>
        <w:t>GetRetailerByFilter</w:t>
      </w:r>
      <w:proofErr w:type="spellEnd"/>
      <w:r w:rsidR="000D5D60" w:rsidRPr="00B27247">
        <w:rPr>
          <w:i/>
        </w:rPr>
        <w:t xml:space="preserve"> </w:t>
      </w:r>
      <w:r w:rsidR="000D5D60" w:rsidRPr="00B27247">
        <w:t xml:space="preserve">method will retrieve </w:t>
      </w:r>
      <w:proofErr w:type="gramStart"/>
      <w:r w:rsidR="000D5D60" w:rsidRPr="00B27247">
        <w:t>retailer(</w:t>
      </w:r>
      <w:proofErr w:type="spellStart"/>
      <w:proofErr w:type="gramEnd"/>
      <w:r w:rsidR="000D5D60" w:rsidRPr="00B27247">
        <w:t>es</w:t>
      </w:r>
      <w:proofErr w:type="spellEnd"/>
      <w:r w:rsidR="000D5D60" w:rsidRPr="00B27247">
        <w:t>) data</w:t>
      </w:r>
      <w:r w:rsidR="000D5D60">
        <w:br/>
      </w:r>
    </w:p>
    <w:p w14:paraId="58CD1893" w14:textId="706136BF" w:rsidR="002A6126" w:rsidRPr="00FB52CE" w:rsidRDefault="000D5D60" w:rsidP="00B27247">
      <w:pPr>
        <w:rPr>
          <w:rFonts w:ascii="Arial" w:hAnsi="Arial" w:cs="Arial"/>
        </w:rPr>
      </w:pPr>
      <w:r>
        <w:t xml:space="preserve">2) WEB: </w:t>
      </w:r>
      <w:r w:rsidR="002A6126" w:rsidRPr="00FB52CE">
        <w:rPr>
          <w:rFonts w:ascii="Arial" w:hAnsi="Arial" w:cs="Arial"/>
          <w:i/>
        </w:rPr>
        <w:t xml:space="preserve">Acquiring </w:t>
      </w:r>
      <w:r w:rsidR="002A6126" w:rsidRPr="00FB52CE">
        <w:rPr>
          <w:rFonts w:ascii="Arial" w:hAnsi="Arial" w:cs="Arial"/>
        </w:rPr>
        <w:t>module</w:t>
      </w:r>
      <w:r w:rsidR="002A6126" w:rsidRPr="00FB52CE">
        <w:rPr>
          <w:rFonts w:ascii="Arial" w:hAnsi="Arial" w:cs="Arial"/>
          <w:i/>
        </w:rPr>
        <w:t xml:space="preserve"> &gt; Review 2 </w:t>
      </w:r>
      <w:r w:rsidR="002A6126" w:rsidRPr="00FB52CE">
        <w:rPr>
          <w:rFonts w:ascii="Arial" w:hAnsi="Arial" w:cs="Arial"/>
        </w:rPr>
        <w:t xml:space="preserve">form </w:t>
      </w:r>
      <w:r w:rsidR="002A6126" w:rsidRPr="00FB52CE">
        <w:rPr>
          <w:rFonts w:ascii="Arial" w:hAnsi="Arial" w:cs="Arial"/>
          <w:i/>
        </w:rPr>
        <w:t xml:space="preserve">&gt; Retailers </w:t>
      </w:r>
      <w:r w:rsidR="002A6126" w:rsidRPr="00FB52CE">
        <w:rPr>
          <w:rFonts w:ascii="Arial" w:hAnsi="Arial" w:cs="Arial"/>
        </w:rPr>
        <w:t>level</w:t>
      </w:r>
      <w:r>
        <w:rPr>
          <w:rFonts w:ascii="Arial" w:hAnsi="Arial" w:cs="Arial"/>
        </w:rPr>
        <w:br/>
      </w:r>
      <w:r>
        <w:rPr>
          <w:rFonts w:ascii="Arial" w:hAnsi="Arial" w:cs="Arial"/>
        </w:rPr>
        <w:br/>
      </w:r>
    </w:p>
    <w:p w14:paraId="4F349425" w14:textId="76A2A191" w:rsidR="002A6126" w:rsidRDefault="002A6126" w:rsidP="002A6126">
      <w:pPr>
        <w:spacing w:after="120"/>
        <w:jc w:val="both"/>
        <w:rPr>
          <w:rFonts w:ascii="Arial" w:hAnsi="Arial" w:cs="Arial"/>
        </w:rPr>
      </w:pPr>
      <w:r w:rsidRPr="00FB52CE">
        <w:rPr>
          <w:rFonts w:ascii="Arial" w:hAnsi="Arial" w:cs="Arial"/>
        </w:rPr>
        <w:lastRenderedPageBreak/>
        <w:t>Search can be performed</w:t>
      </w:r>
      <w:r w:rsidRPr="00FB52CE">
        <w:rPr>
          <w:rFonts w:ascii="Arial" w:hAnsi="Arial" w:cs="Arial"/>
          <w:i/>
        </w:rPr>
        <w:t xml:space="preserve"> </w:t>
      </w:r>
      <w:r w:rsidRPr="00FB52CE">
        <w:rPr>
          <w:rFonts w:ascii="Arial" w:hAnsi="Arial" w:cs="Arial"/>
        </w:rPr>
        <w:t>by applying different search filter</w:t>
      </w:r>
      <w:r w:rsidR="00401080">
        <w:rPr>
          <w:rFonts w:ascii="Arial" w:hAnsi="Arial" w:cs="Arial"/>
        </w:rPr>
        <w:t>(</w:t>
      </w:r>
      <w:r w:rsidRPr="00FB52CE">
        <w:rPr>
          <w:rFonts w:ascii="Arial" w:hAnsi="Arial" w:cs="Arial"/>
        </w:rPr>
        <w:t>s</w:t>
      </w:r>
      <w:r w:rsidR="00401080">
        <w:rPr>
          <w:rFonts w:ascii="Arial" w:hAnsi="Arial" w:cs="Arial"/>
        </w:rPr>
        <w:t>)</w:t>
      </w:r>
      <w:r w:rsidRPr="00FB52CE">
        <w:rPr>
          <w:rFonts w:ascii="Arial" w:hAnsi="Arial" w:cs="Arial"/>
        </w:rPr>
        <w:t xml:space="preserve"> on the screen. </w:t>
      </w:r>
      <w:r>
        <w:rPr>
          <w:rFonts w:ascii="Arial" w:hAnsi="Arial" w:cs="Arial"/>
        </w:rPr>
        <w:t xml:space="preserve">When the particular retailer </w:t>
      </w:r>
      <w:r w:rsidRPr="00FB52CE">
        <w:rPr>
          <w:rFonts w:ascii="Arial" w:hAnsi="Arial" w:cs="Arial"/>
        </w:rPr>
        <w:t>found</w:t>
      </w:r>
      <w:r>
        <w:rPr>
          <w:rFonts w:ascii="Arial" w:hAnsi="Arial" w:cs="Arial"/>
        </w:rPr>
        <w:t>,</w:t>
      </w:r>
      <w:r w:rsidRPr="00FB52CE">
        <w:rPr>
          <w:rFonts w:ascii="Arial" w:hAnsi="Arial" w:cs="Arial"/>
        </w:rPr>
        <w:t xml:space="preserve"> details can be displayed by click on the retrieved record.</w:t>
      </w:r>
    </w:p>
    <w:p w14:paraId="2F2439FE" w14:textId="5C7E436F" w:rsidR="002A6126" w:rsidRDefault="00F43A7E" w:rsidP="002A6126">
      <w:pPr>
        <w:spacing w:after="240"/>
        <w:jc w:val="both"/>
        <w:rPr>
          <w:rFonts w:ascii="Arial" w:hAnsi="Arial" w:cs="Arial"/>
        </w:rPr>
      </w:pPr>
      <w:r>
        <w:rPr>
          <w:rFonts w:ascii="Arial" w:hAnsi="Arial" w:cs="Arial"/>
        </w:rPr>
        <w:t xml:space="preserve">               </w:t>
      </w:r>
      <w:r w:rsidR="003D6834">
        <w:rPr>
          <w:rFonts w:ascii="Arial" w:hAnsi="Arial" w:cs="Arial"/>
          <w:noProof/>
          <w:lang w:val="sk-SK" w:eastAsia="sk-SK"/>
        </w:rPr>
        <w:drawing>
          <wp:inline distT="0" distB="0" distL="0" distR="0" wp14:anchorId="4E27D188" wp14:editId="43EFD869">
            <wp:extent cx="6400800" cy="22860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p>
    <w:p w14:paraId="096EC8CC" w14:textId="71AC077A" w:rsidR="0025358A" w:rsidRPr="006B7F61" w:rsidRDefault="0025358A" w:rsidP="0025358A">
      <w:pPr>
        <w:pStyle w:val="Heading1"/>
        <w:rPr>
          <w:ins w:id="1910" w:author="Anita Rendulić" w:date="2018-01-03T15:17:00Z"/>
          <w:color w:val="auto"/>
          <w:sz w:val="24"/>
          <w:szCs w:val="24"/>
        </w:rPr>
      </w:pPr>
      <w:bookmarkStart w:id="1911" w:name="_Toc506563217"/>
      <w:ins w:id="1912" w:author="Anita Rendulić" w:date="2018-01-03T15:17:00Z">
        <w:r>
          <w:rPr>
            <w:color w:val="auto"/>
            <w:sz w:val="24"/>
            <w:szCs w:val="24"/>
          </w:rPr>
          <w:t xml:space="preserve">5.2. </w:t>
        </w:r>
        <w:r w:rsidRPr="006B7F61">
          <w:rPr>
            <w:color w:val="auto"/>
            <w:sz w:val="24"/>
            <w:szCs w:val="24"/>
          </w:rPr>
          <w:t>UC POS</w:t>
        </w:r>
        <w:r>
          <w:rPr>
            <w:color w:val="auto"/>
            <w:sz w:val="24"/>
            <w:szCs w:val="24"/>
          </w:rPr>
          <w:t xml:space="preserve"> </w:t>
        </w:r>
        <w:r w:rsidRPr="006B7F61">
          <w:rPr>
            <w:color w:val="auto"/>
            <w:sz w:val="24"/>
            <w:szCs w:val="24"/>
          </w:rPr>
          <w:t>0</w:t>
        </w:r>
        <w:r w:rsidR="00401080">
          <w:rPr>
            <w:color w:val="auto"/>
            <w:sz w:val="24"/>
            <w:szCs w:val="24"/>
          </w:rPr>
          <w:t>3</w:t>
        </w:r>
        <w:del w:id="1913" w:author="Martin Ćosić" w:date="2018-02-09T09:31:00Z">
          <w:r w:rsidR="00401080" w:rsidDel="002C1558">
            <w:rPr>
              <w:color w:val="auto"/>
              <w:sz w:val="24"/>
              <w:szCs w:val="24"/>
            </w:rPr>
            <w:delText>4</w:delText>
          </w:r>
        </w:del>
      </w:ins>
      <w:ins w:id="1914" w:author="Martin Ćosić" w:date="2018-02-09T09:31:00Z">
        <w:r w:rsidR="002C1558">
          <w:rPr>
            <w:color w:val="auto"/>
            <w:sz w:val="24"/>
            <w:szCs w:val="24"/>
          </w:rPr>
          <w:t>3</w:t>
        </w:r>
      </w:ins>
      <w:ins w:id="1915" w:author="Anita Rendulić" w:date="2018-01-03T15:17:00Z">
        <w:r w:rsidRPr="006B7F61">
          <w:rPr>
            <w:color w:val="auto"/>
            <w:sz w:val="24"/>
            <w:szCs w:val="24"/>
          </w:rPr>
          <w:t xml:space="preserve">: </w:t>
        </w:r>
        <w:r>
          <w:rPr>
            <w:color w:val="auto"/>
            <w:sz w:val="24"/>
            <w:szCs w:val="24"/>
          </w:rPr>
          <w:t>Add new t</w:t>
        </w:r>
        <w:r w:rsidRPr="006B7F61">
          <w:rPr>
            <w:color w:val="auto"/>
            <w:sz w:val="24"/>
            <w:szCs w:val="24"/>
          </w:rPr>
          <w:t>erminal</w:t>
        </w:r>
        <w:r>
          <w:rPr>
            <w:color w:val="auto"/>
            <w:sz w:val="24"/>
            <w:szCs w:val="24"/>
          </w:rPr>
          <w:t xml:space="preserve"> through WS(s)</w:t>
        </w:r>
        <w:bookmarkEnd w:id="1911"/>
      </w:ins>
    </w:p>
    <w:p w14:paraId="7A19F5AD" w14:textId="77777777" w:rsidR="0025358A" w:rsidRDefault="0025358A" w:rsidP="0025358A">
      <w:pPr>
        <w:rPr>
          <w:ins w:id="1916" w:author="Anita Rendulić" w:date="2018-01-03T15:17:00Z"/>
        </w:rPr>
      </w:pPr>
    </w:p>
    <w:p w14:paraId="50F2D732" w14:textId="77777777" w:rsidR="0025358A" w:rsidRDefault="0025358A" w:rsidP="0025358A">
      <w:pPr>
        <w:jc w:val="both"/>
        <w:rPr>
          <w:ins w:id="1917" w:author="Anita Rendulić" w:date="2018-01-03T15:17:00Z"/>
          <w:rFonts w:ascii="Arial" w:hAnsi="Arial" w:cs="Arial"/>
        </w:rPr>
      </w:pPr>
      <w:ins w:id="1918" w:author="Anita Rendulić" w:date="2018-01-03T15:17:00Z">
        <w:r>
          <w:rPr>
            <w:rFonts w:ascii="Arial" w:hAnsi="Arial" w:cs="Arial"/>
          </w:rPr>
          <w:t>This is option for new terminal entry, through the web service(s).</w:t>
        </w:r>
      </w:ins>
    </w:p>
    <w:p w14:paraId="0F3681FE" w14:textId="7FC19C48" w:rsidR="0025358A" w:rsidRPr="00FB52CE" w:rsidDel="001545F0" w:rsidRDefault="0025358A" w:rsidP="0025358A">
      <w:pPr>
        <w:jc w:val="both"/>
        <w:rPr>
          <w:ins w:id="1919" w:author="Anita Rendulić" w:date="2018-01-03T15:17:00Z"/>
          <w:del w:id="1920" w:author="Martin Ćosić" w:date="2018-01-26T15:52:00Z"/>
          <w:rFonts w:ascii="Arial" w:hAnsi="Arial" w:cs="Arial"/>
        </w:rPr>
      </w:pPr>
    </w:p>
    <w:p w14:paraId="3925A52C" w14:textId="77777777" w:rsidR="0025358A" w:rsidRPr="00FB52CE" w:rsidRDefault="0025358A" w:rsidP="0025358A">
      <w:pPr>
        <w:pStyle w:val="Arial12Bold"/>
        <w:spacing w:before="240" w:after="120"/>
        <w:rPr>
          <w:ins w:id="1921" w:author="Anita Rendulić" w:date="2018-01-03T15:17:00Z"/>
          <w:rFonts w:cs="Arial"/>
        </w:rPr>
      </w:pPr>
      <w:ins w:id="1922" w:author="Anita Rendulić" w:date="2018-01-03T15:17:00Z">
        <w:r w:rsidRPr="00FB52CE">
          <w:rPr>
            <w:rFonts w:cs="Arial"/>
          </w:rPr>
          <w:t xml:space="preserve">Preconditions </w:t>
        </w:r>
      </w:ins>
    </w:p>
    <w:p w14:paraId="743E4FCA" w14:textId="77777777" w:rsidR="0025358A" w:rsidRPr="004B1212" w:rsidRDefault="0025358A" w:rsidP="0025358A">
      <w:pPr>
        <w:pStyle w:val="ListParagraph"/>
        <w:numPr>
          <w:ilvl w:val="0"/>
          <w:numId w:val="38"/>
        </w:numPr>
        <w:rPr>
          <w:ins w:id="1923" w:author="Anita Rendulić" w:date="2018-01-03T15:17:00Z"/>
        </w:rPr>
      </w:pPr>
      <w:ins w:id="1924" w:author="Anita Rendulić" w:date="2018-01-03T15:17:00Z">
        <w:r>
          <w:rPr>
            <w:rFonts w:ascii="Arial" w:hAnsi="Arial" w:cs="Arial"/>
          </w:rPr>
          <w:t>t</w:t>
        </w:r>
        <w:r w:rsidRPr="004B1212">
          <w:rPr>
            <w:rFonts w:ascii="Arial" w:hAnsi="Arial" w:cs="Arial"/>
          </w:rPr>
          <w:t xml:space="preserve">erminal which </w:t>
        </w:r>
        <w:r>
          <w:rPr>
            <w:rFonts w:ascii="Arial" w:hAnsi="Arial" w:cs="Arial"/>
          </w:rPr>
          <w:t xml:space="preserve">you </w:t>
        </w:r>
        <w:r w:rsidRPr="004B1212">
          <w:rPr>
            <w:rFonts w:ascii="Arial" w:hAnsi="Arial" w:cs="Arial"/>
          </w:rPr>
          <w:t xml:space="preserve">want to add, </w:t>
        </w:r>
        <w:r>
          <w:rPr>
            <w:rFonts w:ascii="Arial" w:hAnsi="Arial" w:cs="Arial"/>
          </w:rPr>
          <w:t xml:space="preserve">should not </w:t>
        </w:r>
        <w:r w:rsidRPr="004B1212">
          <w:rPr>
            <w:rFonts w:ascii="Arial" w:hAnsi="Arial" w:cs="Arial"/>
          </w:rPr>
          <w:t>exist in the system</w:t>
        </w:r>
        <w:r>
          <w:rPr>
            <w:rFonts w:ascii="Arial" w:hAnsi="Arial" w:cs="Arial"/>
          </w:rPr>
          <w:t>,</w:t>
        </w:r>
      </w:ins>
    </w:p>
    <w:p w14:paraId="1587EB2D" w14:textId="15C834E7" w:rsidR="0025358A" w:rsidRDefault="0025358A" w:rsidP="0025358A">
      <w:pPr>
        <w:pStyle w:val="ListParagraph"/>
        <w:numPr>
          <w:ilvl w:val="0"/>
          <w:numId w:val="38"/>
        </w:numPr>
        <w:rPr>
          <w:ins w:id="1925" w:author="Anita Rendulić" w:date="2018-01-03T15:17:00Z"/>
        </w:rPr>
      </w:pPr>
      <w:commentRangeStart w:id="1926"/>
      <w:commentRangeStart w:id="1927"/>
      <w:commentRangeStart w:id="1928"/>
      <w:commentRangeStart w:id="1929"/>
      <w:commentRangeStart w:id="1930"/>
      <w:proofErr w:type="gramStart"/>
      <w:ins w:id="1931" w:author="Anita Rendulić" w:date="2018-01-03T15:17:00Z">
        <w:r>
          <w:rPr>
            <w:rFonts w:ascii="Arial" w:hAnsi="Arial" w:cs="Arial"/>
          </w:rPr>
          <w:t>r</w:t>
        </w:r>
        <w:r>
          <w:t>etailer</w:t>
        </w:r>
        <w:proofErr w:type="gramEnd"/>
        <w:r>
          <w:t xml:space="preserve"> must exist and be in status </w:t>
        </w:r>
        <w:del w:id="1932" w:author="Martin Ćosić" w:date="2018-02-08T16:34:00Z">
          <w:r w:rsidDel="00766653">
            <w:rPr>
              <w:rFonts w:cs="Helvetica"/>
              <w:i/>
            </w:rPr>
            <w:delText>Active</w:delText>
          </w:r>
        </w:del>
      </w:ins>
      <w:ins w:id="1933" w:author="Martin Ćosić" w:date="2018-02-08T16:34:00Z">
        <w:r w:rsidR="00766653">
          <w:rPr>
            <w:rFonts w:cs="Helvetica"/>
            <w:i/>
          </w:rPr>
          <w:t>Inserted</w:t>
        </w:r>
      </w:ins>
      <w:ins w:id="1934" w:author="Anita Rendulić" w:date="2018-01-03T15:17:00Z">
        <w:r>
          <w:t xml:space="preserve">. </w:t>
        </w:r>
      </w:ins>
      <w:commentRangeEnd w:id="1926"/>
      <w:r w:rsidR="001728C9">
        <w:rPr>
          <w:rStyle w:val="CommentReference"/>
        </w:rPr>
        <w:commentReference w:id="1926"/>
      </w:r>
      <w:commentRangeEnd w:id="1927"/>
      <w:r w:rsidR="00DD32FB">
        <w:rPr>
          <w:rStyle w:val="CommentReference"/>
        </w:rPr>
        <w:commentReference w:id="1927"/>
      </w:r>
      <w:commentRangeEnd w:id="1928"/>
      <w:r w:rsidR="005837C9">
        <w:rPr>
          <w:rStyle w:val="CommentReference"/>
        </w:rPr>
        <w:commentReference w:id="1928"/>
      </w:r>
      <w:commentRangeEnd w:id="1929"/>
      <w:r w:rsidR="005401EB">
        <w:rPr>
          <w:rStyle w:val="CommentReference"/>
        </w:rPr>
        <w:commentReference w:id="1929"/>
      </w:r>
      <w:commentRangeEnd w:id="1930"/>
      <w:r w:rsidR="004C5765">
        <w:rPr>
          <w:rStyle w:val="CommentReference"/>
        </w:rPr>
        <w:commentReference w:id="1930"/>
      </w:r>
    </w:p>
    <w:p w14:paraId="1A55DB51" w14:textId="77777777" w:rsidR="0025358A" w:rsidRPr="004B1212" w:rsidRDefault="0025358A" w:rsidP="0025358A">
      <w:pPr>
        <w:rPr>
          <w:ins w:id="1935" w:author="Anita Rendulić" w:date="2018-01-03T15:17:00Z"/>
          <w:rFonts w:ascii="Arial" w:hAnsi="Arial" w:cs="Arial"/>
        </w:rPr>
      </w:pPr>
      <w:ins w:id="1936" w:author="Anita Rendulić" w:date="2018-01-03T15:17:00Z">
        <w:r w:rsidRPr="00FB52CE">
          <w:rPr>
            <w:rFonts w:ascii="Arial" w:hAnsi="Arial" w:cs="Arial"/>
          </w:rPr>
          <w:t xml:space="preserve"> </w:t>
        </w:r>
      </w:ins>
    </w:p>
    <w:p w14:paraId="6ACB6E37" w14:textId="77777777" w:rsidR="0025358A" w:rsidRPr="008D6C50" w:rsidRDefault="0025358A" w:rsidP="0025358A">
      <w:pPr>
        <w:rPr>
          <w:ins w:id="1937" w:author="Anita Rendulić" w:date="2018-01-03T15:17:00Z"/>
          <w:b/>
        </w:rPr>
      </w:pPr>
      <w:ins w:id="1938" w:author="Anita Rendulić" w:date="2018-01-03T15:17:00Z">
        <w:r w:rsidRPr="008D6C50">
          <w:rPr>
            <w:b/>
          </w:rPr>
          <w:t>Trigger</w:t>
        </w:r>
        <w:r>
          <w:rPr>
            <w:b/>
          </w:rPr>
          <w:t>s</w:t>
        </w:r>
        <w:r w:rsidRPr="008D6C50">
          <w:rPr>
            <w:b/>
          </w:rPr>
          <w:t xml:space="preserve"> </w:t>
        </w:r>
      </w:ins>
    </w:p>
    <w:p w14:paraId="1950323D" w14:textId="77777777" w:rsidR="0025358A" w:rsidRPr="00232FD9" w:rsidRDefault="0025358A" w:rsidP="0025358A">
      <w:pPr>
        <w:rPr>
          <w:ins w:id="1939" w:author="Anita Rendulić" w:date="2018-01-03T15:17:00Z"/>
        </w:rPr>
      </w:pPr>
    </w:p>
    <w:p w14:paraId="40C2E07E" w14:textId="0AA810D4" w:rsidR="00401080" w:rsidRPr="00101434" w:rsidRDefault="0025358A" w:rsidP="00401080">
      <w:pPr>
        <w:jc w:val="both"/>
        <w:rPr>
          <w:ins w:id="1940" w:author="Anita Rendulić" w:date="2018-01-08T01:30:00Z"/>
          <w:rFonts w:ascii="Arial" w:hAnsi="Arial" w:cs="Arial"/>
        </w:rPr>
      </w:pPr>
      <w:ins w:id="1941" w:author="Anita Rendulić" w:date="2018-01-03T15:17:00Z">
        <w:r w:rsidRPr="0048649C">
          <w:t xml:space="preserve">1) </w:t>
        </w:r>
        <w:commentRangeStart w:id="1942"/>
        <w:commentRangeStart w:id="1943"/>
        <w:commentRangeStart w:id="1944"/>
        <w:commentRangeStart w:id="1945"/>
        <w:commentRangeStart w:id="1946"/>
        <w:commentRangeStart w:id="1947"/>
        <w:proofErr w:type="spellStart"/>
        <w:r>
          <w:rPr>
            <w:i/>
          </w:rPr>
          <w:t>AddTerminal</w:t>
        </w:r>
        <w:proofErr w:type="spellEnd"/>
        <w:r>
          <w:t xml:space="preserve"> </w:t>
        </w:r>
      </w:ins>
      <w:commentRangeEnd w:id="1942"/>
      <w:r w:rsidR="001728C9">
        <w:rPr>
          <w:rStyle w:val="CommentReference"/>
        </w:rPr>
        <w:commentReference w:id="1942"/>
      </w:r>
      <w:commentRangeEnd w:id="1943"/>
      <w:r w:rsidR="00DD32FB">
        <w:rPr>
          <w:rStyle w:val="CommentReference"/>
        </w:rPr>
        <w:commentReference w:id="1943"/>
      </w:r>
      <w:commentRangeEnd w:id="1944"/>
      <w:r w:rsidR="00DA43F0">
        <w:rPr>
          <w:rStyle w:val="CommentReference"/>
        </w:rPr>
        <w:commentReference w:id="1944"/>
      </w:r>
      <w:commentRangeEnd w:id="1945"/>
      <w:r w:rsidR="00476FD4">
        <w:rPr>
          <w:rStyle w:val="CommentReference"/>
        </w:rPr>
        <w:commentReference w:id="1945"/>
      </w:r>
      <w:commentRangeEnd w:id="1946"/>
      <w:r w:rsidR="00A6485A">
        <w:rPr>
          <w:rStyle w:val="CommentReference"/>
        </w:rPr>
        <w:commentReference w:id="1946"/>
      </w:r>
      <w:commentRangeEnd w:id="1947"/>
      <w:r w:rsidR="004C5765">
        <w:rPr>
          <w:rStyle w:val="CommentReference"/>
        </w:rPr>
        <w:commentReference w:id="1947"/>
      </w:r>
      <w:ins w:id="1948" w:author="Anita Rendulić" w:date="2018-01-03T15:17:00Z">
        <w:r>
          <w:t>WS method</w:t>
        </w:r>
        <w:r w:rsidR="00401080">
          <w:t xml:space="preserve"> </w:t>
        </w:r>
      </w:ins>
      <w:ins w:id="1949" w:author="Anita Rendulić" w:date="2018-01-08T01:30:00Z">
        <w:r w:rsidR="00401080" w:rsidRPr="00101434">
          <w:rPr>
            <w:rFonts w:ascii="Arial" w:hAnsi="Arial" w:cs="Arial"/>
          </w:rPr>
          <w:t xml:space="preserve">with </w:t>
        </w:r>
        <w:r w:rsidR="00401080">
          <w:rPr>
            <w:rFonts w:ascii="Arial" w:hAnsi="Arial" w:cs="Arial"/>
          </w:rPr>
          <w:t>terminal</w:t>
        </w:r>
        <w:r w:rsidR="00401080" w:rsidRPr="00101434">
          <w:rPr>
            <w:rFonts w:ascii="Arial" w:hAnsi="Arial" w:cs="Arial"/>
          </w:rPr>
          <w:t xml:space="preserve"> data as elements.</w:t>
        </w:r>
        <w:r w:rsidR="00401080">
          <w:rPr>
            <w:rFonts w:ascii="Arial" w:hAnsi="Arial" w:cs="Arial"/>
          </w:rPr>
          <w:t xml:space="preserve"> New terminal</w:t>
        </w:r>
        <w:r w:rsidR="00401080" w:rsidRPr="00101434">
          <w:rPr>
            <w:rFonts w:ascii="Arial" w:hAnsi="Arial" w:cs="Arial"/>
          </w:rPr>
          <w:t xml:space="preserve"> added on this way </w:t>
        </w:r>
      </w:ins>
    </w:p>
    <w:p w14:paraId="1341577E" w14:textId="338219A9" w:rsidR="0025358A" w:rsidRDefault="00401080">
      <w:pPr>
        <w:jc w:val="both"/>
        <w:rPr>
          <w:ins w:id="1950" w:author="Anita Rendulić" w:date="2018-01-08T01:31:00Z"/>
          <w:rFonts w:ascii="Arial" w:hAnsi="Arial" w:cs="Arial"/>
        </w:rPr>
        <w:pPrChange w:id="1951" w:author="Anita Rendulić" w:date="2018-01-08T01:31:00Z">
          <w:pPr>
            <w:spacing w:before="60"/>
          </w:pPr>
        </w:pPrChange>
      </w:pPr>
      <w:ins w:id="1952" w:author="Anita Rendulić" w:date="2018-01-08T01:30:00Z">
        <w:r w:rsidRPr="00101434">
          <w:rPr>
            <w:rFonts w:ascii="Arial" w:hAnsi="Arial" w:cs="Arial"/>
            <w:i/>
          </w:rPr>
          <w:t xml:space="preserve">    </w:t>
        </w:r>
        <w:proofErr w:type="gramStart"/>
        <w:r w:rsidRPr="00101434">
          <w:rPr>
            <w:rFonts w:ascii="Arial" w:hAnsi="Arial" w:cs="Arial"/>
          </w:rPr>
          <w:t>will</w:t>
        </w:r>
        <w:proofErr w:type="gramEnd"/>
        <w:r w:rsidRPr="00101434">
          <w:rPr>
            <w:rFonts w:ascii="Arial" w:hAnsi="Arial" w:cs="Arial"/>
          </w:rPr>
          <w:t xml:space="preserve"> be directly inserted in the database and automatically published.</w:t>
        </w:r>
      </w:ins>
    </w:p>
    <w:p w14:paraId="211F4874" w14:textId="77777777" w:rsidR="000922D7" w:rsidRPr="000922D7" w:rsidRDefault="000922D7">
      <w:pPr>
        <w:jc w:val="both"/>
        <w:rPr>
          <w:ins w:id="1953" w:author="Anita Rendulić" w:date="2018-01-03T15:17:00Z"/>
          <w:rFonts w:ascii="Arial" w:hAnsi="Arial" w:cs="Arial"/>
          <w:rPrChange w:id="1954" w:author="Anita Rendulić" w:date="2018-01-08T01:31:00Z">
            <w:rPr>
              <w:ins w:id="1955" w:author="Anita Rendulić" w:date="2018-01-03T15:17:00Z"/>
            </w:rPr>
          </w:rPrChange>
        </w:rPr>
        <w:pPrChange w:id="1956" w:author="Anita Rendulić" w:date="2018-01-08T01:31:00Z">
          <w:pPr>
            <w:spacing w:before="60"/>
          </w:pPr>
        </w:pPrChange>
      </w:pPr>
    </w:p>
    <w:p w14:paraId="418DC619" w14:textId="77777777" w:rsidR="000922D7" w:rsidRPr="00101434" w:rsidRDefault="0025358A" w:rsidP="000922D7">
      <w:pPr>
        <w:spacing w:before="60"/>
        <w:jc w:val="both"/>
        <w:rPr>
          <w:ins w:id="1957" w:author="Anita Rendulić" w:date="2018-01-08T01:31:00Z"/>
          <w:rFonts w:ascii="Arial" w:hAnsi="Arial" w:cs="Arial"/>
        </w:rPr>
      </w:pPr>
      <w:ins w:id="1958" w:author="Anita Rendulić" w:date="2018-01-03T15:17:00Z">
        <w:r>
          <w:t>2) Add new termina</w:t>
        </w:r>
        <w:r w:rsidR="000922D7">
          <w:t xml:space="preserve">l </w:t>
        </w:r>
      </w:ins>
      <w:ins w:id="1959" w:author="Anita Rendulić" w:date="2018-01-08T01:31:00Z">
        <w:r w:rsidR="000922D7" w:rsidRPr="00101434">
          <w:rPr>
            <w:rFonts w:ascii="Arial" w:hAnsi="Arial" w:cs="Arial"/>
          </w:rPr>
          <w:t xml:space="preserve">per sequences (to create unfinished wizard case in web application),  </w:t>
        </w:r>
      </w:ins>
    </w:p>
    <w:p w14:paraId="6C2442AD" w14:textId="76F59514" w:rsidR="0025358A" w:rsidRDefault="000922D7">
      <w:pPr>
        <w:rPr>
          <w:ins w:id="1960" w:author="Anita Rendulić" w:date="2018-01-03T15:17:00Z"/>
        </w:rPr>
      </w:pPr>
      <w:ins w:id="1961" w:author="Anita Rendulić" w:date="2018-01-08T01:31:00Z">
        <w:r w:rsidRPr="00101434">
          <w:rPr>
            <w:rFonts w:ascii="Arial" w:hAnsi="Arial" w:cs="Arial"/>
          </w:rPr>
          <w:t xml:space="preserve">    </w:t>
        </w:r>
        <w:proofErr w:type="gramStart"/>
        <w:r w:rsidRPr="00101434">
          <w:rPr>
            <w:rFonts w:ascii="Arial" w:hAnsi="Arial" w:cs="Arial"/>
          </w:rPr>
          <w:t>possible</w:t>
        </w:r>
        <w:proofErr w:type="gramEnd"/>
        <w:r w:rsidRPr="00101434">
          <w:rPr>
            <w:rFonts w:ascii="Arial" w:hAnsi="Arial" w:cs="Arial"/>
          </w:rPr>
          <w:t xml:space="preserve"> WS methods are:</w:t>
        </w:r>
      </w:ins>
    </w:p>
    <w:p w14:paraId="461ED451" w14:textId="77777777" w:rsidR="0025358A" w:rsidRPr="0048649C" w:rsidRDefault="0025358A">
      <w:pPr>
        <w:spacing w:before="60"/>
        <w:ind w:left="720"/>
        <w:rPr>
          <w:ins w:id="1962" w:author="Anita Rendulić" w:date="2018-01-03T15:17:00Z"/>
          <w:i/>
        </w:rPr>
        <w:pPrChange w:id="1963" w:author="Anita Rendulić" w:date="2018-01-08T01:31:00Z">
          <w:pPr>
            <w:ind w:left="720"/>
          </w:pPr>
        </w:pPrChange>
      </w:pPr>
      <w:proofErr w:type="spellStart"/>
      <w:ins w:id="1964" w:author="Anita Rendulić" w:date="2018-01-03T15:17:00Z">
        <w:r w:rsidRPr="0048649C">
          <w:rPr>
            <w:i/>
          </w:rPr>
          <w:t>StartWizardSequence</w:t>
        </w:r>
        <w:proofErr w:type="spellEnd"/>
        <w:r w:rsidRPr="0048649C">
          <w:rPr>
            <w:i/>
          </w:rPr>
          <w:t xml:space="preserve"> </w:t>
        </w:r>
      </w:ins>
    </w:p>
    <w:p w14:paraId="27C40FCD" w14:textId="77777777" w:rsidR="0025358A" w:rsidRDefault="0025358A" w:rsidP="0025358A">
      <w:pPr>
        <w:ind w:left="720"/>
        <w:rPr>
          <w:ins w:id="1965" w:author="Anita Rendulić" w:date="2018-01-03T15:17:00Z"/>
        </w:rPr>
      </w:pPr>
      <w:proofErr w:type="spellStart"/>
      <w:ins w:id="1966" w:author="Anita Rendulić" w:date="2018-01-03T15:17:00Z">
        <w:r w:rsidRPr="0048649C">
          <w:rPr>
            <w:i/>
          </w:rPr>
          <w:t>AddRetailer</w:t>
        </w:r>
        <w:proofErr w:type="spellEnd"/>
        <w:r>
          <w:t xml:space="preserve"> (by sequence, 1</w:t>
        </w:r>
        <w:r w:rsidRPr="00682E03">
          <w:rPr>
            <w:vertAlign w:val="superscript"/>
          </w:rPr>
          <w:t>st</w:t>
        </w:r>
        <w:r>
          <w:t>, 2</w:t>
        </w:r>
        <w:r w:rsidRPr="00682E03">
          <w:rPr>
            <w:vertAlign w:val="superscript"/>
          </w:rPr>
          <w:t>nd</w:t>
        </w:r>
        <w:r>
          <w:t xml:space="preserve"> </w:t>
        </w:r>
        <w:proofErr w:type="gramStart"/>
        <w:r>
          <w:t>… )</w:t>
        </w:r>
        <w:proofErr w:type="gramEnd"/>
        <w:r>
          <w:t xml:space="preserve"> </w:t>
        </w:r>
      </w:ins>
    </w:p>
    <w:p w14:paraId="279F064A" w14:textId="77777777" w:rsidR="0025358A" w:rsidRDefault="0025358A" w:rsidP="0025358A">
      <w:pPr>
        <w:ind w:left="720"/>
        <w:rPr>
          <w:ins w:id="1967" w:author="Anita Rendulić" w:date="2018-01-03T15:17:00Z"/>
        </w:rPr>
      </w:pPr>
      <w:proofErr w:type="spellStart"/>
      <w:ins w:id="1968" w:author="Anita Rendulić" w:date="2018-01-03T15:17:00Z">
        <w:r w:rsidRPr="0048649C">
          <w:rPr>
            <w:i/>
          </w:rPr>
          <w:t>AddTerminal</w:t>
        </w:r>
        <w:proofErr w:type="spellEnd"/>
        <w:r>
          <w:t xml:space="preserve"> (by sequence, 1</w:t>
        </w:r>
        <w:r w:rsidRPr="0048649C">
          <w:rPr>
            <w:vertAlign w:val="superscript"/>
          </w:rPr>
          <w:t>st</w:t>
        </w:r>
        <w:r>
          <w:t>, 2</w:t>
        </w:r>
        <w:r w:rsidRPr="0048649C">
          <w:rPr>
            <w:vertAlign w:val="superscript"/>
          </w:rPr>
          <w:t>nd</w:t>
        </w:r>
        <w:r>
          <w:t xml:space="preserve"> </w:t>
        </w:r>
        <w:proofErr w:type="gramStart"/>
        <w:r>
          <w:t>… )</w:t>
        </w:r>
        <w:proofErr w:type="gramEnd"/>
        <w:r>
          <w:t xml:space="preserve"> </w:t>
        </w:r>
      </w:ins>
    </w:p>
    <w:p w14:paraId="1AC0FE0E" w14:textId="109B46EE" w:rsidR="0025358A" w:rsidRPr="0048649C" w:rsidRDefault="0025358A" w:rsidP="0025358A">
      <w:pPr>
        <w:ind w:left="720"/>
        <w:rPr>
          <w:ins w:id="1969" w:author="Anita Rendulić" w:date="2018-01-03T15:17:00Z"/>
          <w:i/>
        </w:rPr>
      </w:pPr>
      <w:proofErr w:type="spellStart"/>
      <w:ins w:id="1970" w:author="Anita Rendulić" w:date="2018-01-03T15:17:00Z">
        <w:r w:rsidRPr="0048649C">
          <w:rPr>
            <w:i/>
          </w:rPr>
          <w:t>FinishWizardSequence</w:t>
        </w:r>
      </w:ins>
      <w:proofErr w:type="spellEnd"/>
      <w:ins w:id="1971" w:author="Anita Rendulić" w:date="2018-01-08T01:32:00Z">
        <w:r w:rsidR="00A64D81">
          <w:rPr>
            <w:i/>
          </w:rPr>
          <w:t>.</w:t>
        </w:r>
      </w:ins>
    </w:p>
    <w:p w14:paraId="059A81A2" w14:textId="01B9A5DE" w:rsidR="00A64D81" w:rsidRDefault="00A64D81">
      <w:pPr>
        <w:spacing w:before="60"/>
        <w:jc w:val="both"/>
        <w:rPr>
          <w:ins w:id="1972" w:author="Martin Ćosić" w:date="2018-01-26T15:35:00Z"/>
          <w:rFonts w:ascii="Arial" w:hAnsi="Arial" w:cs="Arial"/>
          <w:i/>
        </w:rPr>
        <w:pPrChange w:id="1973" w:author="Anita Rendulić" w:date="2018-01-08T01:32:00Z">
          <w:pPr>
            <w:jc w:val="both"/>
          </w:pPr>
        </w:pPrChange>
      </w:pPr>
      <w:ins w:id="1974" w:author="Anita Rendulić" w:date="2018-01-08T01:32:00Z">
        <w:r>
          <w:rPr>
            <w:rFonts w:ascii="Arial" w:hAnsi="Arial" w:cs="Arial"/>
          </w:rPr>
          <w:t xml:space="preserve">    </w:t>
        </w:r>
        <w:r w:rsidRPr="00101434">
          <w:rPr>
            <w:rFonts w:ascii="Arial" w:hAnsi="Arial" w:cs="Arial"/>
          </w:rPr>
          <w:t>Status ‘0’ in response means, that WS was successfully executed.</w:t>
        </w:r>
        <w:r w:rsidRPr="00101434">
          <w:rPr>
            <w:rFonts w:ascii="Arial" w:hAnsi="Arial" w:cs="Arial"/>
            <w:i/>
          </w:rPr>
          <w:t xml:space="preserve">   </w:t>
        </w:r>
      </w:ins>
    </w:p>
    <w:p w14:paraId="29FE1009" w14:textId="77777777" w:rsidR="001545F0" w:rsidRPr="00AD2A7B" w:rsidRDefault="001545F0" w:rsidP="001545F0">
      <w:pPr>
        <w:spacing w:before="240"/>
        <w:rPr>
          <w:ins w:id="1975" w:author="Martin Ćosić" w:date="2018-01-26T15:52:00Z"/>
          <w:rFonts w:ascii="Arial" w:hAnsi="Arial" w:cs="Arial"/>
        </w:rPr>
      </w:pPr>
      <w:ins w:id="1976" w:author="Martin Ćosić" w:date="2018-01-26T15:52:00Z">
        <w:r>
          <w:fldChar w:fldCharType="begin"/>
        </w:r>
        <w:r>
          <w:instrText xml:space="preserve"> HYPERLINK  \l "_ACQ-POS_Create_Retailers" </w:instrText>
        </w:r>
        <w:r>
          <w:fldChar w:fldCharType="separate"/>
        </w:r>
        <w:r w:rsidRPr="001545F0">
          <w:rPr>
            <w:rStyle w:val="Hyperlink"/>
          </w:rPr>
          <w:t xml:space="preserve">Appendix B - </w:t>
        </w:r>
        <w:r w:rsidRPr="0007045A">
          <w:rPr>
            <w:rStyle w:val="Hyperlink"/>
          </w:rPr>
          <w:t>UML sequence diagram</w:t>
        </w:r>
        <w:r>
          <w:fldChar w:fldCharType="end"/>
        </w:r>
      </w:ins>
    </w:p>
    <w:p w14:paraId="4ABF9DAC" w14:textId="3A934A73" w:rsidR="00F75E83" w:rsidRPr="00A64D81" w:rsidDel="001545F0" w:rsidRDefault="00F75E83">
      <w:pPr>
        <w:spacing w:before="60"/>
        <w:jc w:val="both"/>
        <w:rPr>
          <w:ins w:id="1977" w:author="Anita Rendulić" w:date="2018-01-08T01:32:00Z"/>
          <w:del w:id="1978" w:author="Martin Ćosić" w:date="2018-01-26T15:52:00Z"/>
          <w:rFonts w:ascii="Arial" w:hAnsi="Arial" w:cs="Arial"/>
          <w:rPrChange w:id="1979" w:author="Anita Rendulić" w:date="2018-01-08T01:32:00Z">
            <w:rPr>
              <w:ins w:id="1980" w:author="Anita Rendulić" w:date="2018-01-08T01:32:00Z"/>
              <w:del w:id="1981" w:author="Martin Ćosić" w:date="2018-01-26T15:52:00Z"/>
              <w:rFonts w:ascii="Arial" w:hAnsi="Arial" w:cs="Arial"/>
              <w:i/>
            </w:rPr>
          </w:rPrChange>
        </w:rPr>
        <w:pPrChange w:id="1982" w:author="Anita Rendulić" w:date="2018-01-08T01:32:00Z">
          <w:pPr>
            <w:jc w:val="both"/>
          </w:pPr>
        </w:pPrChange>
      </w:pPr>
    </w:p>
    <w:p w14:paraId="78DF2943" w14:textId="34783511" w:rsidR="0025358A" w:rsidRPr="00A64D81" w:rsidRDefault="00A64D81">
      <w:pPr>
        <w:spacing w:before="240"/>
        <w:jc w:val="both"/>
        <w:rPr>
          <w:ins w:id="1983" w:author="Anita Rendulić" w:date="2018-01-03T15:17:00Z"/>
          <w:rFonts w:ascii="Arial" w:hAnsi="Arial" w:cs="Arial"/>
          <w:i/>
          <w:rPrChange w:id="1984" w:author="Anita Rendulić" w:date="2018-01-08T01:32:00Z">
            <w:rPr>
              <w:ins w:id="1985" w:author="Anita Rendulić" w:date="2018-01-03T15:17:00Z"/>
              <w:rFonts w:ascii="Arial" w:hAnsi="Arial" w:cs="Arial"/>
              <w:bCs/>
              <w:color w:val="000000"/>
              <w:sz w:val="20"/>
              <w:szCs w:val="20"/>
              <w:lang w:val="hr-HR"/>
            </w:rPr>
          </w:rPrChange>
        </w:rPr>
        <w:pPrChange w:id="1986" w:author="Anita Rendulić" w:date="2018-01-08T01:32:00Z">
          <w:pPr>
            <w:jc w:val="both"/>
          </w:pPr>
        </w:pPrChange>
      </w:pPr>
      <w:ins w:id="1987" w:author="Anita Rendulić" w:date="2018-01-08T01:32:00Z">
        <w:r w:rsidRPr="00492F96">
          <w:rPr>
            <w:rFonts w:ascii="Arial" w:hAnsi="Arial" w:cs="Arial"/>
          </w:rPr>
          <w:t xml:space="preserve">Successfully input </w:t>
        </w:r>
        <w:r>
          <w:rPr>
            <w:rFonts w:ascii="Arial" w:hAnsi="Arial" w:cs="Arial"/>
          </w:rPr>
          <w:t>terminal</w:t>
        </w:r>
        <w:r w:rsidRPr="00492F96">
          <w:rPr>
            <w:rFonts w:ascii="Arial" w:hAnsi="Arial" w:cs="Arial"/>
          </w:rPr>
          <w:t>’s data in database, possible are to use in web application:</w:t>
        </w:r>
      </w:ins>
    </w:p>
    <w:p w14:paraId="6D0EE5B8" w14:textId="077DB381" w:rsidR="0025358A" w:rsidRPr="00A64D81" w:rsidRDefault="0025358A" w:rsidP="0025358A">
      <w:pPr>
        <w:spacing w:before="120"/>
        <w:rPr>
          <w:ins w:id="1988" w:author="Anita Rendulić" w:date="2018-01-03T15:17:00Z"/>
        </w:rPr>
      </w:pPr>
      <w:ins w:id="1989" w:author="Anita Rendulić" w:date="2018-01-03T15:17:00Z">
        <w:r>
          <w:rPr>
            <w:i/>
          </w:rPr>
          <w:t xml:space="preserve">       </w:t>
        </w:r>
        <w:r w:rsidRPr="00E20CB1">
          <w:rPr>
            <w:i/>
          </w:rPr>
          <w:t xml:space="preserve">Acquiring </w:t>
        </w:r>
        <w:r w:rsidRPr="00881069">
          <w:t>module &gt;</w:t>
        </w:r>
        <w:r w:rsidRPr="00E20CB1">
          <w:rPr>
            <w:i/>
          </w:rPr>
          <w:t xml:space="preserve"> Review2 </w:t>
        </w:r>
        <w:r w:rsidRPr="00881069">
          <w:t>form &gt;</w:t>
        </w:r>
        <w:r w:rsidRPr="00E20CB1">
          <w:rPr>
            <w:i/>
          </w:rPr>
          <w:t xml:space="preserve"> Unfinished wizard cases</w:t>
        </w:r>
        <w:r w:rsidR="00A64D81">
          <w:rPr>
            <w:i/>
          </w:rPr>
          <w:t xml:space="preserve"> </w:t>
        </w:r>
        <w:r w:rsidR="00A64D81" w:rsidRPr="00A64D81">
          <w:rPr>
            <w:rPrChange w:author="Anita Rendulić" w:date="2018-01-08T01:33:00Z" w:id="1990">
              <w:rPr>
                <w:i/>
              </w:rPr>
            </w:rPrChange>
          </w:rPr>
          <w:t>option</w:t>
        </w:r>
      </w:ins>
    </w:p>
    <w:p w14:paraId="3BB1DBE3" w14:textId="3EB60EA3" w:rsidR="00A64D81" w:rsidRDefault="00A64D81" w:rsidP="00A64D81">
      <w:pPr>
        <w:spacing w:before="120"/>
        <w:jc w:val="both"/>
        <w:rPr>
          <w:ins w:id="1991" w:author="Anita Rendulić" w:date="2018-01-08T01:34:00Z"/>
          <w:rFonts w:ascii="Arial" w:hAnsi="Arial" w:cs="Arial"/>
        </w:rPr>
      </w:pPr>
      <w:ins w:id="1992" w:author="Anita Rendulić" w:date="2018-01-08T01:34:00Z">
        <w:r w:rsidRPr="00101434">
          <w:rPr>
            <w:rFonts w:ascii="Arial" w:hAnsi="Arial" w:cs="Arial"/>
          </w:rPr>
          <w:t xml:space="preserve">First apply filter to list existing unfinished wizard cases visible under logged web user, then select </w:t>
        </w:r>
        <w:r>
          <w:rPr>
            <w:rFonts w:ascii="Arial" w:hAnsi="Arial" w:cs="Arial"/>
          </w:rPr>
          <w:t>yours</w:t>
        </w:r>
        <w:r w:rsidRPr="00101434">
          <w:rPr>
            <w:rFonts w:ascii="Arial" w:hAnsi="Arial" w:cs="Arial"/>
          </w:rPr>
          <w:t xml:space="preserve"> wizard</w:t>
        </w:r>
        <w:r>
          <w:rPr>
            <w:rFonts w:ascii="Arial" w:hAnsi="Arial" w:cs="Arial"/>
          </w:rPr>
          <w:t xml:space="preserve"> and click </w:t>
        </w:r>
        <w:r w:rsidRPr="00101434">
          <w:rPr>
            <w:rFonts w:ascii="Arial" w:hAnsi="Arial" w:cs="Arial"/>
          </w:rPr>
          <w:t xml:space="preserve">on the </w:t>
        </w:r>
        <w:r w:rsidRPr="00101434">
          <w:rPr>
            <w:rFonts w:ascii="Arial" w:hAnsi="Arial" w:cs="Arial"/>
            <w:color w:val="FFFFFF" w:themeColor="background1"/>
            <w:highlight w:val="blue"/>
          </w:rPr>
          <w:t>Continue wizard</w:t>
        </w:r>
        <w:r w:rsidRPr="00101434">
          <w:rPr>
            <w:rFonts w:ascii="Arial" w:hAnsi="Arial" w:cs="Arial"/>
            <w:color w:val="FFFFFF" w:themeColor="background1"/>
          </w:rPr>
          <w:t xml:space="preserve"> </w:t>
        </w:r>
        <w:r w:rsidRPr="00101434">
          <w:rPr>
            <w:rFonts w:ascii="Arial" w:hAnsi="Arial" w:cs="Arial"/>
          </w:rPr>
          <w:t xml:space="preserve">button which will open unfinished wizard case and you can continue to work on it. </w:t>
        </w:r>
      </w:ins>
    </w:p>
    <w:p w14:paraId="314D727A" w14:textId="77777777" w:rsidR="00A64D81" w:rsidRPr="00101434" w:rsidRDefault="00A64D81" w:rsidP="00A64D81">
      <w:pPr>
        <w:spacing w:before="120"/>
        <w:jc w:val="both"/>
        <w:rPr>
          <w:ins w:id="1993" w:author="Anita Rendulić" w:date="2018-01-08T01:34:00Z"/>
          <w:rFonts w:ascii="Arial" w:hAnsi="Arial" w:cs="Arial"/>
        </w:rPr>
      </w:pPr>
      <w:ins w:id="1994" w:author="Anita Rendulić" w:date="2018-01-08T01:34:00Z">
        <w:r w:rsidRPr="00101434">
          <w:rPr>
            <w:rFonts w:ascii="Arial" w:hAnsi="Arial" w:cs="Arial"/>
          </w:rPr>
          <w:lastRenderedPageBreak/>
          <w:t xml:space="preserve">Each wizard step must be populated with valid data in order to publish case by click on the </w:t>
        </w:r>
        <w:r w:rsidRPr="00101434">
          <w:rPr>
            <w:rFonts w:ascii="Arial" w:hAnsi="Arial" w:cs="Arial"/>
            <w:color w:val="FFFFFF" w:themeColor="background1"/>
            <w:highlight w:val="blue"/>
          </w:rPr>
          <w:t>Finish</w:t>
        </w:r>
        <w:r w:rsidRPr="00101434">
          <w:rPr>
            <w:rFonts w:ascii="Arial" w:hAnsi="Arial" w:cs="Arial"/>
          </w:rPr>
          <w:t xml:space="preserve"> button at the last wizard step. </w:t>
        </w:r>
      </w:ins>
    </w:p>
    <w:p w14:paraId="4E1941E1" w14:textId="77777777" w:rsidR="00A64D81" w:rsidRPr="00EB2BF9" w:rsidRDefault="00A64D81" w:rsidP="0025358A">
      <w:pPr>
        <w:autoSpaceDE w:val="0"/>
        <w:autoSpaceDN w:val="0"/>
        <w:adjustRightInd w:val="0"/>
        <w:spacing w:line="288" w:lineRule="auto"/>
        <w:rPr>
          <w:ins w:id="1995" w:author="Anita Rendulić" w:date="2018-01-03T15:17:00Z"/>
          <w:rFonts w:ascii="Arial" w:hAnsi="Arial" w:cs="Arial"/>
          <w:bCs/>
          <w:color w:val="000000"/>
          <w:sz w:val="20"/>
          <w:szCs w:val="20"/>
          <w:lang w:val="hr-HR"/>
        </w:rPr>
      </w:pPr>
    </w:p>
    <w:p w14:paraId="61F64F25" w14:textId="77777777" w:rsidR="0025358A" w:rsidRDefault="0025358A" w:rsidP="0025358A">
      <w:pPr>
        <w:rPr>
          <w:ins w:id="1996" w:author="Anita Rendulić" w:date="2018-01-03T15:17:00Z"/>
        </w:rPr>
      </w:pPr>
    </w:p>
    <w:p w14:paraId="41473A13" w14:textId="77777777" w:rsidR="0025358A" w:rsidRPr="00947446" w:rsidRDefault="0025358A" w:rsidP="0025358A">
      <w:pPr>
        <w:rPr>
          <w:ins w:id="1997" w:author="Anita Rendulić" w:date="2018-01-03T15:17:00Z"/>
          <w:b/>
        </w:rPr>
      </w:pPr>
      <w:ins w:id="1998" w:author="Anita Rendulić" w:date="2018-01-03T15:17:00Z">
        <w:r w:rsidRPr="008D6C50">
          <w:rPr>
            <w:b/>
          </w:rPr>
          <w:t xml:space="preserve">Business </w:t>
        </w:r>
        <w:r>
          <w:rPr>
            <w:b/>
          </w:rPr>
          <w:t xml:space="preserve">&amp; system </w:t>
        </w:r>
        <w:r w:rsidRPr="008D6C50">
          <w:rPr>
            <w:b/>
          </w:rPr>
          <w:t xml:space="preserve">rules </w:t>
        </w:r>
      </w:ins>
    </w:p>
    <w:p w14:paraId="648BB980" w14:textId="56CD925C" w:rsidR="0025358A" w:rsidRPr="00EC6D43" w:rsidRDefault="00EB1B19" w:rsidP="00B27247">
      <w:pPr>
        <w:pStyle w:val="ListParagraph"/>
        <w:numPr>
          <w:ilvl w:val="0"/>
          <w:numId w:val="1"/>
        </w:numPr>
        <w:spacing w:before="120" w:after="40" w:line="259" w:lineRule="auto"/>
        <w:ind w:left="1434" w:hanging="357"/>
        <w:contextualSpacing/>
        <w:rPr>
          <w:rFonts w:ascii="Arial" w:hAnsi="Arial" w:cs="Arial"/>
        </w:rPr>
      </w:pPr>
      <w:proofErr w:type="gramStart"/>
      <w:ins w:id="1999" w:author="Anita Rendulić" w:date="2018-01-03T15:17:00Z">
        <w:r>
          <w:t>ex</w:t>
        </w:r>
      </w:ins>
      <w:ins w:id="2000" w:author="Anita Rendulić" w:date="2018-01-08T01:35:00Z">
        <w:r>
          <w:t>plained</w:t>
        </w:r>
        <w:proofErr w:type="gramEnd"/>
        <w:r>
          <w:t xml:space="preserve"> in</w:t>
        </w:r>
      </w:ins>
      <w:ins w:id="2001" w:author="Martin Ćosić" w:date="2018-02-09T12:56:00Z">
        <w:r w:rsidR="00454217">
          <w:t xml:space="preserve"> </w:t>
        </w:r>
        <w:r w:rsidR="00454217">
          <w:fldChar w:fldCharType="begin"/>
        </w:r>
        <w:r w:rsidR="00454217">
          <w:instrText xml:space="preserve"> HYPERLINK  \l "_5.2._UC_POS_16" </w:instrText>
        </w:r>
        <w:r w:rsidR="00454217">
          <w:fldChar w:fldCharType="separate"/>
        </w:r>
        <w:r w:rsidR="00454217" w:rsidRPr="00454217">
          <w:rPr>
            <w:rStyle w:val="Hyperlink"/>
          </w:rPr>
          <w:t>UC POS 034</w:t>
        </w:r>
        <w:r w:rsidR="00454217">
          <w:fldChar w:fldCharType="end"/>
        </w:r>
        <w:r w:rsidR="00454217">
          <w:t xml:space="preserve"> and</w:t>
        </w:r>
      </w:ins>
      <w:ins w:id="2002" w:author="Anita Rendulić" w:date="2018-01-08T01:35:00Z">
        <w:r>
          <w:t xml:space="preserve"> </w:t>
        </w:r>
      </w:ins>
      <w:ins w:id="2003" w:author="Martin Ćosić" w:date="2018-01-19T15:24:00Z">
        <w:r w:rsidR="00DA43F0">
          <w:rPr>
            <w:color w:val="0070C0"/>
          </w:rPr>
          <w:fldChar w:fldCharType="begin"/>
        </w:r>
        <w:r w:rsidR="00DA43F0">
          <w:rPr>
            <w:color w:val="0070C0"/>
          </w:rPr>
          <w:instrText xml:space="preserve"> HYPERLINK  \l "_5.2._UC_POS_5" </w:instrText>
        </w:r>
        <w:r w:rsidR="00DA43F0">
          <w:rPr>
            <w:color w:val="0070C0"/>
          </w:rPr>
          <w:fldChar w:fldCharType="separate"/>
        </w:r>
        <w:r w:rsidRPr="00B27247">
          <w:rPr>
            <w:rStyle w:val="Hyperlink"/>
          </w:rPr>
          <w:t>UC POS 035</w:t>
        </w:r>
        <w:r w:rsidR="00DA43F0">
          <w:rPr>
            <w:color w:val="0070C0"/>
          </w:rPr>
          <w:fldChar w:fldCharType="end"/>
        </w:r>
      </w:ins>
      <w:ins w:id="2004" w:author="Anita Rendulić" w:date="2018-01-03T15:17:00Z">
        <w:r w:rsidR="0025358A">
          <w:t>.</w:t>
        </w:r>
      </w:ins>
      <w:ins w:id="2005" w:author="Martin Ćosić" w:date="2018-02-09T12:56:00Z">
        <w:r w:rsidR="00454217">
          <w:br/>
        </w:r>
        <w:r w:rsidR="00454217">
          <w:br/>
        </w:r>
      </w:ins>
    </w:p>
    <w:p w14:paraId="262090AA" w14:textId="128D2A44" w:rsidR="005A7245" w:rsidRDefault="005A7245" w:rsidP="005A7245">
      <w:pPr>
        <w:pStyle w:val="Heading1"/>
        <w:rPr>
          <w:color w:val="auto"/>
          <w:sz w:val="24"/>
          <w:szCs w:val="24"/>
        </w:rPr>
      </w:pPr>
      <w:bookmarkStart w:id="2006" w:name="_5.2._UC_POS_16"/>
      <w:bookmarkStart w:id="2007" w:name="_Toc504106234"/>
      <w:bookmarkStart w:id="2008" w:name="_Toc506563218"/>
      <w:bookmarkEnd w:id="2006"/>
      <w:commentRangeStart w:id="2009"/>
      <w:commentRangeStart w:id="2010"/>
      <w:r>
        <w:rPr>
          <w:color w:val="auto"/>
          <w:sz w:val="24"/>
          <w:szCs w:val="24"/>
        </w:rPr>
        <w:t>5.2. UC POS 03</w:t>
      </w:r>
      <w:r w:rsidR="002C1558">
        <w:rPr>
          <w:color w:val="auto"/>
          <w:sz w:val="24"/>
          <w:szCs w:val="24"/>
        </w:rPr>
        <w:t>4</w:t>
      </w:r>
      <w:r>
        <w:rPr>
          <w:color w:val="auto"/>
          <w:sz w:val="24"/>
          <w:szCs w:val="24"/>
        </w:rPr>
        <w:t>: Add new terminal (POS) through web application</w:t>
      </w:r>
      <w:bookmarkEnd w:id="2007"/>
      <w:commentRangeEnd w:id="2009"/>
      <w:r w:rsidR="00B27247">
        <w:rPr>
          <w:rStyle w:val="CommentReference"/>
          <w:rFonts w:ascii="Helvetica" w:hAnsi="Helvetica" w:eastAsia="Cambria"/>
          <w:b w:val="0"/>
          <w:bCs w:val="0"/>
          <w:color w:val="auto"/>
          <w:kern w:val="0"/>
        </w:rPr>
        <w:commentReference w:id="2009"/>
      </w:r>
      <w:commentRangeEnd w:id="2010"/>
      <w:r w:rsidR="002F774A">
        <w:rPr>
          <w:rStyle w:val="CommentReference"/>
          <w:rFonts w:ascii="Helvetica" w:hAnsi="Helvetica" w:eastAsia="Cambria"/>
          <w:b w:val="0"/>
          <w:bCs w:val="0"/>
          <w:color w:val="auto"/>
          <w:kern w:val="0"/>
        </w:rPr>
        <w:commentReference w:id="2010"/>
      </w:r>
      <w:bookmarkEnd w:id="2008"/>
    </w:p>
    <w:p w14:paraId="4A5A7EBB" w14:textId="77777777" w:rsidR="005A7245" w:rsidRDefault="005A7245" w:rsidP="005A7245"/>
    <w:p w14:paraId="0CBCB5E3" w14:textId="41BA1A1E" w:rsidR="005A7245" w:rsidRDefault="005A7245" w:rsidP="005A7245">
      <w:pPr>
        <w:jc w:val="both"/>
        <w:rPr>
          <w:rFonts w:ascii="Arial" w:hAnsi="Arial" w:cs="Arial"/>
        </w:rPr>
      </w:pPr>
      <w:r>
        <w:rPr>
          <w:rFonts w:ascii="Arial" w:hAnsi="Arial" w:cs="Arial"/>
        </w:rPr>
        <w:t>This is option for new POS terminal entry through web application, where under POS we consider the following terminal types: POS VUB, POS foreign, MOTO, Cash advance, Imprinter</w:t>
      </w:r>
      <w:r w:rsidR="000F0959">
        <w:rPr>
          <w:rFonts w:ascii="Arial" w:hAnsi="Arial" w:cs="Arial"/>
        </w:rPr>
        <w:t xml:space="preserve">, </w:t>
      </w:r>
      <w:commentRangeStart w:id="2011"/>
      <w:commentRangeStart w:id="2012"/>
      <w:ins w:id="2013" w:author="Seková Mária" w:date="2018-02-14T18:29:00Z">
        <w:r w:rsidR="000F0959">
          <w:rPr>
            <w:rFonts w:ascii="Arial" w:hAnsi="Arial" w:cs="Arial"/>
          </w:rPr>
          <w:t>Unattended</w:t>
        </w:r>
      </w:ins>
      <w:commentRangeEnd w:id="2011"/>
      <w:ins w:id="2014" w:author="Seková Mária" w:date="2018-02-15T15:06:00Z">
        <w:r w:rsidR="00B27247">
          <w:rPr>
            <w:rStyle w:val="CommentReference"/>
          </w:rPr>
          <w:commentReference w:id="2011"/>
        </w:r>
      </w:ins>
      <w:commentRangeEnd w:id="2012"/>
      <w:r w:rsidR="002F774A">
        <w:rPr>
          <w:rStyle w:val="CommentReference"/>
        </w:rPr>
        <w:commentReference w:id="2012"/>
      </w:r>
    </w:p>
    <w:p w14:paraId="3E9A72CC" w14:textId="77777777" w:rsidR="005A7245" w:rsidRDefault="005A7245" w:rsidP="005A7245">
      <w:pPr>
        <w:pStyle w:val="Arial12Bold"/>
        <w:spacing w:before="240" w:after="120"/>
        <w:rPr>
          <w:rFonts w:cs="Arial"/>
        </w:rPr>
      </w:pPr>
      <w:r>
        <w:rPr>
          <w:rFonts w:cs="Arial"/>
        </w:rPr>
        <w:t xml:space="preserve">Preconditions </w:t>
      </w:r>
    </w:p>
    <w:p w14:paraId="4632D1D4" w14:textId="77777777" w:rsidR="005A7245" w:rsidRDefault="005A7245" w:rsidP="005A7245">
      <w:pPr>
        <w:pStyle w:val="ListParagraph"/>
        <w:numPr>
          <w:ilvl w:val="0"/>
          <w:numId w:val="102"/>
        </w:numPr>
      </w:pPr>
      <w:r>
        <w:rPr>
          <w:rFonts w:ascii="Arial" w:hAnsi="Arial" w:cs="Arial"/>
        </w:rPr>
        <w:t xml:space="preserve">terminal which you want to add, should not exist in </w:t>
      </w:r>
      <w:proofErr w:type="spellStart"/>
      <w:r>
        <w:rPr>
          <w:rFonts w:ascii="Arial" w:hAnsi="Arial" w:cs="Arial"/>
        </w:rPr>
        <w:t>eXact</w:t>
      </w:r>
      <w:proofErr w:type="spellEnd"/>
      <w:r>
        <w:rPr>
          <w:rFonts w:ascii="Arial" w:hAnsi="Arial" w:cs="Arial"/>
        </w:rPr>
        <w:t xml:space="preserve"> system,</w:t>
      </w:r>
    </w:p>
    <w:p w14:paraId="26A88410" w14:textId="55CA6BE4" w:rsidR="005A7245" w:rsidRDefault="005A7245" w:rsidP="005A7245">
      <w:pPr>
        <w:pStyle w:val="ListParagraph"/>
        <w:numPr>
          <w:ilvl w:val="0"/>
          <w:numId w:val="102"/>
        </w:numPr>
      </w:pPr>
      <w:r>
        <w:rPr>
          <w:rFonts w:ascii="Arial" w:hAnsi="Arial" w:cs="Arial"/>
        </w:rPr>
        <w:t>retailer Participant should be POS VUB / POS foreign / Imprinter / MOTO / CASH advance</w:t>
      </w:r>
      <w:r w:rsidR="000F0959">
        <w:rPr>
          <w:rFonts w:ascii="Arial" w:hAnsi="Arial" w:cs="Arial"/>
        </w:rPr>
        <w:t xml:space="preserve"> / </w:t>
      </w:r>
      <w:commentRangeStart w:id="2015"/>
      <w:commentRangeStart w:id="2016"/>
      <w:r w:rsidR="000F0959">
        <w:rPr>
          <w:rFonts w:ascii="Arial" w:hAnsi="Arial" w:cs="Arial"/>
        </w:rPr>
        <w:t>Unattended</w:t>
      </w:r>
      <w:commentRangeEnd w:id="2015"/>
      <w:r w:rsidR="00B27247">
        <w:rPr>
          <w:rStyle w:val="CommentReference"/>
        </w:rPr>
        <w:commentReference w:id="2015"/>
      </w:r>
      <w:commentRangeEnd w:id="2016"/>
      <w:r w:rsidR="002F774A">
        <w:rPr>
          <w:rStyle w:val="CommentReference"/>
        </w:rPr>
        <w:commentReference w:id="2016"/>
      </w:r>
    </w:p>
    <w:p w14:paraId="29DF2FAF" w14:textId="77777777" w:rsidR="005A7245" w:rsidRDefault="005A7245" w:rsidP="005A7245">
      <w:pPr>
        <w:pStyle w:val="ListParagraph"/>
        <w:numPr>
          <w:ilvl w:val="0"/>
          <w:numId w:val="102"/>
        </w:numPr>
      </w:pPr>
      <w:proofErr w:type="gramStart"/>
      <w:r>
        <w:rPr>
          <w:rFonts w:ascii="Arial" w:hAnsi="Arial" w:cs="Arial"/>
        </w:rPr>
        <w:t>r</w:t>
      </w:r>
      <w:r>
        <w:t>etailer</w:t>
      </w:r>
      <w:proofErr w:type="gramEnd"/>
      <w:r>
        <w:t xml:space="preserve"> must exist and be in status </w:t>
      </w:r>
      <w:r>
        <w:rPr>
          <w:rFonts w:cs="Helvetica"/>
          <w:i/>
        </w:rPr>
        <w:t>Inserted</w:t>
      </w:r>
      <w:r>
        <w:t xml:space="preserve">. </w:t>
      </w:r>
    </w:p>
    <w:p w14:paraId="72350631" w14:textId="77777777" w:rsidR="005A7245" w:rsidRDefault="005A7245" w:rsidP="005A7245">
      <w:pPr>
        <w:rPr>
          <w:rFonts w:ascii="Arial" w:hAnsi="Arial" w:cs="Arial"/>
        </w:rPr>
      </w:pPr>
      <w:r>
        <w:rPr>
          <w:rFonts w:ascii="Arial" w:hAnsi="Arial" w:cs="Arial"/>
        </w:rPr>
        <w:t xml:space="preserve"> </w:t>
      </w:r>
    </w:p>
    <w:p w14:paraId="773B79C9" w14:textId="77777777" w:rsidR="005A7245" w:rsidRDefault="005A7245" w:rsidP="005A7245">
      <w:pPr>
        <w:rPr>
          <w:b/>
        </w:rPr>
      </w:pPr>
      <w:r>
        <w:rPr>
          <w:b/>
        </w:rPr>
        <w:t xml:space="preserve">Triggers </w:t>
      </w:r>
    </w:p>
    <w:p w14:paraId="3FBC1B1E" w14:textId="77777777" w:rsidR="005A7245" w:rsidRDefault="005A7245" w:rsidP="005A7245"/>
    <w:p w14:paraId="2E69148F" w14:textId="77777777" w:rsidR="005A7245" w:rsidRDefault="005A7245" w:rsidP="005A7245">
      <w:pPr>
        <w:spacing w:after="60"/>
        <w:jc w:val="both"/>
        <w:rPr>
          <w:rFonts w:ascii="Arial" w:hAnsi="Arial" w:cs="Arial"/>
        </w:rPr>
      </w:pPr>
      <w:r>
        <w:rPr>
          <w:rFonts w:ascii="Arial" w:hAnsi="Arial" w:cs="Arial"/>
          <w:i/>
        </w:rPr>
        <w:t>Acquiring</w:t>
      </w:r>
      <w:r>
        <w:rPr>
          <w:rFonts w:ascii="Arial" w:hAnsi="Arial" w:cs="Arial"/>
        </w:rPr>
        <w:t xml:space="preserve"> module &gt; </w:t>
      </w:r>
      <w:r>
        <w:rPr>
          <w:rFonts w:ascii="Arial" w:hAnsi="Arial" w:cs="Arial"/>
          <w:i/>
        </w:rPr>
        <w:t>Review 2</w:t>
      </w:r>
      <w:r>
        <w:rPr>
          <w:rFonts w:ascii="Arial" w:hAnsi="Arial" w:cs="Arial"/>
        </w:rPr>
        <w:t xml:space="preserve"> form &gt; </w:t>
      </w:r>
      <w:r>
        <w:rPr>
          <w:rFonts w:ascii="Arial" w:hAnsi="Arial" w:cs="Arial"/>
          <w:i/>
        </w:rPr>
        <w:t>Retailers</w:t>
      </w:r>
      <w:r>
        <w:rPr>
          <w:rFonts w:ascii="Arial" w:hAnsi="Arial" w:cs="Arial"/>
        </w:rPr>
        <w:t xml:space="preserve"> level</w:t>
      </w:r>
    </w:p>
    <w:p w14:paraId="10467071" w14:textId="77777777" w:rsidR="005A7245" w:rsidRDefault="005A7245" w:rsidP="005A7245">
      <w:pPr>
        <w:jc w:val="both"/>
        <w:rPr>
          <w:rFonts w:ascii="Arial" w:hAnsi="Arial" w:cs="Arial"/>
        </w:rPr>
      </w:pPr>
      <w:r>
        <w:rPr>
          <w:rFonts w:ascii="Arial" w:hAnsi="Arial" w:cs="Arial"/>
        </w:rPr>
        <w:t>Search first for retailer to which you want to add new terminal, click on it to open details:</w:t>
      </w:r>
    </w:p>
    <w:p w14:paraId="79546541" w14:textId="77777777" w:rsidR="005A7245" w:rsidRDefault="005A7245" w:rsidP="005A7245">
      <w:pPr>
        <w:ind w:left="720"/>
        <w:rPr>
          <w:rFonts w:ascii="Arial" w:hAnsi="Arial" w:cs="Arial"/>
        </w:rPr>
      </w:pPr>
    </w:p>
    <w:p w14:paraId="35BD7662" w14:textId="23148CBE" w:rsidR="005A7245" w:rsidRDefault="005A7245" w:rsidP="005A7245">
      <w:pPr>
        <w:rPr>
          <w:rFonts w:ascii="Arial" w:hAnsi="Arial" w:cs="Arial"/>
        </w:rPr>
      </w:pPr>
      <w:r>
        <w:rPr>
          <w:rFonts w:ascii="Arial" w:hAnsi="Arial" w:cs="Arial"/>
          <w:noProof/>
          <w:lang w:val="sk-SK" w:eastAsia="sk-SK"/>
        </w:rPr>
        <w:drawing>
          <wp:inline distT="0" distB="0" distL="0" distR="0" wp14:anchorId="62B96CA2" wp14:editId="719959BD">
            <wp:extent cx="6400800" cy="201168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00800" cy="2011680"/>
                    </a:xfrm>
                    <a:prstGeom prst="rect">
                      <a:avLst/>
                    </a:prstGeom>
                    <a:noFill/>
                    <a:ln>
                      <a:noFill/>
                    </a:ln>
                  </pic:spPr>
                </pic:pic>
              </a:graphicData>
            </a:graphic>
          </wp:inline>
        </w:drawing>
      </w:r>
    </w:p>
    <w:p w14:paraId="40736C89" w14:textId="77777777" w:rsidR="005A7245" w:rsidRDefault="005A7245" w:rsidP="005A7245">
      <w:pPr>
        <w:ind w:left="720"/>
        <w:rPr>
          <w:rFonts w:ascii="Arial" w:hAnsi="Arial" w:cs="Arial"/>
        </w:rPr>
      </w:pPr>
    </w:p>
    <w:p w14:paraId="2717A2EE" w14:textId="77777777" w:rsidR="005A7245" w:rsidRDefault="005A7245" w:rsidP="005A7245">
      <w:pPr>
        <w:spacing w:after="160"/>
        <w:jc w:val="both"/>
        <w:rPr>
          <w:rFonts w:ascii="Arial" w:hAnsi="Arial" w:cs="Arial"/>
        </w:rPr>
      </w:pPr>
      <w:r>
        <w:rPr>
          <w:rFonts w:ascii="Arial" w:hAnsi="Arial" w:cs="Arial"/>
        </w:rPr>
        <w:t xml:space="preserve">Click </w:t>
      </w:r>
      <w:r>
        <w:rPr>
          <w:noProof/>
          <w:lang w:val="hr-HR" w:eastAsia="hr-HR"/>
        </w:rPr>
        <w:t xml:space="preserve">on the </w:t>
      </w:r>
      <w:r>
        <w:rPr>
          <w:noProof/>
          <w:color w:val="FFFFFF" w:themeColor="background1"/>
          <w:highlight w:val="blue"/>
          <w:lang w:val="hr-HR" w:eastAsia="hr-HR"/>
        </w:rPr>
        <w:t>New terminal</w:t>
      </w:r>
      <w:r>
        <w:rPr>
          <w:noProof/>
          <w:color w:val="FFFFFF" w:themeColor="background1"/>
          <w:lang w:val="hr-HR" w:eastAsia="hr-HR"/>
        </w:rPr>
        <w:t xml:space="preserve"> </w:t>
      </w:r>
      <w:r>
        <w:rPr>
          <w:noProof/>
          <w:lang w:val="hr-HR" w:eastAsia="hr-HR"/>
        </w:rPr>
        <w:t xml:space="preserve">button </w:t>
      </w:r>
      <w:r>
        <w:rPr>
          <w:rFonts w:ascii="Arial" w:hAnsi="Arial" w:cs="Arial"/>
        </w:rPr>
        <w:t>to open following wizard, each step must be populated with valid data in order to finish wizard successfully. Dimmed fields are populated with already input data in previous application options, white fields are possible to input.</w:t>
      </w:r>
    </w:p>
    <w:p w14:paraId="50D25229" w14:textId="77777777" w:rsidR="005A7245" w:rsidRDefault="005A7245" w:rsidP="005A7245">
      <w:pPr>
        <w:spacing w:after="160"/>
        <w:jc w:val="both"/>
        <w:rPr>
          <w:rFonts w:ascii="Arial" w:hAnsi="Arial" w:cs="Arial"/>
        </w:rPr>
      </w:pPr>
      <w:r>
        <w:rPr>
          <w:rFonts w:ascii="Arial" w:hAnsi="Arial" w:cs="Arial"/>
        </w:rPr>
        <w:t>1) Basic terminal data:</w:t>
      </w:r>
    </w:p>
    <w:p w14:paraId="2FA6D699" w14:textId="7F19BD24" w:rsidR="005A7245" w:rsidRDefault="00454217" w:rsidP="005A7245">
      <w:pPr>
        <w:spacing w:before="240" w:after="120" w:line="480" w:lineRule="auto"/>
        <w:rPr>
          <w:rFonts w:ascii="Arial" w:hAnsi="Arial" w:cs="Arial"/>
        </w:rPr>
      </w:pPr>
      <w:r>
        <w:rPr>
          <w:rFonts w:ascii="Arial" w:hAnsi="Arial" w:cs="Arial"/>
          <w:noProof/>
          <w:lang w:val="sk-SK" w:eastAsia="sk-SK"/>
        </w:rPr>
        <w:lastRenderedPageBreak/>
        <w:drawing>
          <wp:inline distT="0" distB="0" distL="0" distR="0" wp14:anchorId="024BFE16" wp14:editId="5D256828">
            <wp:extent cx="6400800" cy="13716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00800" cy="1371600"/>
                    </a:xfrm>
                    <a:prstGeom prst="rect">
                      <a:avLst/>
                    </a:prstGeom>
                    <a:noFill/>
                    <a:ln>
                      <a:noFill/>
                    </a:ln>
                  </pic:spPr>
                </pic:pic>
              </a:graphicData>
            </a:graphic>
          </wp:inline>
        </w:drawing>
      </w:r>
    </w:p>
    <w:p w14:paraId="2E836E0B" w14:textId="77777777" w:rsidR="005A7245" w:rsidRDefault="005A7245" w:rsidP="005A7245">
      <w:pPr>
        <w:rPr>
          <w:rFonts w:ascii="Arial" w:hAnsi="Arial" w:cs="Arial"/>
          <w:color w:val="FF0000"/>
        </w:rPr>
      </w:pPr>
    </w:p>
    <w:p w14:paraId="03217A43" w14:textId="77777777" w:rsidR="005A7245" w:rsidRDefault="005A7245" w:rsidP="005A7245">
      <w:pPr>
        <w:rPr>
          <w:rFonts w:ascii="Arial" w:hAnsi="Arial" w:cs="Arial"/>
        </w:rPr>
      </w:pPr>
    </w:p>
    <w:p w14:paraId="365BFCC9" w14:textId="77777777" w:rsidR="005A7245" w:rsidRDefault="005A7245" w:rsidP="005A7245">
      <w:pPr>
        <w:rPr>
          <w:rFonts w:ascii="Arial" w:hAnsi="Arial" w:cs="Arial"/>
        </w:rPr>
      </w:pPr>
      <w:r>
        <w:rPr>
          <w:rFonts w:ascii="Arial" w:hAnsi="Arial" w:cs="Arial"/>
        </w:rPr>
        <w:t>2) Terminal technical details:</w:t>
      </w:r>
    </w:p>
    <w:p w14:paraId="01FD7774" w14:textId="77777777" w:rsidR="005A7245" w:rsidRDefault="005A7245" w:rsidP="005A7245">
      <w:pPr>
        <w:rPr>
          <w:rFonts w:ascii="Arial" w:hAnsi="Arial" w:cs="Arial"/>
          <w:color w:val="FF0000"/>
        </w:rPr>
      </w:pPr>
    </w:p>
    <w:p w14:paraId="73DC4BBE" w14:textId="34E24C74" w:rsidR="005A7245" w:rsidRDefault="005A7245" w:rsidP="005A7245">
      <w:pPr>
        <w:rPr>
          <w:rFonts w:ascii="Arial" w:hAnsi="Arial" w:cs="Arial"/>
        </w:rPr>
      </w:pPr>
      <w:r>
        <w:rPr>
          <w:rFonts w:ascii="Arial" w:hAnsi="Arial" w:cs="Arial"/>
          <w:noProof/>
          <w:lang w:val="sk-SK" w:eastAsia="sk-SK"/>
        </w:rPr>
        <w:drawing>
          <wp:inline distT="0" distB="0" distL="0" distR="0" wp14:anchorId="78BE0C90" wp14:editId="0F7C76B2">
            <wp:extent cx="6305550" cy="14547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05550" cy="1454785"/>
                    </a:xfrm>
                    <a:prstGeom prst="rect">
                      <a:avLst/>
                    </a:prstGeom>
                    <a:noFill/>
                    <a:ln>
                      <a:noFill/>
                    </a:ln>
                  </pic:spPr>
                </pic:pic>
              </a:graphicData>
            </a:graphic>
          </wp:inline>
        </w:drawing>
      </w:r>
      <w:r>
        <w:rPr>
          <w:rFonts w:ascii="Arial" w:hAnsi="Arial" w:cs="Arial"/>
        </w:rPr>
        <w:t xml:space="preserve">             </w:t>
      </w:r>
    </w:p>
    <w:p w14:paraId="6552B77A" w14:textId="77777777" w:rsidR="005A7245" w:rsidRDefault="005A7245" w:rsidP="005A7245">
      <w:pPr>
        <w:rPr>
          <w:rFonts w:ascii="Arial" w:hAnsi="Arial" w:cs="Arial"/>
        </w:rPr>
      </w:pPr>
    </w:p>
    <w:p w14:paraId="3155B30A" w14:textId="77777777" w:rsidR="005A7245" w:rsidRDefault="005A7245" w:rsidP="005A7245">
      <w:pPr>
        <w:rPr>
          <w:rFonts w:ascii="Arial" w:hAnsi="Arial" w:cs="Arial"/>
        </w:rPr>
      </w:pPr>
      <w:r>
        <w:rPr>
          <w:rFonts w:ascii="Arial" w:hAnsi="Arial" w:cs="Arial"/>
        </w:rPr>
        <w:t>3) Terminal additional data:</w:t>
      </w:r>
    </w:p>
    <w:p w14:paraId="3FC259CE" w14:textId="77777777" w:rsidR="005A7245" w:rsidRDefault="005A7245" w:rsidP="005A7245">
      <w:pPr>
        <w:rPr>
          <w:rFonts w:ascii="Arial" w:hAnsi="Arial" w:cs="Arial"/>
        </w:rPr>
      </w:pPr>
    </w:p>
    <w:p w14:paraId="1DFBFF24" w14:textId="2B02C384" w:rsidR="005A7245" w:rsidRDefault="00454217" w:rsidP="005A7245">
      <w:pPr>
        <w:rPr>
          <w:rFonts w:ascii="Arial" w:hAnsi="Arial" w:cs="Arial"/>
        </w:rPr>
      </w:pPr>
      <w:r>
        <w:rPr>
          <w:rFonts w:ascii="Arial" w:hAnsi="Arial" w:cs="Arial"/>
          <w:noProof/>
          <w:lang w:val="sk-SK" w:eastAsia="sk-SK"/>
        </w:rPr>
        <w:drawing>
          <wp:inline distT="0" distB="0" distL="0" distR="0" wp14:anchorId="3C552C32" wp14:editId="3C1C76B5">
            <wp:extent cx="6353175" cy="14192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53175" cy="1419225"/>
                    </a:xfrm>
                    <a:prstGeom prst="rect">
                      <a:avLst/>
                    </a:prstGeom>
                    <a:noFill/>
                    <a:ln>
                      <a:noFill/>
                    </a:ln>
                  </pic:spPr>
                </pic:pic>
              </a:graphicData>
            </a:graphic>
          </wp:inline>
        </w:drawing>
      </w:r>
    </w:p>
    <w:p w14:paraId="6777D09B" w14:textId="77777777" w:rsidR="005A7245" w:rsidRDefault="005A7245" w:rsidP="005A7245">
      <w:pPr>
        <w:rPr>
          <w:rFonts w:ascii="Arial" w:hAnsi="Arial" w:cs="Arial"/>
        </w:rPr>
      </w:pPr>
      <w:r>
        <w:rPr>
          <w:rFonts w:ascii="Arial" w:hAnsi="Arial" w:cs="Arial"/>
        </w:rPr>
        <w:t>4) Terminal products</w:t>
      </w:r>
    </w:p>
    <w:p w14:paraId="42D8DE80" w14:textId="3D64741F" w:rsidR="005A7245" w:rsidRDefault="00454217" w:rsidP="005A7245">
      <w:pPr>
        <w:spacing w:before="240" w:after="120"/>
        <w:rPr>
          <w:noProof/>
          <w:lang w:val="hr-HR" w:eastAsia="hr-HR"/>
        </w:rPr>
      </w:pPr>
      <w:r>
        <w:rPr>
          <w:noProof/>
          <w:lang w:val="sk-SK" w:eastAsia="sk-SK"/>
        </w:rPr>
        <w:drawing>
          <wp:inline distT="0" distB="0" distL="0" distR="0" wp14:anchorId="452FE05A" wp14:editId="7C0DEDB0">
            <wp:extent cx="6360160" cy="1426210"/>
            <wp:effectExtent l="0" t="0" r="254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60160" cy="1426210"/>
                    </a:xfrm>
                    <a:prstGeom prst="rect">
                      <a:avLst/>
                    </a:prstGeom>
                    <a:noFill/>
                    <a:ln>
                      <a:noFill/>
                    </a:ln>
                  </pic:spPr>
                </pic:pic>
              </a:graphicData>
            </a:graphic>
          </wp:inline>
        </w:drawing>
      </w:r>
    </w:p>
    <w:p w14:paraId="14DCB60F" w14:textId="64068ADB" w:rsidR="005A7245" w:rsidRDefault="005A7245" w:rsidP="005A7245">
      <w:pPr>
        <w:spacing w:before="240" w:after="120" w:line="480" w:lineRule="auto"/>
        <w:rPr>
          <w:noProof/>
          <w:lang w:val="hr-HR" w:eastAsia="hr-HR"/>
        </w:rPr>
      </w:pPr>
      <w:r>
        <w:rPr>
          <w:noProof/>
          <w:lang w:val="hr-HR" w:eastAsia="hr-HR"/>
        </w:rPr>
        <w:lastRenderedPageBreak/>
        <w:t>5) Terminal fees &amp; discounts</w:t>
      </w:r>
      <w:r>
        <w:rPr>
          <w:noProof/>
          <w:lang w:val="sk-SK" w:eastAsia="sk-SK"/>
        </w:rPr>
        <w:drawing>
          <wp:inline distT="0" distB="0" distL="0" distR="0" wp14:anchorId="5765C1C0" wp14:editId="7C910F58">
            <wp:extent cx="6360795" cy="1454785"/>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60795" cy="1454785"/>
                    </a:xfrm>
                    <a:prstGeom prst="rect">
                      <a:avLst/>
                    </a:prstGeom>
                    <a:noFill/>
                    <a:ln>
                      <a:noFill/>
                    </a:ln>
                  </pic:spPr>
                </pic:pic>
              </a:graphicData>
            </a:graphic>
          </wp:inline>
        </w:drawing>
      </w:r>
    </w:p>
    <w:p w14:paraId="724123F4" w14:textId="1F7F865E" w:rsidR="005A7245" w:rsidRDefault="005A7245" w:rsidP="005A7245">
      <w:pPr>
        <w:spacing w:before="240" w:after="120" w:line="480" w:lineRule="auto"/>
        <w:rPr>
          <w:rFonts w:ascii="Arial" w:hAnsi="Arial" w:cs="Arial"/>
        </w:rPr>
      </w:pPr>
      <w:r>
        <w:rPr>
          <w:noProof/>
          <w:lang w:val="hr-HR" w:eastAsia="hr-HR"/>
        </w:rPr>
        <w:t xml:space="preserve">Detailed explained in </w:t>
      </w:r>
      <w:hyperlink w:anchor="_5.2._UC_POS_18" w:history="1">
        <w:r w:rsidR="00454217" w:rsidRPr="00454217">
          <w:rPr>
            <w:rStyle w:val="Hyperlink"/>
            <w:noProof/>
            <w:lang w:val="hr-HR" w:eastAsia="hr-HR"/>
          </w:rPr>
          <w:t xml:space="preserve">POS </w:t>
        </w:r>
        <w:r w:rsidRPr="00454217">
          <w:rPr>
            <w:rStyle w:val="Hyperlink"/>
            <w:noProof/>
            <w:lang w:val="hr-HR" w:eastAsia="hr-HR"/>
          </w:rPr>
          <w:t>UC</w:t>
        </w:r>
        <w:r w:rsidR="00454217" w:rsidRPr="00454217">
          <w:rPr>
            <w:rStyle w:val="Hyperlink"/>
            <w:noProof/>
            <w:lang w:val="hr-HR" w:eastAsia="hr-HR"/>
          </w:rPr>
          <w:t xml:space="preserve"> 044</w:t>
        </w:r>
      </w:hyperlink>
      <w:r w:rsidR="00454217">
        <w:rPr>
          <w:noProof/>
          <w:lang w:val="hr-HR" w:eastAsia="hr-HR"/>
        </w:rPr>
        <w:t>.</w:t>
      </w:r>
    </w:p>
    <w:p w14:paraId="480D44EC" w14:textId="77777777" w:rsidR="005A7245" w:rsidRDefault="005A7245" w:rsidP="005A7245">
      <w:pPr>
        <w:spacing w:before="240" w:after="120"/>
        <w:rPr>
          <w:noProof/>
          <w:lang w:val="hr-HR" w:eastAsia="hr-HR"/>
        </w:rPr>
      </w:pPr>
      <w:r>
        <w:rPr>
          <w:noProof/>
          <w:lang w:val="hr-HR" w:eastAsia="hr-HR"/>
        </w:rPr>
        <w:t>6) Payment definition:</w:t>
      </w:r>
    </w:p>
    <w:p w14:paraId="4019E02F" w14:textId="661D02CC" w:rsidR="005A7245" w:rsidRDefault="005A7245" w:rsidP="005A7245">
      <w:pPr>
        <w:spacing w:before="240" w:after="120"/>
        <w:rPr>
          <w:rFonts w:ascii="Arial" w:hAnsi="Arial" w:cs="Arial"/>
        </w:rPr>
      </w:pPr>
      <w:r>
        <w:rPr>
          <w:rFonts w:ascii="Arial" w:hAnsi="Arial" w:cs="Arial"/>
          <w:noProof/>
          <w:lang w:val="sk-SK" w:eastAsia="sk-SK"/>
        </w:rPr>
        <w:drawing>
          <wp:inline distT="0" distB="0" distL="0" distR="0" wp14:anchorId="75C6C906" wp14:editId="783D6372">
            <wp:extent cx="6400800" cy="14630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p>
    <w:p w14:paraId="3BBA4BBB" w14:textId="0F6B8FE3" w:rsidR="005A7245" w:rsidRDefault="005A7245" w:rsidP="005A7245">
      <w:pPr>
        <w:spacing w:before="240" w:after="120" w:line="480" w:lineRule="auto"/>
        <w:rPr>
          <w:rFonts w:ascii="Arial" w:hAnsi="Arial" w:cs="Arial"/>
        </w:rPr>
      </w:pPr>
      <w:r>
        <w:rPr>
          <w:noProof/>
          <w:lang w:val="hr-HR" w:eastAsia="hr-HR"/>
        </w:rPr>
        <w:t xml:space="preserve">Detailed explained in </w:t>
      </w:r>
      <w:hyperlink w:anchor="_5.2._UC_POS_3" w:history="1">
        <w:r w:rsidR="00454217" w:rsidRPr="00454217">
          <w:rPr>
            <w:rStyle w:val="Hyperlink"/>
            <w:noProof/>
            <w:lang w:val="hr-HR" w:eastAsia="hr-HR"/>
          </w:rPr>
          <w:t xml:space="preserve">POS </w:t>
        </w:r>
        <w:r w:rsidRPr="00454217">
          <w:rPr>
            <w:rStyle w:val="Hyperlink"/>
            <w:noProof/>
            <w:lang w:val="hr-HR" w:eastAsia="hr-HR"/>
          </w:rPr>
          <w:t>UC</w:t>
        </w:r>
        <w:r w:rsidR="00454217" w:rsidRPr="00454217">
          <w:rPr>
            <w:rStyle w:val="Hyperlink"/>
            <w:noProof/>
            <w:lang w:val="hr-HR" w:eastAsia="hr-HR"/>
          </w:rPr>
          <w:t xml:space="preserve"> 014</w:t>
        </w:r>
      </w:hyperlink>
      <w:r w:rsidR="00454217">
        <w:rPr>
          <w:noProof/>
          <w:lang w:val="hr-HR" w:eastAsia="hr-HR"/>
        </w:rPr>
        <w:t>.</w:t>
      </w:r>
    </w:p>
    <w:p w14:paraId="6F930EA6" w14:textId="77777777" w:rsidR="005A7245" w:rsidRDefault="005A7245" w:rsidP="005A7245">
      <w:pPr>
        <w:spacing w:before="240" w:after="120"/>
        <w:rPr>
          <w:rFonts w:ascii="Arial" w:hAnsi="Arial" w:cs="Arial"/>
        </w:rPr>
      </w:pPr>
      <w:r>
        <w:rPr>
          <w:rFonts w:ascii="Arial" w:hAnsi="Arial" w:cs="Arial"/>
        </w:rPr>
        <w:t>7) Statement definitions</w:t>
      </w:r>
    </w:p>
    <w:p w14:paraId="77A5E69E" w14:textId="7489124F" w:rsidR="005A7245" w:rsidRDefault="005A7245" w:rsidP="005A7245">
      <w:pPr>
        <w:spacing w:before="240" w:after="120"/>
        <w:rPr>
          <w:rFonts w:ascii="Arial" w:hAnsi="Arial" w:cs="Arial"/>
        </w:rPr>
      </w:pPr>
      <w:r>
        <w:rPr>
          <w:rFonts w:ascii="Arial" w:hAnsi="Arial" w:cs="Arial"/>
          <w:noProof/>
          <w:lang w:val="sk-SK" w:eastAsia="sk-SK"/>
        </w:rPr>
        <w:drawing>
          <wp:inline distT="0" distB="0" distL="0" distR="0" wp14:anchorId="661AE90F" wp14:editId="0E127116">
            <wp:extent cx="6305550" cy="146304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05550" cy="1463040"/>
                    </a:xfrm>
                    <a:prstGeom prst="rect">
                      <a:avLst/>
                    </a:prstGeom>
                    <a:noFill/>
                    <a:ln>
                      <a:noFill/>
                    </a:ln>
                  </pic:spPr>
                </pic:pic>
              </a:graphicData>
            </a:graphic>
          </wp:inline>
        </w:drawing>
      </w:r>
    </w:p>
    <w:p w14:paraId="328D4664" w14:textId="6DCB152F" w:rsidR="005A7245" w:rsidRDefault="005A7245" w:rsidP="005A7245">
      <w:pPr>
        <w:spacing w:before="240" w:after="120" w:line="480" w:lineRule="auto"/>
        <w:rPr>
          <w:rFonts w:ascii="Arial" w:hAnsi="Arial" w:cs="Arial"/>
        </w:rPr>
      </w:pPr>
      <w:r>
        <w:rPr>
          <w:noProof/>
          <w:lang w:val="hr-HR" w:eastAsia="hr-HR"/>
        </w:rPr>
        <w:t xml:space="preserve">Detailed explained in </w:t>
      </w:r>
      <w:hyperlink w:anchor="_5.2._UC_POS_19" w:history="1">
        <w:r w:rsidR="00454217" w:rsidRPr="00454217">
          <w:rPr>
            <w:rStyle w:val="Hyperlink"/>
            <w:noProof/>
            <w:lang w:val="hr-HR" w:eastAsia="hr-HR"/>
          </w:rPr>
          <w:t xml:space="preserve">POS </w:t>
        </w:r>
        <w:r w:rsidRPr="00454217">
          <w:rPr>
            <w:rStyle w:val="Hyperlink"/>
            <w:noProof/>
            <w:lang w:val="hr-HR" w:eastAsia="hr-HR"/>
          </w:rPr>
          <w:t>UC</w:t>
        </w:r>
        <w:r w:rsidR="00454217" w:rsidRPr="00454217">
          <w:rPr>
            <w:rStyle w:val="Hyperlink"/>
            <w:noProof/>
            <w:lang w:val="hr-HR" w:eastAsia="hr-HR"/>
          </w:rPr>
          <w:t xml:space="preserve"> 009</w:t>
        </w:r>
      </w:hyperlink>
      <w:r w:rsidR="00454217">
        <w:rPr>
          <w:noProof/>
          <w:lang w:val="hr-HR" w:eastAsia="hr-HR"/>
        </w:rPr>
        <w:t>.</w:t>
      </w:r>
    </w:p>
    <w:p w14:paraId="4AA13CD9" w14:textId="77777777" w:rsidR="005A7245" w:rsidRDefault="005A7245" w:rsidP="005A7245">
      <w:pPr>
        <w:spacing w:before="240" w:after="120"/>
        <w:rPr>
          <w:rFonts w:ascii="Arial" w:hAnsi="Arial" w:cs="Arial"/>
        </w:rPr>
      </w:pPr>
      <w:r>
        <w:rPr>
          <w:rFonts w:ascii="Arial" w:hAnsi="Arial" w:cs="Arial"/>
        </w:rPr>
        <w:t xml:space="preserve">By click on the </w:t>
      </w:r>
      <w:r>
        <w:rPr>
          <w:rFonts w:ascii="Arial" w:hAnsi="Arial" w:cs="Arial"/>
          <w:color w:val="FFFFFF" w:themeColor="background1"/>
          <w:highlight w:val="blue"/>
        </w:rPr>
        <w:t>Finish</w:t>
      </w:r>
      <w:r>
        <w:rPr>
          <w:rFonts w:ascii="Arial" w:hAnsi="Arial" w:cs="Arial"/>
        </w:rPr>
        <w:t xml:space="preserve"> button at the last step, terminal will be added.</w:t>
      </w:r>
    </w:p>
    <w:p w14:paraId="26A82281" w14:textId="77777777" w:rsidR="005A7245" w:rsidRDefault="005A7245" w:rsidP="005A7245">
      <w:pPr>
        <w:spacing w:before="240" w:after="120"/>
        <w:rPr>
          <w:rFonts w:ascii="Arial" w:hAnsi="Arial" w:cs="Arial"/>
        </w:rPr>
      </w:pPr>
      <w:r>
        <w:rPr>
          <w:rFonts w:ascii="Arial" w:hAnsi="Arial" w:cs="Arial"/>
        </w:rPr>
        <w:t xml:space="preserve">You can also add new terminal by click on </w:t>
      </w:r>
      <w:r>
        <w:rPr>
          <w:rFonts w:ascii="Arial" w:hAnsi="Arial" w:cs="Arial"/>
          <w:color w:val="FFFFFF" w:themeColor="background1"/>
          <w:highlight w:val="blue"/>
        </w:rPr>
        <w:t>Add terminals</w:t>
      </w:r>
      <w:r>
        <w:rPr>
          <w:rFonts w:ascii="Arial" w:hAnsi="Arial" w:cs="Arial"/>
          <w:color w:val="FFFFFF" w:themeColor="background1"/>
        </w:rPr>
        <w:t xml:space="preserve"> </w:t>
      </w:r>
      <w:r>
        <w:rPr>
          <w:rFonts w:ascii="Arial" w:hAnsi="Arial" w:cs="Arial"/>
        </w:rPr>
        <w:t>button, wizard with 4 steps will open:</w:t>
      </w:r>
    </w:p>
    <w:p w14:paraId="1B408841" w14:textId="77777777" w:rsidR="005A7245" w:rsidRDefault="005A7245" w:rsidP="005A7245">
      <w:pPr>
        <w:rPr>
          <w:rFonts w:ascii="Arial" w:hAnsi="Arial" w:cs="Arial"/>
        </w:rPr>
      </w:pPr>
      <w:r>
        <w:rPr>
          <w:rFonts w:ascii="Arial" w:hAnsi="Arial" w:cs="Arial"/>
        </w:rPr>
        <w:tab/>
      </w:r>
      <w:r>
        <w:rPr>
          <w:rFonts w:ascii="Arial" w:hAnsi="Arial" w:cs="Arial"/>
        </w:rPr>
        <w:t>1. Retailer basic data</w:t>
      </w:r>
    </w:p>
    <w:p w14:paraId="15B7F3D7" w14:textId="77777777" w:rsidR="005A7245" w:rsidRDefault="005A7245" w:rsidP="005A7245">
      <w:pPr>
        <w:rPr>
          <w:rFonts w:ascii="Arial" w:hAnsi="Arial" w:cs="Arial"/>
        </w:rPr>
      </w:pPr>
      <w:r>
        <w:rPr>
          <w:rFonts w:ascii="Arial" w:hAnsi="Arial" w:cs="Arial"/>
        </w:rPr>
        <w:tab/>
      </w:r>
      <w:r>
        <w:rPr>
          <w:rFonts w:ascii="Arial" w:hAnsi="Arial" w:cs="Arial"/>
        </w:rPr>
        <w:t>2. Terminals</w:t>
      </w:r>
    </w:p>
    <w:p w14:paraId="4D124ADC" w14:textId="77777777" w:rsidR="005A7245" w:rsidRDefault="005A7245" w:rsidP="005A7245">
      <w:pPr>
        <w:rPr>
          <w:rFonts w:ascii="Arial" w:hAnsi="Arial" w:cs="Arial"/>
        </w:rPr>
      </w:pPr>
      <w:r>
        <w:rPr>
          <w:rFonts w:ascii="Arial" w:hAnsi="Arial" w:cs="Arial"/>
        </w:rPr>
        <w:tab/>
      </w:r>
      <w:r>
        <w:rPr>
          <w:rFonts w:ascii="Arial" w:hAnsi="Arial" w:cs="Arial"/>
        </w:rPr>
        <w:t>3. Payment definitions</w:t>
      </w:r>
    </w:p>
    <w:p w14:paraId="51CEA5E6" w14:textId="77777777" w:rsidR="005A7245" w:rsidRDefault="005A7245" w:rsidP="005A7245">
      <w:pPr>
        <w:rPr>
          <w:rFonts w:ascii="Arial" w:hAnsi="Arial" w:cs="Arial"/>
        </w:rPr>
      </w:pPr>
      <w:r>
        <w:rPr>
          <w:rFonts w:ascii="Arial" w:hAnsi="Arial" w:cs="Arial"/>
        </w:rPr>
        <w:tab/>
      </w:r>
      <w:r>
        <w:rPr>
          <w:rFonts w:ascii="Arial" w:hAnsi="Arial" w:cs="Arial"/>
        </w:rPr>
        <w:t>4. Statement definitions.</w:t>
      </w:r>
    </w:p>
    <w:p w14:paraId="7FBF496F" w14:textId="77777777" w:rsidR="005A7245" w:rsidRDefault="005A7245" w:rsidP="005A7245">
      <w:pPr>
        <w:autoSpaceDE w:val="0"/>
        <w:autoSpaceDN w:val="0"/>
        <w:adjustRightInd w:val="0"/>
        <w:spacing w:line="288" w:lineRule="auto"/>
        <w:rPr>
          <w:rFonts w:ascii="Arial" w:hAnsi="Arial" w:cs="Arial"/>
          <w:bCs/>
          <w:color w:val="000000"/>
          <w:sz w:val="20"/>
          <w:szCs w:val="20"/>
          <w:lang w:val="hr-HR"/>
        </w:rPr>
      </w:pPr>
    </w:p>
    <w:p w14:paraId="68712234" w14:textId="77777777" w:rsidR="005A7245" w:rsidRDefault="005A7245" w:rsidP="005A7245"/>
    <w:p w14:paraId="573A20E5" w14:textId="77777777" w:rsidR="005A7245" w:rsidRDefault="005A7245" w:rsidP="005A7245">
      <w:pPr>
        <w:rPr>
          <w:b/>
        </w:rPr>
      </w:pPr>
      <w:r>
        <w:rPr>
          <w:b/>
        </w:rPr>
        <w:t xml:space="preserve">Business &amp; system rules </w:t>
      </w:r>
    </w:p>
    <w:p w14:paraId="6C0CE2A1" w14:textId="77777777" w:rsidR="005A7245" w:rsidRDefault="005A7245" w:rsidP="005A7245">
      <w:pPr>
        <w:pStyle w:val="NormalWeb"/>
        <w:numPr>
          <w:ilvl w:val="0"/>
          <w:numId w:val="103"/>
        </w:numPr>
        <w:rPr>
          <w:rFonts w:ascii="Arial" w:hAnsi="Arial" w:cs="Arial"/>
        </w:rPr>
      </w:pPr>
      <w:r>
        <w:rPr>
          <w:rFonts w:ascii="Arial" w:hAnsi="Arial" w:cs="Arial"/>
        </w:rPr>
        <w:t>active terminal should have at least one active product,</w:t>
      </w:r>
    </w:p>
    <w:p w14:paraId="455F3AD7"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rPr>
          <w:rFonts w:ascii="Arial" w:hAnsi="Arial" w:cs="Arial"/>
        </w:rPr>
        <w:t xml:space="preserve">new added terminal will have </w:t>
      </w:r>
      <w:r>
        <w:rPr>
          <w:rFonts w:ascii="Arial" w:hAnsi="Arial" w:cs="Arial"/>
          <w:b/>
          <w:sz w:val="22"/>
        </w:rPr>
        <w:t xml:space="preserve">2 - </w:t>
      </w:r>
      <w:r>
        <w:rPr>
          <w:rFonts w:ascii="Arial" w:hAnsi="Arial" w:cs="Arial"/>
          <w:b/>
          <w:i/>
          <w:sz w:val="22"/>
        </w:rPr>
        <w:t>Sent to installation</w:t>
      </w:r>
      <w:r>
        <w:rPr>
          <w:rFonts w:ascii="Arial" w:hAnsi="Arial" w:cs="Arial"/>
          <w:sz w:val="22"/>
        </w:rPr>
        <w:t xml:space="preserve"> </w:t>
      </w:r>
      <w:r>
        <w:rPr>
          <w:rFonts w:ascii="Arial" w:hAnsi="Arial" w:cs="Arial"/>
        </w:rPr>
        <w:t xml:space="preserve">status and will be activate </w:t>
      </w:r>
      <w:r>
        <w:rPr>
          <w:rFonts w:ascii="Arial" w:hAnsi="Arial" w:cs="Arial"/>
          <w:sz w:val="22"/>
        </w:rPr>
        <w:t>(</w:t>
      </w:r>
      <w:r>
        <w:rPr>
          <w:rFonts w:ascii="Arial" w:hAnsi="Arial" w:cs="Arial"/>
          <w:b/>
          <w:sz w:val="22"/>
        </w:rPr>
        <w:t xml:space="preserve">3 - </w:t>
      </w:r>
      <w:r>
        <w:rPr>
          <w:rFonts w:ascii="Arial" w:hAnsi="Arial" w:cs="Arial"/>
          <w:b/>
          <w:i/>
          <w:sz w:val="22"/>
        </w:rPr>
        <w:t>Installed</w:t>
      </w:r>
      <w:r>
        <w:rPr>
          <w:rFonts w:ascii="Arial" w:hAnsi="Arial" w:cs="Arial"/>
          <w:sz w:val="22"/>
        </w:rPr>
        <w:t xml:space="preserve">) </w:t>
      </w:r>
      <w:r>
        <w:rPr>
          <w:rFonts w:ascii="Arial" w:hAnsi="Arial" w:cs="Arial"/>
        </w:rPr>
        <w:t>after first processed transaction, or it can be activate manually from the user side (</w:t>
      </w:r>
      <w:r>
        <w:rPr>
          <w:rFonts w:ascii="Arial" w:hAnsi="Arial" w:cs="Arial"/>
          <w:i/>
        </w:rPr>
        <w:t>Change status</w:t>
      </w:r>
      <w:r>
        <w:rPr>
          <w:rFonts w:ascii="Arial" w:hAnsi="Arial" w:cs="Arial"/>
        </w:rPr>
        <w:t xml:space="preserve"> option), in wizard-mode status is </w:t>
      </w:r>
      <w:r>
        <w:rPr>
          <w:rFonts w:ascii="Arial" w:hAnsi="Arial" w:cs="Arial"/>
          <w:b/>
        </w:rPr>
        <w:t>0 - Inserted</w:t>
      </w:r>
    </w:p>
    <w:p w14:paraId="716129C9"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rPr>
          <w:rFonts w:ascii="Arial" w:hAnsi="Arial" w:cs="Arial"/>
        </w:rPr>
        <w:t>s</w:t>
      </w:r>
      <w:r>
        <w:t xml:space="preserve">et of products defined on terminal level is subset of products defined on retailer level, </w:t>
      </w:r>
    </w:p>
    <w:p w14:paraId="378D0280"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t xml:space="preserve">POS terminals are type ‘2’ in </w:t>
      </w:r>
      <w:proofErr w:type="spellStart"/>
      <w:r>
        <w:t>eXact</w:t>
      </w:r>
      <w:proofErr w:type="spellEnd"/>
      <w:r>
        <w:t xml:space="preserve"> system,</w:t>
      </w:r>
    </w:p>
    <w:p w14:paraId="37A5B35B"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t xml:space="preserve">new terminal won’t be propagated automatically to the </w:t>
      </w:r>
      <w:proofErr w:type="spellStart"/>
      <w:r>
        <w:t>authorisation</w:t>
      </w:r>
      <w:proofErr w:type="spellEnd"/>
      <w:r>
        <w:t xml:space="preserve"> system</w:t>
      </w:r>
    </w:p>
    <w:p w14:paraId="6ADE6F24"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t>if retailer Participant is Top-up ATM - New terminal button will not be visible</w:t>
      </w:r>
    </w:p>
    <w:p w14:paraId="725AA40C" w14:textId="3889ACEB" w:rsidR="005A7245" w:rsidRDefault="005A7245" w:rsidP="005A7245">
      <w:pPr>
        <w:spacing w:before="240"/>
        <w:rPr>
          <w:rFonts w:ascii="Arial" w:hAnsi="Arial" w:cs="Arial"/>
        </w:rPr>
      </w:pPr>
      <w:r>
        <w:rPr>
          <w:rFonts w:ascii="Arial" w:hAnsi="Arial" w:cs="Arial"/>
          <w:i/>
        </w:rPr>
        <w:t>Terminal ID</w:t>
      </w:r>
      <w:r>
        <w:rPr>
          <w:rFonts w:ascii="Arial" w:hAnsi="Arial" w:cs="Arial"/>
        </w:rPr>
        <w:t xml:space="preserve"> – </w:t>
      </w:r>
      <w:proofErr w:type="spellStart"/>
      <w:r>
        <w:rPr>
          <w:rFonts w:ascii="Arial" w:hAnsi="Arial" w:cs="Arial"/>
        </w:rPr>
        <w:t>autogenerate</w:t>
      </w:r>
      <w:proofErr w:type="spellEnd"/>
      <w:r>
        <w:rPr>
          <w:rFonts w:ascii="Arial" w:hAnsi="Arial" w:cs="Arial"/>
        </w:rPr>
        <w:t xml:space="preserve"> by system </w:t>
      </w:r>
      <w:r w:rsidR="00C6728A">
        <w:rPr>
          <w:rFonts w:ascii="Arial" w:hAnsi="Arial" w:cs="Arial"/>
        </w:rPr>
        <w:t>(</w:t>
      </w:r>
      <w:r w:rsidR="00C6728A" w:rsidRPr="00C6728A">
        <w:rPr>
          <w:rFonts w:ascii="Arial" w:hAnsi="Arial" w:cs="Arial"/>
        </w:rPr>
        <w:t xml:space="preserve">If Foreign terminal = N, then </w:t>
      </w:r>
      <w:proofErr w:type="spellStart"/>
      <w:r w:rsidR="00C6728A" w:rsidRPr="00C6728A">
        <w:rPr>
          <w:rFonts w:ascii="Arial" w:hAnsi="Arial" w:cs="Arial"/>
        </w:rPr>
        <w:t>Autogenerated</w:t>
      </w:r>
      <w:proofErr w:type="spellEnd"/>
      <w:r w:rsidR="00C6728A" w:rsidRPr="00C6728A">
        <w:rPr>
          <w:rFonts w:ascii="Arial" w:hAnsi="Arial" w:cs="Arial"/>
        </w:rPr>
        <w:t xml:space="preserve"> + manual override, </w:t>
      </w:r>
      <w:proofErr w:type="gramStart"/>
      <w:r w:rsidR="00C6728A" w:rsidRPr="00C6728A">
        <w:rPr>
          <w:rFonts w:ascii="Arial" w:hAnsi="Arial" w:cs="Arial"/>
        </w:rPr>
        <w:t>ELSE  not</w:t>
      </w:r>
      <w:proofErr w:type="gramEnd"/>
      <w:r w:rsidR="00C6728A" w:rsidRPr="00C6728A">
        <w:rPr>
          <w:rFonts w:ascii="Arial" w:hAnsi="Arial" w:cs="Arial"/>
        </w:rPr>
        <w:t xml:space="preserve"> generated and possible to manually enter</w:t>
      </w:r>
      <w:r w:rsidR="00C6728A">
        <w:rPr>
          <w:rFonts w:ascii="Arial" w:hAnsi="Arial" w:cs="Arial"/>
        </w:rPr>
        <w:t>)</w:t>
      </w:r>
    </w:p>
    <w:p w14:paraId="1A5456D3" w14:textId="77777777" w:rsidR="005A7245" w:rsidRDefault="005A7245" w:rsidP="005A7245">
      <w:pPr>
        <w:spacing w:before="120"/>
        <w:rPr>
          <w:rFonts w:ascii="Arial" w:hAnsi="Arial" w:cs="Arial"/>
        </w:rPr>
      </w:pPr>
      <w:r>
        <w:rPr>
          <w:rFonts w:ascii="Arial" w:hAnsi="Arial" w:cs="Arial"/>
          <w:i/>
        </w:rPr>
        <w:t>Terminal ID master</w:t>
      </w:r>
      <w:r>
        <w:rPr>
          <w:rFonts w:ascii="Arial" w:hAnsi="Arial" w:cs="Arial"/>
        </w:rPr>
        <w:t xml:space="preserve"> – used only for terminals type = 2 (POS purchase) and with multi-TID </w:t>
      </w:r>
    </w:p>
    <w:p w14:paraId="309396DF" w14:textId="77777777" w:rsidR="005A7245" w:rsidRDefault="005A7245" w:rsidP="005A7245">
      <w:pPr>
        <w:ind w:left="720" w:firstLine="720"/>
        <w:rPr>
          <w:rFonts w:ascii="Arial" w:hAnsi="Arial" w:cs="Arial"/>
        </w:rPr>
      </w:pPr>
      <w:proofErr w:type="gramStart"/>
      <w:r>
        <w:rPr>
          <w:rFonts w:ascii="Arial" w:hAnsi="Arial" w:cs="Arial"/>
        </w:rPr>
        <w:t>setup</w:t>
      </w:r>
      <w:proofErr w:type="gramEnd"/>
      <w:r>
        <w:rPr>
          <w:rFonts w:ascii="Arial" w:hAnsi="Arial" w:cs="Arial"/>
        </w:rPr>
        <w:t xml:space="preserve"> for 1 physical terminal, reference to existing terminal (“master”) and </w:t>
      </w:r>
    </w:p>
    <w:p w14:paraId="290FC806" w14:textId="77777777" w:rsidR="005A7245" w:rsidRDefault="005A7245" w:rsidP="005A7245">
      <w:pPr>
        <w:ind w:left="720" w:firstLine="720"/>
        <w:rPr>
          <w:rFonts w:ascii="Arial" w:hAnsi="Arial" w:cs="Arial"/>
        </w:rPr>
      </w:pPr>
      <w:proofErr w:type="gramStart"/>
      <w:r>
        <w:rPr>
          <w:rFonts w:ascii="Arial" w:hAnsi="Arial" w:cs="Arial"/>
        </w:rPr>
        <w:t>validation</w:t>
      </w:r>
      <w:proofErr w:type="gramEnd"/>
      <w:r>
        <w:rPr>
          <w:rFonts w:ascii="Arial" w:hAnsi="Arial" w:cs="Arial"/>
        </w:rPr>
        <w:t xml:space="preserve"> method check if it exist in DB and is it active, </w:t>
      </w:r>
    </w:p>
    <w:p w14:paraId="5D794DF1" w14:textId="77777777" w:rsidR="005A7245" w:rsidRDefault="005A7245" w:rsidP="005A7245">
      <w:pPr>
        <w:rPr>
          <w:rFonts w:ascii="Arial" w:hAnsi="Arial" w:cs="Arial"/>
        </w:rPr>
      </w:pPr>
      <w:r>
        <w:rPr>
          <w:rFonts w:ascii="Arial" w:hAnsi="Arial" w:cs="Arial"/>
        </w:rPr>
        <w:t xml:space="preserve">               </w:t>
      </w:r>
      <w:r>
        <w:rPr>
          <w:rFonts w:ascii="Arial" w:hAnsi="Arial" w:cs="Arial"/>
        </w:rPr>
        <w:tab/>
      </w:r>
      <w:proofErr w:type="gramStart"/>
      <w:r>
        <w:rPr>
          <w:rFonts w:ascii="Arial" w:hAnsi="Arial" w:cs="Arial"/>
        </w:rPr>
        <w:t>manual</w:t>
      </w:r>
      <w:proofErr w:type="gramEnd"/>
      <w:r>
        <w:rPr>
          <w:rFonts w:ascii="Arial" w:hAnsi="Arial" w:cs="Arial"/>
        </w:rPr>
        <w:t xml:space="preserve"> user input with max. 20 digits length,              </w:t>
      </w:r>
    </w:p>
    <w:p w14:paraId="11B0067F" w14:textId="4B61B090" w:rsidR="005A7245" w:rsidRDefault="005A7245" w:rsidP="005A7245">
      <w:pPr>
        <w:spacing w:before="120"/>
        <w:rPr>
          <w:rFonts w:ascii="Arial" w:hAnsi="Arial" w:cs="Arial"/>
          <w:noProof/>
          <w:lang w:eastAsia="hr-HR"/>
        </w:rPr>
      </w:pPr>
      <w:r>
        <w:rPr>
          <w:rFonts w:ascii="Arial" w:hAnsi="Arial" w:cs="Arial"/>
          <w:i/>
          <w:noProof/>
          <w:lang w:eastAsia="hr-HR"/>
        </w:rPr>
        <w:t>Foreign terminal</w:t>
      </w:r>
      <w:r>
        <w:rPr>
          <w:rFonts w:ascii="Arial" w:hAnsi="Arial" w:cs="Arial"/>
          <w:noProof/>
          <w:lang w:eastAsia="hr-HR"/>
        </w:rPr>
        <w:t xml:space="preserve"> – used only for </w:t>
      </w:r>
      <w:r>
        <w:rPr>
          <w:rFonts w:ascii="Arial" w:hAnsi="Arial" w:cs="Arial"/>
        </w:rPr>
        <w:t xml:space="preserve">terminals type = 2 (POS </w:t>
      </w:r>
      <w:r w:rsidR="00C6728A">
        <w:rPr>
          <w:rFonts w:ascii="Arial" w:hAnsi="Arial" w:cs="Arial"/>
        </w:rPr>
        <w:t>foreign</w:t>
      </w:r>
      <w:r>
        <w:rPr>
          <w:rFonts w:ascii="Arial" w:hAnsi="Arial" w:cs="Arial"/>
        </w:rPr>
        <w:t xml:space="preserve">) </w:t>
      </w:r>
      <w:r>
        <w:rPr>
          <w:rFonts w:ascii="Arial" w:hAnsi="Arial" w:cs="Arial"/>
          <w:noProof/>
          <w:lang w:eastAsia="hr-HR"/>
        </w:rPr>
        <w:t xml:space="preserve">if is terminal managed by </w:t>
      </w:r>
    </w:p>
    <w:p w14:paraId="28F5F7DA" w14:textId="77777777" w:rsidR="005A7245" w:rsidRDefault="005A7245" w:rsidP="005A7245">
      <w:pPr>
        <w:rPr>
          <w:rFonts w:ascii="Arial" w:hAnsi="Arial" w:cs="Arial"/>
          <w:noProof/>
          <w:lang w:eastAsia="hr-HR"/>
        </w:rPr>
      </w:pPr>
      <w:r>
        <w:rPr>
          <w:rFonts w:ascii="Arial" w:hAnsi="Arial" w:cs="Arial"/>
          <w:noProof/>
          <w:lang w:eastAsia="hr-HR"/>
        </w:rPr>
        <w:t xml:space="preserve">                     non-VUB provider, in this field user should select from drop down menu:</w:t>
      </w:r>
    </w:p>
    <w:p w14:paraId="7F322522" w14:textId="77777777" w:rsidR="005A7245" w:rsidRDefault="005A7245" w:rsidP="005A7245">
      <w:pPr>
        <w:pStyle w:val="ListParagraph"/>
        <w:numPr>
          <w:ilvl w:val="0"/>
          <w:numId w:val="105"/>
        </w:numPr>
        <w:rPr>
          <w:rFonts w:ascii="Arial" w:hAnsi="Arial" w:cs="Arial"/>
          <w:noProof/>
          <w:lang w:eastAsia="hr-HR"/>
        </w:rPr>
      </w:pPr>
      <w:r>
        <w:rPr>
          <w:rFonts w:ascii="Arial" w:hAnsi="Arial" w:cs="Arial"/>
          <w:noProof/>
          <w:lang w:eastAsia="hr-HR"/>
        </w:rPr>
        <w:t>Y (yes)</w:t>
      </w:r>
    </w:p>
    <w:p w14:paraId="6AFF1E24" w14:textId="77777777" w:rsidR="00C6728A" w:rsidRDefault="00C6728A" w:rsidP="005A7245">
      <w:pPr>
        <w:pStyle w:val="ListParagraph"/>
        <w:numPr>
          <w:ilvl w:val="0"/>
          <w:numId w:val="105"/>
        </w:numPr>
        <w:rPr>
          <w:rFonts w:ascii="Arial" w:hAnsi="Arial" w:cs="Arial"/>
          <w:noProof/>
          <w:lang w:eastAsia="hr-HR"/>
        </w:rPr>
      </w:pPr>
      <w:r>
        <w:rPr>
          <w:rFonts w:ascii="Arial" w:hAnsi="Arial" w:cs="Arial"/>
          <w:noProof/>
          <w:lang w:eastAsia="hr-HR"/>
        </w:rPr>
        <w:t>N (no)</w:t>
      </w:r>
    </w:p>
    <w:p w14:paraId="41C7795F" w14:textId="09C4695C" w:rsidR="005A7245" w:rsidRDefault="00C6728A" w:rsidP="00B27247">
      <w:pPr>
        <w:pStyle w:val="ListParagraph"/>
        <w:numPr>
          <w:ilvl w:val="3"/>
          <w:numId w:val="52"/>
        </w:numPr>
        <w:rPr>
          <w:rFonts w:ascii="Arial" w:hAnsi="Arial" w:cs="Arial"/>
          <w:noProof/>
          <w:lang w:eastAsia="hr-HR"/>
        </w:rPr>
      </w:pPr>
      <w:r w:rsidRPr="00C6728A">
        <w:rPr>
          <w:rFonts w:ascii="Arial" w:hAnsi="Arial" w:cs="Arial"/>
          <w:noProof/>
          <w:lang w:eastAsia="hr-HR"/>
        </w:rPr>
        <w:t>if Retailer Type (participant) == POS foreign then Y ELSE N, with possibility to be overriden</w:t>
      </w:r>
      <w:r w:rsidR="005A7245">
        <w:rPr>
          <w:rFonts w:ascii="Arial" w:hAnsi="Arial" w:cs="Arial"/>
          <w:noProof/>
          <w:lang w:eastAsia="hr-HR"/>
        </w:rPr>
        <w:tab/>
      </w:r>
      <w:r w:rsidR="005A7245">
        <w:rPr>
          <w:rFonts w:ascii="Arial" w:hAnsi="Arial" w:cs="Arial"/>
          <w:color w:val="FF0000"/>
        </w:rPr>
        <w:t xml:space="preserve"> </w:t>
      </w:r>
    </w:p>
    <w:p w14:paraId="3BF353D9" w14:textId="5A33A666" w:rsidR="00C6728A" w:rsidRDefault="005A7245" w:rsidP="00C6728A">
      <w:pPr>
        <w:spacing w:before="120"/>
        <w:rPr>
          <w:rFonts w:ascii="Arial" w:hAnsi="Arial" w:cs="Arial"/>
        </w:rPr>
      </w:pPr>
      <w:r>
        <w:rPr>
          <w:rFonts w:ascii="Arial" w:hAnsi="Arial" w:cs="Arial"/>
          <w:i/>
          <w:noProof/>
          <w:lang w:eastAsia="hr-HR"/>
        </w:rPr>
        <w:t>Servicing bank</w:t>
      </w:r>
      <w:r w:rsidR="00C6728A">
        <w:rPr>
          <w:rFonts w:ascii="Arial" w:hAnsi="Arial" w:cs="Arial"/>
          <w:noProof/>
          <w:lang w:eastAsia="hr-HR"/>
        </w:rPr>
        <w:t xml:space="preserve"> </w:t>
      </w:r>
      <w:r w:rsidR="00C6728A">
        <w:rPr>
          <w:rFonts w:ascii="Arial" w:hAnsi="Arial" w:cs="Arial"/>
        </w:rPr>
        <w:t xml:space="preserve">- available for select only if is selected ‘Y’ in the </w:t>
      </w:r>
      <w:r w:rsidR="00C6728A">
        <w:rPr>
          <w:rFonts w:ascii="Arial" w:hAnsi="Arial" w:cs="Arial"/>
          <w:i/>
          <w:noProof/>
          <w:lang w:eastAsia="hr-HR"/>
        </w:rPr>
        <w:t>Foreign terminal</w:t>
      </w:r>
      <w:r w:rsidR="00C6728A">
        <w:rPr>
          <w:rFonts w:ascii="Arial" w:hAnsi="Arial" w:cs="Arial"/>
        </w:rPr>
        <w:t xml:space="preserve"> field</w:t>
      </w:r>
    </w:p>
    <w:p w14:paraId="0A838D85" w14:textId="15112A54" w:rsidR="00C6728A" w:rsidRPr="00B27247" w:rsidRDefault="00C6728A" w:rsidP="00B27247">
      <w:pPr>
        <w:pStyle w:val="ListParagraph"/>
        <w:numPr>
          <w:ilvl w:val="3"/>
          <w:numId w:val="52"/>
        </w:numPr>
        <w:spacing w:before="120"/>
        <w:rPr>
          <w:rFonts w:ascii="Arial" w:hAnsi="Arial" w:cs="Arial"/>
        </w:rPr>
      </w:pPr>
      <w:r w:rsidRPr="00C6728A">
        <w:rPr>
          <w:rFonts w:ascii="Arial" w:hAnsi="Arial" w:cs="Arial"/>
        </w:rPr>
        <w:t>If NOT Foreign Terminal then must be VUB Bank. If Foreign terminal - must not be VUB bank</w:t>
      </w:r>
    </w:p>
    <w:p w14:paraId="50EA5620" w14:textId="56C6111A" w:rsidR="005A7245" w:rsidDel="002F774A" w:rsidRDefault="005A7245" w:rsidP="00B27247">
      <w:pPr>
        <w:spacing w:before="120"/>
        <w:rPr>
          <w:del w:id="2017" w:author="Martin Ćosić" w:date="2018-02-16T13:32:00Z"/>
          <w:rFonts w:ascii="Arial" w:hAnsi="Arial" w:cs="Arial"/>
        </w:rPr>
      </w:pPr>
      <w:r>
        <w:rPr>
          <w:rFonts w:ascii="Arial" w:hAnsi="Arial" w:cs="Arial"/>
          <w:color w:val="FF0000"/>
        </w:rPr>
        <w:tab/>
      </w:r>
      <w:r>
        <w:rPr>
          <w:rFonts w:ascii="Arial" w:hAnsi="Arial" w:cs="Arial"/>
          <w:color w:val="FF0000"/>
        </w:rPr>
        <w:tab/>
      </w:r>
      <w:r>
        <w:rPr>
          <w:rFonts w:ascii="Arial" w:hAnsi="Arial" w:cs="Arial"/>
        </w:rPr>
        <w:t xml:space="preserve">   </w:t>
      </w:r>
    </w:p>
    <w:p w14:paraId="48F6F90B" w14:textId="77777777" w:rsidR="005A7245" w:rsidRDefault="005A7245">
      <w:pPr>
        <w:spacing w:before="120"/>
        <w:rPr>
          <w:rFonts w:ascii="Arial" w:hAnsi="Arial" w:cs="Arial"/>
        </w:rPr>
        <w:pPrChange w:id="2018" w:author="Martin Ćosić" w:date="2018-02-16T13:32:00Z">
          <w:pPr/>
        </w:pPrChange>
      </w:pPr>
    </w:p>
    <w:p w14:paraId="45BCF8A8" w14:textId="77777777" w:rsidR="005A7245" w:rsidRDefault="005A7245" w:rsidP="005A7245">
      <w:pPr>
        <w:rPr>
          <w:rFonts w:ascii="Arial" w:hAnsi="Arial" w:cs="Arial"/>
        </w:rPr>
      </w:pPr>
      <w:r>
        <w:rPr>
          <w:rFonts w:ascii="Arial" w:hAnsi="Arial" w:cs="Arial"/>
        </w:rPr>
        <w:t>Device type – choose possibility from drop down menu:</w:t>
      </w:r>
    </w:p>
    <w:p w14:paraId="7D9C20D1" w14:textId="1ABC8EC1" w:rsidR="005A7245" w:rsidRDefault="005A7245" w:rsidP="005A7245">
      <w:pPr>
        <w:pStyle w:val="ListParagraph"/>
        <w:numPr>
          <w:ilvl w:val="0"/>
          <w:numId w:val="105"/>
        </w:numPr>
        <w:rPr>
          <w:ins w:id="2019" w:author="Martin Ćosić" w:date="2018-02-16T13:30:00Z"/>
          <w:rFonts w:ascii="Arial" w:hAnsi="Arial" w:cs="Arial"/>
          <w:noProof/>
          <w:lang w:eastAsia="hr-HR"/>
        </w:rPr>
      </w:pPr>
      <w:r>
        <w:rPr>
          <w:rFonts w:ascii="Arial" w:hAnsi="Arial" w:cs="Arial"/>
          <w:noProof/>
          <w:lang w:eastAsia="hr-HR"/>
        </w:rPr>
        <w:t>POS</w:t>
      </w:r>
      <w:ins w:id="2020" w:author="Martin Ćosić" w:date="2018-02-16T13:30:00Z">
        <w:r w:rsidR="002F774A">
          <w:rPr>
            <w:rFonts w:ascii="Arial" w:hAnsi="Arial" w:cs="Arial"/>
            <w:noProof/>
            <w:lang w:eastAsia="hr-HR"/>
          </w:rPr>
          <w:t xml:space="preserve"> </w:t>
        </w:r>
        <w:r w:rsidR="002F774A">
          <w:rPr>
            <w:rFonts w:ascii="Arial" w:hAnsi="Arial" w:cs="Arial"/>
          </w:rPr>
          <w:t>(for POS terminal)</w:t>
        </w:r>
      </w:ins>
    </w:p>
    <w:p w14:paraId="17AB5EB8" w14:textId="4BE5B31A" w:rsidR="002F774A" w:rsidRDefault="002F774A" w:rsidP="005A7245">
      <w:pPr>
        <w:pStyle w:val="ListParagraph"/>
        <w:numPr>
          <w:ilvl w:val="0"/>
          <w:numId w:val="105"/>
        </w:numPr>
        <w:rPr>
          <w:ins w:id="2021" w:author="Martin Ćosić" w:date="2018-02-16T13:30:00Z"/>
          <w:rFonts w:ascii="Arial" w:hAnsi="Arial" w:cs="Arial"/>
          <w:noProof/>
          <w:lang w:eastAsia="hr-HR"/>
        </w:rPr>
      </w:pPr>
      <w:ins w:id="2022" w:author="Martin Ćosić" w:date="2018-02-16T13:30:00Z">
        <w:r>
          <w:rPr>
            <w:rFonts w:ascii="Arial" w:hAnsi="Arial" w:cs="Arial"/>
            <w:noProof/>
            <w:lang w:eastAsia="hr-HR"/>
          </w:rPr>
          <w:t xml:space="preserve">Imprinter </w:t>
        </w:r>
        <w:r>
          <w:rPr>
            <w:rFonts w:ascii="Arial" w:hAnsi="Arial" w:cs="Arial"/>
          </w:rPr>
          <w:t>(for POS terminal)</w:t>
        </w:r>
      </w:ins>
    </w:p>
    <w:p w14:paraId="5073011B" w14:textId="5F00767A" w:rsidR="002F774A" w:rsidRDefault="002F774A" w:rsidP="005A7245">
      <w:pPr>
        <w:pStyle w:val="ListParagraph"/>
        <w:numPr>
          <w:ilvl w:val="0"/>
          <w:numId w:val="105"/>
        </w:numPr>
        <w:rPr>
          <w:ins w:id="2023" w:author="Martin Ćosić" w:date="2018-02-16T13:30:00Z"/>
          <w:rFonts w:ascii="Arial" w:hAnsi="Arial" w:cs="Arial"/>
          <w:noProof/>
          <w:lang w:eastAsia="hr-HR"/>
        </w:rPr>
      </w:pPr>
      <w:ins w:id="2024" w:author="Martin Ćosić" w:date="2018-02-16T13:30:00Z">
        <w:r>
          <w:rPr>
            <w:rFonts w:ascii="Arial" w:hAnsi="Arial" w:cs="Arial"/>
            <w:noProof/>
            <w:lang w:eastAsia="hr-HR"/>
          </w:rPr>
          <w:t xml:space="preserve">MOTE </w:t>
        </w:r>
        <w:r>
          <w:rPr>
            <w:rFonts w:ascii="Arial" w:hAnsi="Arial" w:cs="Arial"/>
          </w:rPr>
          <w:t>(for POS terminal)</w:t>
        </w:r>
      </w:ins>
    </w:p>
    <w:p w14:paraId="5C64C6FF" w14:textId="124CC8AC" w:rsidR="002F774A" w:rsidRDefault="002F774A" w:rsidP="005A7245">
      <w:pPr>
        <w:pStyle w:val="ListParagraph"/>
        <w:numPr>
          <w:ilvl w:val="0"/>
          <w:numId w:val="105"/>
        </w:numPr>
        <w:rPr>
          <w:ins w:id="2025" w:author="Martin Ćosić" w:date="2018-02-16T13:30:00Z"/>
          <w:rFonts w:ascii="Arial" w:hAnsi="Arial" w:cs="Arial"/>
          <w:noProof/>
          <w:lang w:eastAsia="hr-HR"/>
        </w:rPr>
      </w:pPr>
      <w:ins w:id="2026" w:author="Martin Ćosić" w:date="2018-02-16T13:30:00Z">
        <w:r>
          <w:rPr>
            <w:rFonts w:ascii="Arial" w:hAnsi="Arial" w:cs="Arial"/>
            <w:noProof/>
            <w:lang w:eastAsia="hr-HR"/>
          </w:rPr>
          <w:t xml:space="preserve">Unattended </w:t>
        </w:r>
        <w:r>
          <w:rPr>
            <w:rFonts w:ascii="Arial" w:hAnsi="Arial" w:cs="Arial"/>
          </w:rPr>
          <w:t>(for POS terminal)</w:t>
        </w:r>
      </w:ins>
    </w:p>
    <w:p w14:paraId="12A79B04" w14:textId="0859CB44" w:rsidR="002F774A" w:rsidRDefault="002F774A" w:rsidP="005A7245">
      <w:pPr>
        <w:pStyle w:val="ListParagraph"/>
        <w:numPr>
          <w:ilvl w:val="0"/>
          <w:numId w:val="105"/>
        </w:numPr>
        <w:rPr>
          <w:rFonts w:ascii="Arial" w:hAnsi="Arial" w:cs="Arial"/>
          <w:noProof/>
          <w:lang w:eastAsia="hr-HR"/>
        </w:rPr>
      </w:pPr>
      <w:ins w:id="2027" w:author="Martin Ćosić" w:date="2018-02-16T13:30:00Z">
        <w:r>
          <w:rPr>
            <w:rFonts w:ascii="Arial" w:hAnsi="Arial" w:cs="Arial"/>
            <w:noProof/>
            <w:lang w:eastAsia="hr-HR"/>
          </w:rPr>
          <w:t xml:space="preserve">E-Commerce </w:t>
        </w:r>
        <w:r>
          <w:rPr>
            <w:rFonts w:ascii="Arial" w:hAnsi="Arial" w:cs="Arial"/>
          </w:rPr>
          <w:t xml:space="preserve">(for </w:t>
        </w:r>
      </w:ins>
      <w:ins w:id="2028" w:author="Martin Ćosić" w:date="2018-02-16T13:31:00Z">
        <w:r>
          <w:rPr>
            <w:rFonts w:ascii="Arial" w:hAnsi="Arial" w:cs="Arial"/>
          </w:rPr>
          <w:t>e-commerce</w:t>
        </w:r>
      </w:ins>
      <w:ins w:id="2029" w:author="Martin Ćosić" w:date="2018-02-16T13:30:00Z">
        <w:r>
          <w:rPr>
            <w:rFonts w:ascii="Arial" w:hAnsi="Arial" w:cs="Arial"/>
          </w:rPr>
          <w:t xml:space="preserve"> terminal)</w:t>
        </w:r>
      </w:ins>
    </w:p>
    <w:p w14:paraId="69A3DF52" w14:textId="77777777" w:rsidR="005A7245" w:rsidRDefault="005A7245" w:rsidP="005A7245">
      <w:pPr>
        <w:spacing w:before="120"/>
        <w:rPr>
          <w:rFonts w:ascii="Arial" w:hAnsi="Arial" w:cs="Arial"/>
          <w:i/>
        </w:rPr>
      </w:pPr>
      <w:r>
        <w:rPr>
          <w:rFonts w:ascii="Arial" w:hAnsi="Arial" w:cs="Arial"/>
          <w:i/>
        </w:rPr>
        <w:t xml:space="preserve">Order date </w:t>
      </w:r>
      <w:r>
        <w:rPr>
          <w:rFonts w:ascii="Arial" w:hAnsi="Arial" w:cs="Arial"/>
        </w:rPr>
        <w:t>- optional field</w:t>
      </w:r>
    </w:p>
    <w:p w14:paraId="4EBB2E1F" w14:textId="77777777" w:rsidR="005A7245" w:rsidRDefault="005A7245" w:rsidP="005A7245">
      <w:pPr>
        <w:spacing w:before="120"/>
        <w:rPr>
          <w:rFonts w:ascii="Arial" w:hAnsi="Arial" w:cs="Arial"/>
          <w:i/>
        </w:rPr>
      </w:pPr>
      <w:r>
        <w:rPr>
          <w:rFonts w:ascii="Arial" w:hAnsi="Arial" w:cs="Arial"/>
          <w:i/>
        </w:rPr>
        <w:t xml:space="preserve">Activation date </w:t>
      </w:r>
      <w:r>
        <w:rPr>
          <w:rFonts w:ascii="Arial" w:hAnsi="Arial" w:cs="Arial"/>
        </w:rPr>
        <w:t>- optional field</w:t>
      </w:r>
    </w:p>
    <w:p w14:paraId="7DE53339" w14:textId="77777777" w:rsidR="005A7245" w:rsidRDefault="005A7245" w:rsidP="005A7245">
      <w:pPr>
        <w:spacing w:before="120"/>
        <w:rPr>
          <w:rFonts w:ascii="Arial" w:hAnsi="Arial" w:cs="Arial"/>
          <w:i/>
        </w:rPr>
      </w:pPr>
      <w:r>
        <w:rPr>
          <w:rFonts w:ascii="Arial" w:hAnsi="Arial" w:cs="Arial"/>
          <w:i/>
        </w:rPr>
        <w:t xml:space="preserve">Cancellation date </w:t>
      </w:r>
      <w:r>
        <w:rPr>
          <w:rFonts w:ascii="Arial" w:hAnsi="Arial" w:cs="Arial"/>
        </w:rPr>
        <w:t>- optional field</w:t>
      </w:r>
    </w:p>
    <w:p w14:paraId="5CEB1B59" w14:textId="77777777" w:rsidR="005A7245" w:rsidRDefault="005A7245" w:rsidP="005A7245">
      <w:pPr>
        <w:spacing w:before="120"/>
        <w:rPr>
          <w:rFonts w:ascii="Arial" w:hAnsi="Arial" w:cs="Arial"/>
          <w:b/>
          <w:i/>
        </w:rPr>
      </w:pPr>
      <w:r>
        <w:rPr>
          <w:rFonts w:ascii="Arial" w:hAnsi="Arial" w:cs="Arial"/>
          <w:i/>
        </w:rPr>
        <w:t xml:space="preserve">Notes </w:t>
      </w:r>
      <w:r>
        <w:rPr>
          <w:rFonts w:ascii="Arial" w:hAnsi="Arial" w:cs="Arial"/>
        </w:rPr>
        <w:t>- optional field</w:t>
      </w:r>
    </w:p>
    <w:p w14:paraId="42851919" w14:textId="77777777" w:rsidR="005A7245" w:rsidRDefault="005A7245" w:rsidP="005A7245">
      <w:pPr>
        <w:spacing w:before="120"/>
        <w:rPr>
          <w:rFonts w:ascii="Arial" w:hAnsi="Arial" w:cs="Arial"/>
        </w:rPr>
      </w:pPr>
      <w:r>
        <w:rPr>
          <w:rFonts w:ascii="Arial" w:hAnsi="Arial" w:cs="Arial"/>
          <w:i/>
        </w:rPr>
        <w:t>Status</w:t>
      </w:r>
      <w:r>
        <w:rPr>
          <w:rFonts w:ascii="Arial" w:hAnsi="Arial" w:cs="Arial"/>
        </w:rPr>
        <w:t xml:space="preserve"> - 0 – Inserted (in wizard mode)</w:t>
      </w:r>
    </w:p>
    <w:p w14:paraId="07209FEA" w14:textId="77777777" w:rsidR="005A7245" w:rsidRDefault="005A7245" w:rsidP="005A7245">
      <w:pPr>
        <w:spacing w:before="120"/>
        <w:rPr>
          <w:rFonts w:ascii="Arial" w:hAnsi="Arial" w:cs="Arial"/>
          <w:i/>
        </w:rPr>
      </w:pPr>
      <w:r>
        <w:rPr>
          <w:rFonts w:ascii="Arial" w:hAnsi="Arial" w:cs="Arial"/>
          <w:i/>
        </w:rPr>
        <w:t>MCC</w:t>
      </w:r>
      <w:r>
        <w:rPr>
          <w:rFonts w:ascii="Arial" w:hAnsi="Arial" w:cs="Arial"/>
        </w:rPr>
        <w:t xml:space="preserve"> - optional field</w:t>
      </w:r>
    </w:p>
    <w:p w14:paraId="09A38098" w14:textId="77777777" w:rsidR="005A7245" w:rsidRDefault="005A7245" w:rsidP="005A7245">
      <w:pPr>
        <w:spacing w:before="120"/>
        <w:rPr>
          <w:rFonts w:ascii="Arial" w:hAnsi="Arial" w:cs="Arial"/>
          <w:i/>
        </w:rPr>
      </w:pPr>
      <w:r>
        <w:rPr>
          <w:rFonts w:ascii="Arial" w:hAnsi="Arial" w:cs="Arial"/>
          <w:i/>
        </w:rPr>
        <w:t>Terminal owner</w:t>
      </w:r>
    </w:p>
    <w:p w14:paraId="6088FD9D" w14:textId="77777777" w:rsidR="005A7245" w:rsidRDefault="005A7245" w:rsidP="005A7245">
      <w:pPr>
        <w:spacing w:before="120"/>
        <w:rPr>
          <w:rFonts w:ascii="Arial" w:hAnsi="Arial" w:cs="Arial"/>
          <w:i/>
        </w:rPr>
      </w:pPr>
      <w:r>
        <w:rPr>
          <w:rFonts w:ascii="Arial" w:hAnsi="Arial" w:cs="Arial"/>
          <w:i/>
        </w:rPr>
        <w:t>Terminal location</w:t>
      </w:r>
    </w:p>
    <w:p w14:paraId="02766B4C" w14:textId="77777777" w:rsidR="005A7245" w:rsidRDefault="005A7245" w:rsidP="005A7245">
      <w:pPr>
        <w:spacing w:before="120"/>
        <w:rPr>
          <w:rFonts w:ascii="Arial" w:hAnsi="Arial" w:cs="Arial"/>
          <w:i/>
        </w:rPr>
      </w:pPr>
      <w:r>
        <w:rPr>
          <w:rFonts w:ascii="Arial" w:hAnsi="Arial" w:cs="Arial"/>
          <w:i/>
        </w:rPr>
        <w:lastRenderedPageBreak/>
        <w:t>Terminal City</w:t>
      </w:r>
      <w:r>
        <w:rPr>
          <w:rFonts w:ascii="Arial" w:hAnsi="Arial" w:cs="Arial"/>
          <w:i/>
        </w:rPr>
        <w:br/>
      </w:r>
    </w:p>
    <w:p w14:paraId="13FEEE5F" w14:textId="77777777" w:rsidR="005A7245" w:rsidRDefault="005A7245" w:rsidP="005A7245">
      <w:pPr>
        <w:rPr>
          <w:rFonts w:ascii="Calibri" w:eastAsia="Times New Roman" w:hAnsi="Calibri"/>
          <w:color w:val="000000"/>
          <w:sz w:val="22"/>
          <w:szCs w:val="22"/>
        </w:rPr>
      </w:pPr>
      <w:r>
        <w:rPr>
          <w:rFonts w:ascii="Arial" w:hAnsi="Arial" w:cs="Arial"/>
          <w:i/>
        </w:rPr>
        <w:t xml:space="preserve">Terminal country </w:t>
      </w:r>
      <w:r>
        <w:rPr>
          <w:rFonts w:ascii="Arial" w:hAnsi="Arial" w:cs="Arial"/>
        </w:rPr>
        <w:t>- 703 - Slovakia</w:t>
      </w:r>
    </w:p>
    <w:p w14:paraId="360B68FD" w14:textId="77777777" w:rsidR="005A7245" w:rsidRDefault="005A7245" w:rsidP="005A7245">
      <w:pPr>
        <w:spacing w:before="120"/>
        <w:rPr>
          <w:rFonts w:ascii="Arial" w:hAnsi="Arial" w:cs="Arial"/>
          <w:i/>
        </w:rPr>
      </w:pPr>
    </w:p>
    <w:p w14:paraId="6EC77E69" w14:textId="77777777" w:rsidR="005A7245" w:rsidRDefault="005A7245" w:rsidP="005A7245">
      <w:pPr>
        <w:spacing w:before="120"/>
        <w:rPr>
          <w:rFonts w:ascii="Arial" w:hAnsi="Arial" w:cs="Arial"/>
          <w:i/>
        </w:rPr>
      </w:pPr>
      <w:r>
        <w:rPr>
          <w:rFonts w:ascii="Arial" w:hAnsi="Arial" w:cs="Arial"/>
          <w:i/>
        </w:rPr>
        <w:t>Terminal Region</w:t>
      </w:r>
      <w:r>
        <w:rPr>
          <w:rFonts w:ascii="Arial" w:hAnsi="Arial" w:cs="Arial"/>
        </w:rPr>
        <w:t xml:space="preserve"> - optional field</w:t>
      </w:r>
      <w:r>
        <w:rPr>
          <w:rFonts w:ascii="Arial" w:hAnsi="Arial" w:cs="Arial"/>
          <w:i/>
        </w:rPr>
        <w:t xml:space="preserve"> </w:t>
      </w:r>
    </w:p>
    <w:p w14:paraId="76496D70" w14:textId="77777777" w:rsidR="005A7245" w:rsidRDefault="005A7245" w:rsidP="005A7245">
      <w:pPr>
        <w:spacing w:before="120"/>
        <w:rPr>
          <w:rFonts w:ascii="Arial" w:hAnsi="Arial" w:cs="Arial"/>
        </w:rPr>
      </w:pPr>
      <w:r>
        <w:rPr>
          <w:rFonts w:ascii="Arial" w:hAnsi="Arial" w:cs="Arial"/>
          <w:i/>
        </w:rPr>
        <w:t>Cancellation reason</w:t>
      </w:r>
      <w:r>
        <w:rPr>
          <w:rFonts w:ascii="Arial" w:hAnsi="Arial" w:cs="Arial"/>
        </w:rPr>
        <w:t xml:space="preserve"> – mandatory to select in web application option for terminal cancellation, </w:t>
      </w:r>
    </w:p>
    <w:p w14:paraId="79F86615" w14:textId="77777777" w:rsidR="005A7245" w:rsidRDefault="005A7245" w:rsidP="005A7245">
      <w:pPr>
        <w:ind w:left="720" w:firstLine="720"/>
        <w:rPr>
          <w:rFonts w:ascii="Arial" w:hAnsi="Arial" w:cs="Arial"/>
        </w:rPr>
      </w:pPr>
      <w:proofErr w:type="gramStart"/>
      <w:r>
        <w:rPr>
          <w:rFonts w:ascii="Arial" w:hAnsi="Arial" w:cs="Arial"/>
        </w:rPr>
        <w:t>possible</w:t>
      </w:r>
      <w:proofErr w:type="gramEnd"/>
      <w:r>
        <w:rPr>
          <w:rFonts w:ascii="Arial" w:hAnsi="Arial" w:cs="Arial"/>
        </w:rPr>
        <w:t xml:space="preserve"> reasons are:</w:t>
      </w:r>
    </w:p>
    <w:p w14:paraId="49713255" w14:textId="77777777" w:rsidR="005A7245" w:rsidRDefault="005A7245" w:rsidP="005A7245">
      <w:pPr>
        <w:pStyle w:val="ListParagraph"/>
        <w:numPr>
          <w:ilvl w:val="0"/>
          <w:numId w:val="106"/>
        </w:numPr>
        <w:rPr>
          <w:rFonts w:ascii="Arial" w:hAnsi="Arial" w:cs="Arial"/>
        </w:rPr>
      </w:pPr>
      <w:r>
        <w:rPr>
          <w:rFonts w:ascii="Arial" w:hAnsi="Arial" w:cs="Arial"/>
        </w:rPr>
        <w:t xml:space="preserve">Company termination </w:t>
      </w:r>
    </w:p>
    <w:p w14:paraId="16A4C6B7" w14:textId="77777777" w:rsidR="005A7245" w:rsidRDefault="005A7245" w:rsidP="005A7245">
      <w:pPr>
        <w:pStyle w:val="ListParagraph"/>
        <w:numPr>
          <w:ilvl w:val="0"/>
          <w:numId w:val="106"/>
        </w:numPr>
        <w:rPr>
          <w:rFonts w:ascii="Arial" w:hAnsi="Arial" w:cs="Arial"/>
        </w:rPr>
      </w:pPr>
      <w:r>
        <w:rPr>
          <w:rFonts w:ascii="Arial" w:hAnsi="Arial" w:cs="Arial"/>
        </w:rPr>
        <w:t xml:space="preserve">Fraudulent merchant </w:t>
      </w:r>
    </w:p>
    <w:p w14:paraId="4A681A2B" w14:textId="77777777" w:rsidR="005A7245" w:rsidRDefault="005A7245" w:rsidP="005A7245">
      <w:pPr>
        <w:pStyle w:val="ListParagraph"/>
        <w:numPr>
          <w:ilvl w:val="0"/>
          <w:numId w:val="106"/>
        </w:numPr>
        <w:rPr>
          <w:rFonts w:ascii="Arial" w:hAnsi="Arial" w:cs="Arial"/>
        </w:rPr>
      </w:pPr>
      <w:r>
        <w:rPr>
          <w:rFonts w:ascii="Arial" w:hAnsi="Arial" w:cs="Arial"/>
        </w:rPr>
        <w:t>Temporary cancellation</w:t>
      </w:r>
    </w:p>
    <w:p w14:paraId="16C0CC99" w14:textId="77777777" w:rsidR="005A7245" w:rsidRDefault="005A7245" w:rsidP="005A7245">
      <w:pPr>
        <w:pStyle w:val="ListParagraph"/>
        <w:numPr>
          <w:ilvl w:val="0"/>
          <w:numId w:val="106"/>
        </w:numPr>
        <w:rPr>
          <w:rFonts w:ascii="Arial" w:hAnsi="Arial" w:cs="Arial"/>
        </w:rPr>
      </w:pPr>
      <w:r>
        <w:rPr>
          <w:rFonts w:ascii="Arial" w:hAnsi="Arial" w:cs="Arial"/>
        </w:rPr>
        <w:t>Permanent cancellation</w:t>
      </w:r>
    </w:p>
    <w:p w14:paraId="7D75CF69" w14:textId="77777777" w:rsidR="005A7245" w:rsidRDefault="005A7245" w:rsidP="005A7245">
      <w:pPr>
        <w:spacing w:before="120"/>
        <w:rPr>
          <w:rFonts w:ascii="Arial" w:hAnsi="Arial" w:cs="Arial"/>
          <w:i/>
        </w:rPr>
      </w:pPr>
      <w:r>
        <w:rPr>
          <w:rFonts w:ascii="Arial" w:hAnsi="Arial" w:cs="Arial"/>
          <w:i/>
        </w:rPr>
        <w:t xml:space="preserve">Cancellation - more info - </w:t>
      </w:r>
      <w:r>
        <w:rPr>
          <w:rFonts w:ascii="Arial" w:hAnsi="Arial" w:cs="Arial"/>
        </w:rPr>
        <w:t>optional field</w:t>
      </w:r>
    </w:p>
    <w:p w14:paraId="2BA2FA70" w14:textId="77777777" w:rsidR="005A7245" w:rsidRDefault="005A7245" w:rsidP="005A7245">
      <w:pPr>
        <w:spacing w:before="120"/>
        <w:rPr>
          <w:rFonts w:ascii="Arial" w:hAnsi="Arial" w:cs="Arial"/>
        </w:rPr>
      </w:pPr>
      <w:proofErr w:type="spellStart"/>
      <w:r>
        <w:rPr>
          <w:rFonts w:ascii="Arial" w:hAnsi="Arial" w:cs="Arial"/>
          <w:i/>
        </w:rPr>
        <w:t>Substatus</w:t>
      </w:r>
      <w:proofErr w:type="spellEnd"/>
      <w:r>
        <w:rPr>
          <w:rFonts w:ascii="Arial" w:hAnsi="Arial" w:cs="Arial"/>
        </w:rPr>
        <w:t xml:space="preserve"> – optional field provided only when terminal is cancelled/deactivated, drop down </w:t>
      </w:r>
    </w:p>
    <w:p w14:paraId="266E67F1" w14:textId="77777777" w:rsidR="005A7245" w:rsidRDefault="005A7245" w:rsidP="005A7245">
      <w:pPr>
        <w:rPr>
          <w:rFonts w:ascii="Arial" w:hAnsi="Arial" w:cs="Arial"/>
        </w:rPr>
      </w:pPr>
      <w:r>
        <w:rPr>
          <w:rFonts w:ascii="Arial" w:hAnsi="Arial" w:cs="Arial"/>
        </w:rPr>
        <w:t xml:space="preserve">                    </w:t>
      </w:r>
      <w:proofErr w:type="gramStart"/>
      <w:r>
        <w:rPr>
          <w:rFonts w:ascii="Arial" w:hAnsi="Arial" w:cs="Arial"/>
        </w:rPr>
        <w:t>menu</w:t>
      </w:r>
      <w:proofErr w:type="gramEnd"/>
      <w:r>
        <w:rPr>
          <w:rFonts w:ascii="Arial" w:hAnsi="Arial" w:cs="Arial"/>
        </w:rPr>
        <w:t xml:space="preserve"> with possible values:</w:t>
      </w:r>
    </w:p>
    <w:p w14:paraId="74964670" w14:textId="77777777" w:rsidR="005A7245" w:rsidRDefault="005A7245" w:rsidP="005A7245">
      <w:pPr>
        <w:pStyle w:val="ListParagraph"/>
        <w:numPr>
          <w:ilvl w:val="0"/>
          <w:numId w:val="107"/>
        </w:numPr>
        <w:rPr>
          <w:rFonts w:ascii="Arial" w:hAnsi="Arial" w:cs="Arial"/>
        </w:rPr>
      </w:pPr>
      <w:r>
        <w:rPr>
          <w:rFonts w:ascii="Arial" w:hAnsi="Arial" w:cs="Arial"/>
        </w:rPr>
        <w:t>Blocked by risk</w:t>
      </w:r>
    </w:p>
    <w:p w14:paraId="4419383D" w14:textId="77777777" w:rsidR="005A7245" w:rsidRDefault="005A7245" w:rsidP="005A7245">
      <w:pPr>
        <w:pStyle w:val="ListParagraph"/>
        <w:numPr>
          <w:ilvl w:val="0"/>
          <w:numId w:val="107"/>
        </w:numPr>
        <w:rPr>
          <w:rFonts w:ascii="Arial" w:hAnsi="Arial" w:cs="Arial"/>
        </w:rPr>
      </w:pPr>
      <w:r>
        <w:rPr>
          <w:rFonts w:ascii="Arial" w:hAnsi="Arial" w:cs="Arial"/>
        </w:rPr>
        <w:t xml:space="preserve">Never used         </w:t>
      </w:r>
    </w:p>
    <w:p w14:paraId="168F5840" w14:textId="77777777" w:rsidR="005A7245" w:rsidRDefault="005A7245" w:rsidP="005A7245">
      <w:pPr>
        <w:pStyle w:val="NormalWeb"/>
        <w:spacing w:line="240" w:lineRule="auto"/>
        <w:rPr>
          <w:rFonts w:ascii="Arial" w:hAnsi="Arial" w:cs="Arial"/>
          <w:color w:val="000000"/>
        </w:rPr>
      </w:pPr>
    </w:p>
    <w:p w14:paraId="14394BCC" w14:textId="77777777" w:rsidR="005A7245" w:rsidRDefault="005A7245" w:rsidP="005A7245">
      <w:pPr>
        <w:autoSpaceDE w:val="0"/>
        <w:autoSpaceDN w:val="0"/>
        <w:spacing w:line="288" w:lineRule="auto"/>
        <w:rPr>
          <w:rFonts w:ascii="Arial" w:hAnsi="Arial" w:cs="Arial"/>
          <w:u w:val="single"/>
        </w:rPr>
      </w:pPr>
      <w:r>
        <w:rPr>
          <w:rFonts w:ascii="Arial" w:hAnsi="Arial" w:cs="Arial"/>
          <w:u w:val="single"/>
        </w:rPr>
        <w:t>Terminal Tech data:</w:t>
      </w:r>
    </w:p>
    <w:p w14:paraId="751D7B97" w14:textId="77777777" w:rsidR="005A7245" w:rsidRDefault="005A7245" w:rsidP="005A7245">
      <w:pPr>
        <w:spacing w:after="40" w:line="256" w:lineRule="auto"/>
        <w:contextualSpacing/>
        <w:jc w:val="both"/>
        <w:rPr>
          <w:rFonts w:ascii="Arial" w:hAnsi="Arial" w:cs="Arial"/>
        </w:rPr>
      </w:pPr>
    </w:p>
    <w:p w14:paraId="071B4FB0" w14:textId="77777777" w:rsidR="005A7245" w:rsidRDefault="005A7245" w:rsidP="005A7245">
      <w:pPr>
        <w:autoSpaceDE w:val="0"/>
        <w:autoSpaceDN w:val="0"/>
        <w:spacing w:line="288" w:lineRule="auto"/>
        <w:rPr>
          <w:b/>
          <w:bCs/>
          <w:color w:val="000000"/>
          <w:sz w:val="18"/>
          <w:szCs w:val="18"/>
        </w:rPr>
      </w:pPr>
    </w:p>
    <w:p w14:paraId="3DCCC1EB" w14:textId="69F1B977" w:rsidR="005A7245" w:rsidRDefault="005A7245" w:rsidP="005A7245">
      <w:pPr>
        <w:spacing w:before="120"/>
        <w:rPr>
          <w:rFonts w:ascii="Arial" w:hAnsi="Arial" w:cs="Arial"/>
          <w:i/>
        </w:rPr>
      </w:pPr>
      <w:r>
        <w:rPr>
          <w:rFonts w:ascii="Arial" w:hAnsi="Arial" w:cs="Arial"/>
          <w:i/>
        </w:rPr>
        <w:t xml:space="preserve">Terminal class – </w:t>
      </w:r>
      <w:r>
        <w:rPr>
          <w:rFonts w:ascii="Arial" w:hAnsi="Arial" w:cs="Arial"/>
        </w:rPr>
        <w:t>from drop down menu you can choose</w:t>
      </w:r>
      <w:ins w:id="2030" w:author="Martin Ćosić" w:date="2018-02-16T13:27:00Z">
        <w:r w:rsidR="002F774A">
          <w:rPr>
            <w:rFonts w:ascii="Arial" w:hAnsi="Arial" w:cs="Arial"/>
          </w:rPr>
          <w:t>:</w:t>
        </w:r>
      </w:ins>
      <w:del w:id="2031" w:author="Martin Ćosić" w:date="2018-02-16T13:27:00Z">
        <w:r w:rsidDel="002F774A">
          <w:rPr>
            <w:rFonts w:ascii="Arial" w:hAnsi="Arial" w:cs="Arial"/>
          </w:rPr>
          <w:delText xml:space="preserve"> for POS terminal one of the following:</w:delText>
        </w:r>
      </w:del>
    </w:p>
    <w:p w14:paraId="13A632FF" w14:textId="441428FC" w:rsidR="002F774A" w:rsidRDefault="002F774A" w:rsidP="002F774A">
      <w:pPr>
        <w:pStyle w:val="ListParagraph"/>
        <w:numPr>
          <w:ilvl w:val="0"/>
          <w:numId w:val="107"/>
        </w:numPr>
        <w:rPr>
          <w:ins w:id="2032" w:author="Martin Ćosić" w:date="2018-02-16T13:26:00Z"/>
          <w:rFonts w:ascii="Arial" w:hAnsi="Arial" w:cs="Arial"/>
        </w:rPr>
      </w:pPr>
      <w:ins w:id="2033" w:author="Martin Ćosić" w:date="2018-02-16T13:26:00Z">
        <w:r w:rsidRPr="002F774A">
          <w:rPr>
            <w:rFonts w:ascii="Arial" w:hAnsi="Arial" w:cs="Arial"/>
          </w:rPr>
          <w:t>GPRS</w:t>
        </w:r>
        <w:r>
          <w:rPr>
            <w:rFonts w:ascii="Arial" w:hAnsi="Arial" w:cs="Arial"/>
          </w:rPr>
          <w:t xml:space="preserve"> </w:t>
        </w:r>
      </w:ins>
      <w:ins w:id="2034" w:author="Martin Ćosić" w:date="2018-02-16T13:27:00Z">
        <w:r>
          <w:rPr>
            <w:rFonts w:ascii="Arial" w:hAnsi="Arial" w:cs="Arial"/>
          </w:rPr>
          <w:t>(for POS terminal)</w:t>
        </w:r>
      </w:ins>
    </w:p>
    <w:p w14:paraId="3FD5E0C1" w14:textId="6AE86E96" w:rsidR="002F774A" w:rsidRDefault="002F774A" w:rsidP="002F774A">
      <w:pPr>
        <w:pStyle w:val="ListParagraph"/>
        <w:numPr>
          <w:ilvl w:val="0"/>
          <w:numId w:val="107"/>
        </w:numPr>
        <w:rPr>
          <w:ins w:id="2035" w:author="Martin Ćosić" w:date="2018-02-16T13:26:00Z"/>
          <w:rFonts w:ascii="Arial" w:hAnsi="Arial" w:cs="Arial"/>
        </w:rPr>
      </w:pPr>
      <w:ins w:id="2036" w:author="Martin Ćosić" w:date="2018-02-16T13:26:00Z">
        <w:r w:rsidRPr="002F774A">
          <w:rPr>
            <w:rFonts w:ascii="Arial" w:hAnsi="Arial" w:cs="Arial"/>
          </w:rPr>
          <w:t>Stationary</w:t>
        </w:r>
      </w:ins>
      <w:ins w:id="2037" w:author="Martin Ćosić" w:date="2018-02-16T13:27:00Z">
        <w:r>
          <w:rPr>
            <w:rFonts w:ascii="Arial" w:hAnsi="Arial" w:cs="Arial"/>
          </w:rPr>
          <w:t xml:space="preserve"> (for POS terminal)</w:t>
        </w:r>
      </w:ins>
    </w:p>
    <w:p w14:paraId="15A089A4" w14:textId="00E14503" w:rsidR="002F774A" w:rsidRDefault="002F774A" w:rsidP="002F774A">
      <w:pPr>
        <w:pStyle w:val="ListParagraph"/>
        <w:numPr>
          <w:ilvl w:val="0"/>
          <w:numId w:val="107"/>
        </w:numPr>
        <w:rPr>
          <w:ins w:id="2038" w:author="Martin Ćosić" w:date="2018-02-16T13:26:00Z"/>
          <w:rFonts w:ascii="Arial" w:hAnsi="Arial" w:cs="Arial"/>
        </w:rPr>
      </w:pPr>
      <w:ins w:id="2039" w:author="Martin Ćosić" w:date="2018-02-16T13:26:00Z">
        <w:r w:rsidRPr="002F774A">
          <w:rPr>
            <w:rFonts w:ascii="Arial" w:hAnsi="Arial" w:cs="Arial"/>
          </w:rPr>
          <w:t>Imprinter</w:t>
        </w:r>
      </w:ins>
      <w:ins w:id="2040" w:author="Martin Ćosić" w:date="2018-02-16T13:27:00Z">
        <w:r>
          <w:rPr>
            <w:rFonts w:ascii="Arial" w:hAnsi="Arial" w:cs="Arial"/>
          </w:rPr>
          <w:t xml:space="preserve"> (for POS terminal)</w:t>
        </w:r>
      </w:ins>
    </w:p>
    <w:p w14:paraId="7D6F1CD9" w14:textId="2B7B06F8" w:rsidR="002F774A" w:rsidRDefault="002F774A" w:rsidP="002F774A">
      <w:pPr>
        <w:pStyle w:val="ListParagraph"/>
        <w:numPr>
          <w:ilvl w:val="0"/>
          <w:numId w:val="107"/>
        </w:numPr>
        <w:rPr>
          <w:ins w:id="2041" w:author="Martin Ćosić" w:date="2018-02-16T13:26:00Z"/>
          <w:rFonts w:ascii="Arial" w:hAnsi="Arial" w:cs="Arial"/>
        </w:rPr>
      </w:pPr>
      <w:ins w:id="2042" w:author="Martin Ćosić" w:date="2018-02-16T13:26:00Z">
        <w:r w:rsidRPr="002F774A">
          <w:rPr>
            <w:rFonts w:ascii="Arial" w:hAnsi="Arial" w:cs="Arial"/>
          </w:rPr>
          <w:t>Internet</w:t>
        </w:r>
      </w:ins>
      <w:ins w:id="2043" w:author="Martin Ćosić" w:date="2018-02-16T13:27:00Z">
        <w:r>
          <w:rPr>
            <w:rFonts w:ascii="Arial" w:hAnsi="Arial" w:cs="Arial"/>
          </w:rPr>
          <w:t xml:space="preserve"> (for e-Commerce)</w:t>
        </w:r>
      </w:ins>
    </w:p>
    <w:p w14:paraId="733829F0" w14:textId="32BA4F2C" w:rsidR="005A7245" w:rsidDel="002F774A" w:rsidRDefault="005A7245" w:rsidP="005A7245">
      <w:pPr>
        <w:pStyle w:val="ListParagraph"/>
        <w:numPr>
          <w:ilvl w:val="0"/>
          <w:numId w:val="107"/>
        </w:numPr>
        <w:rPr>
          <w:del w:id="2044" w:author="Martin Ćosić" w:date="2018-02-16T13:26:00Z"/>
          <w:rFonts w:ascii="Arial" w:hAnsi="Arial" w:cs="Arial"/>
        </w:rPr>
      </w:pPr>
      <w:del w:id="2045" w:author="Martin Ćosić" w:date="2018-02-16T13:26:00Z">
        <w:r w:rsidDel="002F774A">
          <w:rPr>
            <w:rFonts w:ascii="Arial" w:hAnsi="Arial" w:cs="Arial"/>
          </w:rPr>
          <w:delText>Stationary</w:delText>
        </w:r>
      </w:del>
    </w:p>
    <w:p w14:paraId="4CADC6A9" w14:textId="05F229C6" w:rsidR="005A7245" w:rsidDel="002F774A" w:rsidRDefault="005A7245" w:rsidP="005A7245">
      <w:pPr>
        <w:pStyle w:val="ListParagraph"/>
        <w:numPr>
          <w:ilvl w:val="0"/>
          <w:numId w:val="107"/>
        </w:numPr>
        <w:rPr>
          <w:del w:id="2046" w:author="Martin Ćosić" w:date="2018-02-16T13:26:00Z"/>
          <w:rFonts w:ascii="Arial" w:hAnsi="Arial" w:cs="Arial"/>
        </w:rPr>
      </w:pPr>
      <w:del w:id="2047" w:author="Martin Ćosić" w:date="2018-02-16T13:26:00Z">
        <w:r w:rsidDel="002F774A">
          <w:rPr>
            <w:rFonts w:ascii="Arial" w:hAnsi="Arial" w:cs="Arial"/>
          </w:rPr>
          <w:delText>Mobile.</w:delText>
        </w:r>
      </w:del>
    </w:p>
    <w:p w14:paraId="41AB1F94" w14:textId="1615A7A6" w:rsidR="005A7245" w:rsidRDefault="005A7245" w:rsidP="005A7245">
      <w:pPr>
        <w:spacing w:before="120"/>
        <w:rPr>
          <w:rFonts w:ascii="Arial" w:hAnsi="Arial" w:cs="Arial"/>
        </w:rPr>
      </w:pPr>
      <w:r>
        <w:rPr>
          <w:rFonts w:ascii="Arial" w:hAnsi="Arial" w:cs="Arial"/>
          <w:i/>
        </w:rPr>
        <w:t xml:space="preserve">Communication line </w:t>
      </w:r>
      <w:proofErr w:type="gramStart"/>
      <w:r>
        <w:rPr>
          <w:rFonts w:ascii="Arial" w:hAnsi="Arial" w:cs="Arial"/>
          <w:i/>
        </w:rPr>
        <w:t xml:space="preserve">–  </w:t>
      </w:r>
      <w:r>
        <w:rPr>
          <w:rFonts w:ascii="Arial" w:hAnsi="Arial" w:cs="Arial"/>
        </w:rPr>
        <w:t>from</w:t>
      </w:r>
      <w:proofErr w:type="gramEnd"/>
      <w:r>
        <w:rPr>
          <w:rFonts w:ascii="Arial" w:hAnsi="Arial" w:cs="Arial"/>
        </w:rPr>
        <w:t xml:space="preserve"> drop down menu you can choose</w:t>
      </w:r>
      <w:ins w:id="2048" w:author="Martin Ćosić" w:date="2018-02-16T13:28:00Z">
        <w:r w:rsidR="002F774A">
          <w:rPr>
            <w:rFonts w:ascii="Arial" w:hAnsi="Arial" w:cs="Arial"/>
          </w:rPr>
          <w:t>:</w:t>
        </w:r>
      </w:ins>
      <w:del w:id="2049" w:author="Martin Ćosić" w:date="2018-02-16T13:28:00Z">
        <w:r w:rsidDel="002F774A">
          <w:rPr>
            <w:rFonts w:ascii="Arial" w:hAnsi="Arial" w:cs="Arial"/>
          </w:rPr>
          <w:delText xml:space="preserve"> for POS terminal one of the following:</w:delText>
        </w:r>
      </w:del>
    </w:p>
    <w:p w14:paraId="5CE756F7" w14:textId="77777777" w:rsidR="005A7245" w:rsidRDefault="005A7245" w:rsidP="005A7245">
      <w:pPr>
        <w:pStyle w:val="ListParagraph"/>
        <w:numPr>
          <w:ilvl w:val="0"/>
          <w:numId w:val="107"/>
        </w:numPr>
        <w:rPr>
          <w:rFonts w:ascii="Arial" w:hAnsi="Arial" w:cs="Arial"/>
        </w:rPr>
      </w:pPr>
      <w:r>
        <w:rPr>
          <w:rFonts w:ascii="Arial" w:hAnsi="Arial" w:cs="Arial"/>
        </w:rPr>
        <w:t>TCP/IP</w:t>
      </w:r>
    </w:p>
    <w:p w14:paraId="320038A5" w14:textId="2E2BB714" w:rsidR="005A7245" w:rsidRDefault="002F774A" w:rsidP="005A7245">
      <w:pPr>
        <w:pStyle w:val="ListParagraph"/>
        <w:numPr>
          <w:ilvl w:val="0"/>
          <w:numId w:val="107"/>
        </w:numPr>
        <w:rPr>
          <w:rFonts w:ascii="Arial" w:hAnsi="Arial" w:cs="Arial"/>
        </w:rPr>
      </w:pPr>
      <w:ins w:id="2050" w:author="Martin Ćosić" w:date="2018-02-16T13:29:00Z">
        <w:r>
          <w:rPr>
            <w:rFonts w:ascii="Arial" w:hAnsi="Arial" w:cs="Arial"/>
          </w:rPr>
          <w:t>GSM/</w:t>
        </w:r>
      </w:ins>
      <w:r w:rsidR="005A7245">
        <w:rPr>
          <w:rFonts w:ascii="Arial" w:hAnsi="Arial" w:cs="Arial"/>
        </w:rPr>
        <w:t>GPRS</w:t>
      </w:r>
      <w:del w:id="2051" w:author="Martin Ćosić" w:date="2018-02-16T13:29:00Z">
        <w:r w:rsidR="005A7245" w:rsidDel="002F774A">
          <w:rPr>
            <w:rFonts w:ascii="Arial" w:hAnsi="Arial" w:cs="Arial"/>
          </w:rPr>
          <w:delText>.</w:delText>
        </w:r>
      </w:del>
    </w:p>
    <w:p w14:paraId="4D89CF88" w14:textId="77777777" w:rsidR="005A7245" w:rsidRDefault="005A7245" w:rsidP="005A7245">
      <w:pPr>
        <w:spacing w:before="120"/>
        <w:rPr>
          <w:rFonts w:ascii="Arial" w:hAnsi="Arial" w:cs="Arial"/>
          <w:i/>
        </w:rPr>
      </w:pPr>
      <w:r>
        <w:rPr>
          <w:rFonts w:ascii="Arial" w:hAnsi="Arial" w:cs="Arial"/>
          <w:i/>
        </w:rPr>
        <w:t>Model -</w:t>
      </w:r>
      <w:r>
        <w:rPr>
          <w:rFonts w:ascii="Arial" w:hAnsi="Arial" w:cs="Arial"/>
        </w:rPr>
        <w:t xml:space="preserve"> </w:t>
      </w:r>
      <w:proofErr w:type="spellStart"/>
      <w:r>
        <w:rPr>
          <w:rFonts w:ascii="Arial" w:hAnsi="Arial" w:cs="Arial"/>
        </w:rPr>
        <w:t>codelist</w:t>
      </w:r>
      <w:proofErr w:type="spellEnd"/>
    </w:p>
    <w:p w14:paraId="3AEB7A16" w14:textId="77777777" w:rsidR="005A7245" w:rsidRDefault="005A7245" w:rsidP="005A7245">
      <w:pPr>
        <w:autoSpaceDE w:val="0"/>
        <w:autoSpaceDN w:val="0"/>
        <w:spacing w:line="288" w:lineRule="auto"/>
        <w:rPr>
          <w:b/>
          <w:bCs/>
          <w:color w:val="000000"/>
          <w:sz w:val="18"/>
          <w:szCs w:val="18"/>
        </w:rPr>
      </w:pPr>
    </w:p>
    <w:p w14:paraId="76B7641F" w14:textId="77777777" w:rsidR="005A7245" w:rsidRDefault="005A7245" w:rsidP="005A7245">
      <w:pPr>
        <w:autoSpaceDE w:val="0"/>
        <w:autoSpaceDN w:val="0"/>
        <w:spacing w:line="288" w:lineRule="auto"/>
        <w:rPr>
          <w:b/>
          <w:bCs/>
          <w:color w:val="000000"/>
          <w:sz w:val="18"/>
          <w:szCs w:val="18"/>
        </w:rPr>
      </w:pPr>
    </w:p>
    <w:p w14:paraId="7488FA10" w14:textId="77777777" w:rsidR="005A7245" w:rsidRDefault="005A7245" w:rsidP="005A7245">
      <w:pPr>
        <w:autoSpaceDE w:val="0"/>
        <w:autoSpaceDN w:val="0"/>
        <w:spacing w:line="288" w:lineRule="auto"/>
        <w:rPr>
          <w:rFonts w:ascii="Arial" w:hAnsi="Arial" w:cs="Arial"/>
          <w:u w:val="single"/>
        </w:rPr>
      </w:pPr>
      <w:r>
        <w:rPr>
          <w:rFonts w:ascii="Arial" w:hAnsi="Arial" w:cs="Arial"/>
          <w:u w:val="single"/>
        </w:rPr>
        <w:t>Terminal Additional data:</w:t>
      </w:r>
    </w:p>
    <w:p w14:paraId="45EE1AF1" w14:textId="77777777" w:rsidR="005A7245" w:rsidRDefault="005A7245" w:rsidP="005A7245">
      <w:pPr>
        <w:autoSpaceDE w:val="0"/>
        <w:autoSpaceDN w:val="0"/>
        <w:spacing w:line="288" w:lineRule="auto"/>
        <w:rPr>
          <w:b/>
          <w:bCs/>
          <w:color w:val="000000"/>
          <w:sz w:val="18"/>
          <w:szCs w:val="18"/>
        </w:rPr>
      </w:pPr>
    </w:p>
    <w:p w14:paraId="5A8C7561" w14:textId="77777777" w:rsidR="005A7245" w:rsidRDefault="005A7245" w:rsidP="005A7245">
      <w:pPr>
        <w:spacing w:before="120"/>
        <w:rPr>
          <w:rFonts w:ascii="Arial" w:hAnsi="Arial" w:cs="Arial"/>
          <w:i/>
        </w:rPr>
      </w:pPr>
      <w:r>
        <w:rPr>
          <w:rFonts w:ascii="Arial" w:hAnsi="Arial" w:cs="Arial"/>
          <w:i/>
        </w:rPr>
        <w:t xml:space="preserve">Sales lead provider - </w:t>
      </w:r>
      <w:proofErr w:type="spellStart"/>
      <w:r>
        <w:rPr>
          <w:rFonts w:ascii="Arial" w:hAnsi="Arial" w:cs="Arial"/>
        </w:rPr>
        <w:t>codelist</w:t>
      </w:r>
      <w:proofErr w:type="spellEnd"/>
    </w:p>
    <w:p w14:paraId="597FDE4E" w14:textId="77777777" w:rsidR="005A7245" w:rsidRDefault="005A7245" w:rsidP="005A7245">
      <w:pPr>
        <w:spacing w:before="120"/>
        <w:rPr>
          <w:rFonts w:ascii="Arial" w:hAnsi="Arial" w:cs="Arial"/>
        </w:rPr>
      </w:pPr>
      <w:r>
        <w:rPr>
          <w:rFonts w:ascii="Arial" w:hAnsi="Arial" w:cs="Arial"/>
          <w:i/>
        </w:rPr>
        <w:t>POS Category</w:t>
      </w:r>
      <w:r>
        <w:rPr>
          <w:rFonts w:ascii="Arial" w:hAnsi="Arial" w:cs="Arial"/>
        </w:rPr>
        <w:t xml:space="preserve"> – drop down menu with possible values</w:t>
      </w:r>
    </w:p>
    <w:p w14:paraId="19804EE6" w14:textId="77777777" w:rsidR="005A7245" w:rsidRDefault="005A7245" w:rsidP="005A7245">
      <w:pPr>
        <w:pStyle w:val="ListParagraph"/>
        <w:numPr>
          <w:ilvl w:val="0"/>
          <w:numId w:val="107"/>
        </w:numPr>
        <w:rPr>
          <w:rFonts w:ascii="Arial" w:hAnsi="Arial" w:cs="Arial"/>
        </w:rPr>
      </w:pPr>
      <w:r>
        <w:rPr>
          <w:rFonts w:ascii="Arial" w:hAnsi="Arial" w:cs="Arial"/>
        </w:rPr>
        <w:t>Seasonal POS</w:t>
      </w:r>
    </w:p>
    <w:p w14:paraId="6A5F8AFE" w14:textId="77777777" w:rsidR="005A7245" w:rsidRDefault="005A7245" w:rsidP="005A7245">
      <w:pPr>
        <w:pStyle w:val="ListParagraph"/>
        <w:numPr>
          <w:ilvl w:val="0"/>
          <w:numId w:val="107"/>
        </w:numPr>
        <w:rPr>
          <w:rFonts w:ascii="Arial" w:hAnsi="Arial" w:cs="Arial"/>
        </w:rPr>
      </w:pPr>
      <w:r>
        <w:rPr>
          <w:rFonts w:ascii="Arial" w:hAnsi="Arial" w:cs="Arial"/>
        </w:rPr>
        <w:t>Replacement of POS</w:t>
      </w:r>
    </w:p>
    <w:p w14:paraId="6E643060" w14:textId="77777777" w:rsidR="005A7245" w:rsidRDefault="005A7245" w:rsidP="005A7245">
      <w:pPr>
        <w:pStyle w:val="ListParagraph"/>
        <w:numPr>
          <w:ilvl w:val="0"/>
          <w:numId w:val="107"/>
        </w:numPr>
        <w:rPr>
          <w:rFonts w:ascii="Arial" w:hAnsi="Arial" w:cs="Arial"/>
        </w:rPr>
      </w:pPr>
      <w:r>
        <w:rPr>
          <w:rFonts w:ascii="Arial" w:hAnsi="Arial" w:cs="Arial"/>
        </w:rPr>
        <w:t>Standby POS</w:t>
      </w:r>
    </w:p>
    <w:p w14:paraId="14A0C79E" w14:textId="77777777" w:rsidR="005A7245" w:rsidRDefault="005A7245" w:rsidP="005A7245">
      <w:pPr>
        <w:pStyle w:val="ListParagraph"/>
        <w:numPr>
          <w:ilvl w:val="0"/>
          <w:numId w:val="107"/>
        </w:numPr>
        <w:rPr>
          <w:rFonts w:ascii="Arial" w:hAnsi="Arial" w:cs="Arial"/>
        </w:rPr>
      </w:pPr>
      <w:r>
        <w:rPr>
          <w:rFonts w:ascii="Arial" w:hAnsi="Arial" w:cs="Arial"/>
        </w:rPr>
        <w:t>Other</w:t>
      </w:r>
    </w:p>
    <w:p w14:paraId="7716ABDF" w14:textId="77777777" w:rsidR="005A7245" w:rsidRDefault="005A7245" w:rsidP="005A7245">
      <w:pPr>
        <w:autoSpaceDE w:val="0"/>
        <w:autoSpaceDN w:val="0"/>
        <w:spacing w:line="288" w:lineRule="auto"/>
        <w:rPr>
          <w:rFonts w:ascii="Arial" w:hAnsi="Arial" w:cs="Arial"/>
          <w:i/>
        </w:rPr>
      </w:pPr>
      <w:r>
        <w:rPr>
          <w:rFonts w:ascii="Arial" w:hAnsi="Arial" w:cs="Arial"/>
          <w:i/>
        </w:rPr>
        <w:t xml:space="preserve">Expected turnover - </w:t>
      </w:r>
      <w:r>
        <w:rPr>
          <w:rFonts w:ascii="Arial" w:hAnsi="Arial" w:cs="Arial"/>
        </w:rPr>
        <w:t>optional field</w:t>
      </w:r>
    </w:p>
    <w:p w14:paraId="3BCC820C" w14:textId="77777777" w:rsidR="005A7245" w:rsidRDefault="005A7245" w:rsidP="005A7245">
      <w:pPr>
        <w:autoSpaceDE w:val="0"/>
        <w:autoSpaceDN w:val="0"/>
        <w:spacing w:line="288" w:lineRule="auto"/>
        <w:rPr>
          <w:rFonts w:ascii="Arial" w:hAnsi="Arial" w:cs="Arial"/>
          <w:i/>
        </w:rPr>
      </w:pPr>
      <w:r>
        <w:rPr>
          <w:rFonts w:ascii="Arial" w:hAnsi="Arial" w:cs="Arial"/>
          <w:i/>
        </w:rPr>
        <w:t xml:space="preserve">Group name - </w:t>
      </w:r>
      <w:r>
        <w:rPr>
          <w:rFonts w:ascii="Arial" w:hAnsi="Arial" w:cs="Arial"/>
        </w:rPr>
        <w:t>optional field</w:t>
      </w:r>
    </w:p>
    <w:p w14:paraId="2FA5DFE6" w14:textId="77777777" w:rsidR="005A7245" w:rsidRDefault="005A7245" w:rsidP="005A7245">
      <w:pPr>
        <w:autoSpaceDE w:val="0"/>
        <w:autoSpaceDN w:val="0"/>
        <w:spacing w:line="288" w:lineRule="auto"/>
        <w:rPr>
          <w:rFonts w:ascii="Arial" w:hAnsi="Arial" w:cs="Arial"/>
          <w:i/>
        </w:rPr>
      </w:pPr>
      <w:r>
        <w:rPr>
          <w:rFonts w:ascii="Arial" w:hAnsi="Arial" w:cs="Arial"/>
          <w:i/>
        </w:rPr>
        <w:t xml:space="preserve">Tags - </w:t>
      </w:r>
      <w:r>
        <w:rPr>
          <w:rFonts w:ascii="Arial" w:hAnsi="Arial" w:cs="Arial"/>
        </w:rPr>
        <w:t>optional field</w:t>
      </w:r>
    </w:p>
    <w:p w14:paraId="098B56B8" w14:textId="77777777" w:rsidR="005A7245" w:rsidRDefault="005A7245" w:rsidP="005A7245">
      <w:pPr>
        <w:autoSpaceDE w:val="0"/>
        <w:autoSpaceDN w:val="0"/>
        <w:spacing w:line="288" w:lineRule="auto"/>
        <w:rPr>
          <w:rFonts w:ascii="Arial" w:hAnsi="Arial" w:cs="Arial"/>
          <w:i/>
        </w:rPr>
      </w:pPr>
      <w:r>
        <w:rPr>
          <w:rFonts w:ascii="Arial" w:hAnsi="Arial" w:cs="Arial"/>
          <w:i/>
        </w:rPr>
        <w:lastRenderedPageBreak/>
        <w:t xml:space="preserve">Sales person - </w:t>
      </w:r>
      <w:r>
        <w:rPr>
          <w:rFonts w:ascii="Arial" w:hAnsi="Arial" w:cs="Arial"/>
        </w:rPr>
        <w:t>optional field</w:t>
      </w:r>
    </w:p>
    <w:p w14:paraId="418A945B" w14:textId="77777777" w:rsidR="005A7245" w:rsidRDefault="005A7245" w:rsidP="005A7245">
      <w:pPr>
        <w:autoSpaceDE w:val="0"/>
        <w:autoSpaceDN w:val="0"/>
        <w:spacing w:line="288" w:lineRule="auto"/>
        <w:rPr>
          <w:b/>
          <w:bCs/>
          <w:color w:val="000000"/>
          <w:sz w:val="18"/>
          <w:szCs w:val="18"/>
        </w:rPr>
      </w:pPr>
    </w:p>
    <w:p w14:paraId="7C6A33C8" w14:textId="77777777" w:rsidR="005A7245" w:rsidRDefault="005A7245" w:rsidP="005A7245">
      <w:pPr>
        <w:autoSpaceDE w:val="0"/>
        <w:autoSpaceDN w:val="0"/>
        <w:spacing w:line="288" w:lineRule="auto"/>
        <w:rPr>
          <w:b/>
          <w:bCs/>
          <w:color w:val="000000"/>
          <w:sz w:val="18"/>
          <w:szCs w:val="18"/>
        </w:rPr>
      </w:pPr>
    </w:p>
    <w:p w14:paraId="11517FDD" w14:textId="77777777" w:rsidR="005A7245" w:rsidRDefault="005A7245" w:rsidP="005A7245">
      <w:pPr>
        <w:autoSpaceDE w:val="0"/>
        <w:autoSpaceDN w:val="0"/>
        <w:spacing w:line="288" w:lineRule="auto"/>
        <w:rPr>
          <w:b/>
          <w:bCs/>
          <w:color w:val="000000"/>
          <w:sz w:val="18"/>
          <w:szCs w:val="18"/>
        </w:rPr>
      </w:pPr>
    </w:p>
    <w:p w14:paraId="7EA2ECAA" w14:textId="58D844C1" w:rsidR="005A7245" w:rsidDel="002F774A" w:rsidRDefault="005A7245" w:rsidP="005A7245">
      <w:pPr>
        <w:autoSpaceDE w:val="0"/>
        <w:autoSpaceDN w:val="0"/>
        <w:spacing w:line="288" w:lineRule="auto"/>
        <w:rPr>
          <w:del w:id="2052" w:author="Martin Ćosić" w:date="2018-02-16T13:31:00Z"/>
          <w:b/>
          <w:bCs/>
          <w:color w:val="000000"/>
          <w:sz w:val="18"/>
          <w:szCs w:val="18"/>
        </w:rPr>
      </w:pPr>
    </w:p>
    <w:p w14:paraId="4B5E3C7B" w14:textId="7FA4361A" w:rsidR="005A7245" w:rsidDel="002F774A" w:rsidRDefault="005A7245" w:rsidP="005A7245">
      <w:pPr>
        <w:autoSpaceDE w:val="0"/>
        <w:autoSpaceDN w:val="0"/>
        <w:spacing w:line="288" w:lineRule="auto"/>
        <w:rPr>
          <w:del w:id="2053" w:author="Martin Ćosić" w:date="2018-02-16T13:31:00Z"/>
          <w:b/>
          <w:bCs/>
          <w:color w:val="000000"/>
          <w:sz w:val="18"/>
          <w:szCs w:val="18"/>
        </w:rPr>
      </w:pPr>
    </w:p>
    <w:p w14:paraId="794304EF" w14:textId="672CE6C7" w:rsidR="005A7245" w:rsidDel="002F774A" w:rsidRDefault="005A7245" w:rsidP="005A7245">
      <w:pPr>
        <w:autoSpaceDE w:val="0"/>
        <w:autoSpaceDN w:val="0"/>
        <w:spacing w:line="288" w:lineRule="auto"/>
        <w:rPr>
          <w:del w:id="2054" w:author="Martin Ćosić" w:date="2018-02-16T13:31:00Z"/>
          <w:b/>
          <w:bCs/>
          <w:color w:val="000000"/>
          <w:sz w:val="18"/>
          <w:szCs w:val="18"/>
        </w:rPr>
      </w:pPr>
    </w:p>
    <w:p w14:paraId="1B214541" w14:textId="6F661607" w:rsidR="005A7245" w:rsidDel="002F774A" w:rsidRDefault="005A7245" w:rsidP="005A7245">
      <w:pPr>
        <w:autoSpaceDE w:val="0"/>
        <w:autoSpaceDN w:val="0"/>
        <w:spacing w:line="288" w:lineRule="auto"/>
        <w:rPr>
          <w:del w:id="2055" w:author="Martin Ćosić" w:date="2018-02-16T13:31:00Z"/>
          <w:b/>
          <w:bCs/>
          <w:color w:val="000000"/>
          <w:sz w:val="18"/>
          <w:szCs w:val="18"/>
        </w:rPr>
      </w:pPr>
    </w:p>
    <w:p w14:paraId="666A8EFA" w14:textId="64FBB467" w:rsidR="005A7245" w:rsidDel="002F774A" w:rsidRDefault="005A7245" w:rsidP="005A7245">
      <w:pPr>
        <w:autoSpaceDE w:val="0"/>
        <w:autoSpaceDN w:val="0"/>
        <w:spacing w:line="288" w:lineRule="auto"/>
        <w:rPr>
          <w:del w:id="2056" w:author="Martin Ćosić" w:date="2018-02-16T13:31:00Z"/>
          <w:b/>
          <w:bCs/>
          <w:color w:val="000000"/>
          <w:sz w:val="18"/>
          <w:szCs w:val="18"/>
        </w:rPr>
      </w:pPr>
    </w:p>
    <w:p w14:paraId="20FBE7C9" w14:textId="08DE8C99" w:rsidR="005A7245" w:rsidDel="002F774A" w:rsidRDefault="005A7245" w:rsidP="005A7245">
      <w:pPr>
        <w:autoSpaceDE w:val="0"/>
        <w:autoSpaceDN w:val="0"/>
        <w:spacing w:line="288" w:lineRule="auto"/>
        <w:rPr>
          <w:del w:id="2057" w:author="Martin Ćosić" w:date="2018-02-16T13:31:00Z"/>
          <w:b/>
          <w:bCs/>
          <w:color w:val="000000"/>
          <w:sz w:val="18"/>
          <w:szCs w:val="18"/>
        </w:rPr>
      </w:pPr>
    </w:p>
    <w:p w14:paraId="7AF7D120" w14:textId="0BF63C92" w:rsidR="005A7245" w:rsidDel="002F774A" w:rsidRDefault="005A7245" w:rsidP="005A7245">
      <w:pPr>
        <w:autoSpaceDE w:val="0"/>
        <w:autoSpaceDN w:val="0"/>
        <w:spacing w:line="288" w:lineRule="auto"/>
        <w:rPr>
          <w:del w:id="2058" w:author="Martin Ćosić" w:date="2018-02-16T13:31:00Z"/>
          <w:b/>
          <w:bCs/>
          <w:color w:val="000000"/>
          <w:sz w:val="18"/>
          <w:szCs w:val="18"/>
        </w:rPr>
      </w:pPr>
    </w:p>
    <w:p w14:paraId="101EA0EE" w14:textId="05CDBA7D" w:rsidR="005A7245" w:rsidRDefault="002C1558" w:rsidP="005A7245">
      <w:pPr>
        <w:pStyle w:val="Heading1"/>
        <w:rPr>
          <w:color w:val="auto"/>
          <w:sz w:val="24"/>
          <w:szCs w:val="24"/>
        </w:rPr>
      </w:pPr>
      <w:bookmarkStart w:id="2059" w:name="_5.2._UC_POS_17"/>
      <w:bookmarkStart w:id="2060" w:name="_Toc504106235"/>
      <w:bookmarkStart w:id="2061" w:name="_Toc506563219"/>
      <w:bookmarkEnd w:id="2059"/>
      <w:commentRangeStart w:id="2062"/>
      <w:r>
        <w:rPr>
          <w:color w:val="auto"/>
          <w:sz w:val="24"/>
          <w:szCs w:val="24"/>
        </w:rPr>
        <w:t>5.2. UC POS 035</w:t>
      </w:r>
      <w:r w:rsidR="005A7245">
        <w:rPr>
          <w:color w:val="auto"/>
          <w:sz w:val="24"/>
          <w:szCs w:val="24"/>
        </w:rPr>
        <w:t>: Add new terminal (e-Commerce) through the web application</w:t>
      </w:r>
      <w:bookmarkEnd w:id="2060"/>
      <w:commentRangeEnd w:id="2062"/>
      <w:r w:rsidR="00DD59BE">
        <w:rPr>
          <w:rStyle w:val="CommentReference"/>
          <w:rFonts w:ascii="Helvetica" w:hAnsi="Helvetica" w:eastAsia="Cambria"/>
          <w:b w:val="0"/>
          <w:bCs w:val="0"/>
          <w:color w:val="auto"/>
          <w:kern w:val="0"/>
        </w:rPr>
        <w:commentReference w:id="2062"/>
      </w:r>
      <w:bookmarkEnd w:id="2061"/>
    </w:p>
    <w:p w14:paraId="021077F2" w14:textId="77777777" w:rsidR="005A7245" w:rsidRDefault="005A7245" w:rsidP="005A7245"/>
    <w:p w14:paraId="4CD63C34" w14:textId="77777777" w:rsidR="005A7245" w:rsidRDefault="005A7245" w:rsidP="005A7245">
      <w:pPr>
        <w:autoSpaceDE w:val="0"/>
        <w:autoSpaceDN w:val="0"/>
        <w:spacing w:line="288" w:lineRule="auto"/>
        <w:jc w:val="both"/>
        <w:rPr>
          <w:rFonts w:ascii="Arial" w:hAnsi="Arial" w:cs="Arial"/>
        </w:rPr>
      </w:pPr>
      <w:r>
        <w:rPr>
          <w:rFonts w:ascii="Arial" w:hAnsi="Arial" w:cs="Arial"/>
        </w:rPr>
        <w:t>This is option for new e-Commerce terminal entry through web application.</w:t>
      </w:r>
    </w:p>
    <w:p w14:paraId="51D0870F" w14:textId="77777777" w:rsidR="005A7245" w:rsidRDefault="005A7245" w:rsidP="005A7245">
      <w:pPr>
        <w:pStyle w:val="Arial12Bold"/>
        <w:spacing w:before="240" w:after="120"/>
        <w:jc w:val="both"/>
        <w:rPr>
          <w:rFonts w:cs="Arial"/>
        </w:rPr>
      </w:pPr>
      <w:r>
        <w:rPr>
          <w:rFonts w:cs="Arial"/>
        </w:rPr>
        <w:t xml:space="preserve">Preconditions </w:t>
      </w:r>
    </w:p>
    <w:p w14:paraId="47DA3812" w14:textId="77777777" w:rsidR="005A7245" w:rsidRDefault="005A7245" w:rsidP="005A7245">
      <w:pPr>
        <w:pStyle w:val="ListParagraph"/>
        <w:numPr>
          <w:ilvl w:val="0"/>
          <w:numId w:val="102"/>
        </w:numPr>
        <w:jc w:val="both"/>
        <w:rPr>
          <w:rFonts w:ascii="Arial" w:hAnsi="Arial" w:cs="Arial"/>
        </w:rPr>
      </w:pPr>
      <w:r>
        <w:rPr>
          <w:rFonts w:ascii="Arial" w:hAnsi="Arial" w:cs="Arial"/>
        </w:rPr>
        <w:t xml:space="preserve">terminal which you want to add, should not exist in </w:t>
      </w:r>
      <w:proofErr w:type="spellStart"/>
      <w:r>
        <w:rPr>
          <w:rFonts w:ascii="Arial" w:hAnsi="Arial" w:cs="Arial"/>
        </w:rPr>
        <w:t>eXact</w:t>
      </w:r>
      <w:proofErr w:type="spellEnd"/>
      <w:r>
        <w:rPr>
          <w:rFonts w:ascii="Arial" w:hAnsi="Arial" w:cs="Arial"/>
        </w:rPr>
        <w:t xml:space="preserve"> system,</w:t>
      </w:r>
    </w:p>
    <w:p w14:paraId="19A5DA6A" w14:textId="77777777" w:rsidR="005A7245" w:rsidRDefault="005A7245" w:rsidP="005A7245">
      <w:pPr>
        <w:pStyle w:val="ListParagraph"/>
        <w:numPr>
          <w:ilvl w:val="0"/>
          <w:numId w:val="102"/>
        </w:numPr>
      </w:pPr>
      <w:r>
        <w:rPr>
          <w:rFonts w:ascii="Arial" w:hAnsi="Arial" w:cs="Arial"/>
        </w:rPr>
        <w:t>retailer Participant should be e-Commerce</w:t>
      </w:r>
    </w:p>
    <w:p w14:paraId="0AB8E01D" w14:textId="77777777" w:rsidR="005A7245" w:rsidRDefault="005A7245" w:rsidP="005A7245">
      <w:pPr>
        <w:pStyle w:val="ListParagraph"/>
        <w:numPr>
          <w:ilvl w:val="0"/>
          <w:numId w:val="102"/>
        </w:numPr>
        <w:rPr>
          <w:rFonts w:ascii="Arial" w:hAnsi="Arial" w:cs="Arial"/>
        </w:rPr>
      </w:pPr>
      <w:proofErr w:type="gramStart"/>
      <w:r>
        <w:rPr>
          <w:rFonts w:ascii="Arial" w:hAnsi="Arial" w:cs="Arial"/>
        </w:rPr>
        <w:t>retailer</w:t>
      </w:r>
      <w:proofErr w:type="gramEnd"/>
      <w:r>
        <w:rPr>
          <w:rFonts w:ascii="Arial" w:hAnsi="Arial" w:cs="Arial"/>
        </w:rPr>
        <w:t xml:space="preserve"> must exist and be in status </w:t>
      </w:r>
      <w:r>
        <w:rPr>
          <w:rFonts w:ascii="Arial" w:hAnsi="Arial" w:cs="Arial"/>
          <w:i/>
        </w:rPr>
        <w:t>Active</w:t>
      </w:r>
      <w:r>
        <w:rPr>
          <w:rFonts w:ascii="Arial" w:hAnsi="Arial" w:cs="Arial"/>
        </w:rPr>
        <w:t xml:space="preserve">. </w:t>
      </w:r>
      <w:r>
        <w:rPr>
          <w:rFonts w:ascii="Arial" w:hAnsi="Arial" w:cs="Arial"/>
        </w:rPr>
        <w:br/>
      </w:r>
    </w:p>
    <w:p w14:paraId="717A7693" w14:textId="77777777" w:rsidR="005A7245" w:rsidRDefault="005A7245" w:rsidP="005A7245">
      <w:pPr>
        <w:rPr>
          <w:rFonts w:ascii="Calibri" w:hAnsi="Calibri"/>
          <w:sz w:val="22"/>
          <w:szCs w:val="22"/>
        </w:rPr>
      </w:pPr>
      <w:r>
        <w:t xml:space="preserve">In order to properly setup e-Commerce retailer this prerequisites should be met. </w:t>
      </w:r>
    </w:p>
    <w:p w14:paraId="0223CE88" w14:textId="77777777" w:rsidR="005A7245" w:rsidRDefault="005A7245" w:rsidP="005A7245">
      <w:pPr>
        <w:pStyle w:val="ListParagraph"/>
        <w:numPr>
          <w:ilvl w:val="0"/>
          <w:numId w:val="108"/>
        </w:numPr>
        <w:spacing w:after="200" w:line="276" w:lineRule="auto"/>
        <w:contextualSpacing/>
        <w:rPr>
          <w:lang w:val="hr-HR"/>
        </w:rPr>
      </w:pPr>
      <w:r>
        <w:rPr>
          <w:lang w:val="hr-HR"/>
        </w:rPr>
        <w:t xml:space="preserve">On e-commerce terminal form additional data for NestPay must be populated: </w:t>
      </w:r>
    </w:p>
    <w:p w14:paraId="32B6E4E4" w14:textId="77777777" w:rsidR="005A7245" w:rsidRDefault="005A7245" w:rsidP="005A7245">
      <w:pPr>
        <w:pStyle w:val="ListParagraph"/>
        <w:numPr>
          <w:ilvl w:val="1"/>
          <w:numId w:val="108"/>
        </w:numPr>
        <w:spacing w:after="200" w:line="276" w:lineRule="auto"/>
        <w:contextualSpacing/>
        <w:rPr>
          <w:lang w:val="hr-HR"/>
        </w:rPr>
      </w:pPr>
      <w:r>
        <w:rPr>
          <w:lang w:val="hr-HR"/>
        </w:rPr>
        <w:t>Set E-Comm store type. Default value for NestPay merchants is 3D_Pay_Hosting.</w:t>
      </w:r>
    </w:p>
    <w:p w14:paraId="2D77BC20" w14:textId="77777777" w:rsidR="005A7245" w:rsidRDefault="005A7245" w:rsidP="005A7245">
      <w:pPr>
        <w:pStyle w:val="ListParagraph"/>
        <w:numPr>
          <w:ilvl w:val="1"/>
          <w:numId w:val="108"/>
        </w:numPr>
        <w:spacing w:after="200" w:line="276" w:lineRule="auto"/>
        <w:contextualSpacing/>
        <w:rPr>
          <w:lang w:val="hr-HR"/>
        </w:rPr>
      </w:pPr>
      <w:r>
        <w:rPr>
          <w:lang w:val="hr-HR"/>
        </w:rPr>
        <w:t>Set URL of merchant. This field is mandatory for NestPay setup.</w:t>
      </w:r>
    </w:p>
    <w:p w14:paraId="6578D211" w14:textId="77777777" w:rsidR="005A7245" w:rsidRDefault="005A7245" w:rsidP="005A7245">
      <w:pPr>
        <w:pStyle w:val="ListParagraph"/>
        <w:numPr>
          <w:ilvl w:val="1"/>
          <w:numId w:val="108"/>
        </w:numPr>
        <w:spacing w:after="200" w:line="276" w:lineRule="auto"/>
        <w:contextualSpacing/>
        <w:rPr>
          <w:lang w:val="hr-HR"/>
        </w:rPr>
      </w:pPr>
      <w:r>
        <w:rPr>
          <w:lang w:val="hr-HR"/>
        </w:rPr>
        <w:t xml:space="preserve">In wizard-mode, status of the terminal is explicitly set to </w:t>
      </w:r>
      <w:r>
        <w:rPr>
          <w:b/>
          <w:bCs/>
          <w:lang w:val="hr-HR"/>
        </w:rPr>
        <w:t>0 – Inserted</w:t>
      </w:r>
      <w:r>
        <w:rPr>
          <w:lang w:val="hr-HR"/>
        </w:rPr>
        <w:t xml:space="preserve"> to insure proper configuration of NestPay terminal.</w:t>
      </w:r>
    </w:p>
    <w:p w14:paraId="671FCA16" w14:textId="77777777" w:rsidR="005A7245" w:rsidRDefault="005A7245" w:rsidP="005A7245">
      <w:pPr>
        <w:pStyle w:val="ListParagraph"/>
        <w:numPr>
          <w:ilvl w:val="1"/>
          <w:numId w:val="108"/>
        </w:numPr>
        <w:spacing w:after="200" w:line="276" w:lineRule="auto"/>
        <w:contextualSpacing/>
        <w:rPr>
          <w:lang w:val="hr-HR"/>
        </w:rPr>
      </w:pPr>
      <w:r>
        <w:rPr>
          <w:lang w:val="hr-HR"/>
        </w:rPr>
        <w:t xml:space="preserve">In order to create this terminal on </w:t>
      </w:r>
      <w:r>
        <w:rPr>
          <w:b/>
          <w:bCs/>
          <w:lang w:val="hr-HR"/>
        </w:rPr>
        <w:t>Test</w:t>
      </w:r>
      <w:r>
        <w:rPr>
          <w:lang w:val="hr-HR"/>
        </w:rPr>
        <w:t xml:space="preserve"> NestPay system, terminal should be populated with all required fields and saved. Status </w:t>
      </w:r>
      <w:r>
        <w:rPr>
          <w:b/>
          <w:bCs/>
          <w:lang w:val="hr-HR"/>
        </w:rPr>
        <w:t>2 – Sent to installation</w:t>
      </w:r>
      <w:r>
        <w:rPr>
          <w:lang w:val="hr-HR"/>
        </w:rPr>
        <w:t>. All changes are sent to NestPay in next 30 minutes in order to be sure that terminal change is first sent to authorization system.</w:t>
      </w:r>
    </w:p>
    <w:p w14:paraId="4998AE1F" w14:textId="77777777" w:rsidR="005A7245" w:rsidRDefault="005A7245" w:rsidP="005A7245">
      <w:pPr>
        <w:pStyle w:val="ListParagraph"/>
        <w:numPr>
          <w:ilvl w:val="1"/>
          <w:numId w:val="108"/>
        </w:numPr>
        <w:spacing w:after="200" w:line="276" w:lineRule="auto"/>
        <w:contextualSpacing/>
        <w:rPr>
          <w:lang w:val="hr-HR"/>
        </w:rPr>
      </w:pPr>
      <w:r>
        <w:rPr>
          <w:lang w:val="hr-HR"/>
        </w:rPr>
        <w:t xml:space="preserve">In order to create this terminal on </w:t>
      </w:r>
      <w:r>
        <w:rPr>
          <w:b/>
          <w:bCs/>
          <w:lang w:val="hr-HR"/>
        </w:rPr>
        <w:t>Production</w:t>
      </w:r>
      <w:r>
        <w:rPr>
          <w:lang w:val="hr-HR"/>
        </w:rPr>
        <w:t xml:space="preserve"> NestPay system, terminal should be manually changed to status </w:t>
      </w:r>
      <w:r>
        <w:rPr>
          <w:b/>
          <w:bCs/>
          <w:lang w:val="hr-HR"/>
        </w:rPr>
        <w:t>3 – Installed</w:t>
      </w:r>
      <w:r>
        <w:rPr>
          <w:lang w:val="hr-HR"/>
        </w:rPr>
        <w:t xml:space="preserve">. </w:t>
      </w:r>
    </w:p>
    <w:p w14:paraId="015CA5F8" w14:textId="77777777" w:rsidR="005A7245" w:rsidRDefault="005A7245" w:rsidP="005A7245">
      <w:pPr>
        <w:pStyle w:val="ListParagraph"/>
        <w:numPr>
          <w:ilvl w:val="0"/>
          <w:numId w:val="108"/>
        </w:numPr>
        <w:spacing w:after="200" w:line="276" w:lineRule="auto"/>
        <w:contextualSpacing/>
        <w:rPr>
          <w:lang w:val="hr-HR"/>
        </w:rPr>
      </w:pPr>
      <w:r>
        <w:rPr>
          <w:lang w:val="hr-HR"/>
        </w:rPr>
        <w:t xml:space="preserve">If terminal should be temporary closed on NestPay, terminal status on Exact should be set to </w:t>
      </w:r>
      <w:r>
        <w:rPr>
          <w:b/>
          <w:bCs/>
          <w:lang w:val="hr-HR"/>
        </w:rPr>
        <w:t>C – Cancelled</w:t>
      </w:r>
      <w:r>
        <w:rPr>
          <w:lang w:val="hr-HR"/>
        </w:rPr>
        <w:t>.</w:t>
      </w:r>
    </w:p>
    <w:p w14:paraId="5A57D23D" w14:textId="77777777" w:rsidR="005A7245" w:rsidRDefault="005A7245" w:rsidP="005A7245">
      <w:pPr>
        <w:pStyle w:val="ListParagraph"/>
        <w:numPr>
          <w:ilvl w:val="0"/>
          <w:numId w:val="108"/>
        </w:numPr>
        <w:spacing w:after="200" w:line="276" w:lineRule="auto"/>
        <w:contextualSpacing/>
        <w:rPr>
          <w:lang w:val="hr-HR"/>
        </w:rPr>
      </w:pPr>
      <w:r>
        <w:rPr>
          <w:lang w:val="hr-HR"/>
        </w:rPr>
        <w:t xml:space="preserve">If terminal should be disabled on NestPay, terminal status on Exact should be set to </w:t>
      </w:r>
      <w:r>
        <w:rPr>
          <w:b/>
          <w:bCs/>
          <w:lang w:val="hr-HR"/>
        </w:rPr>
        <w:t>D – De-Installed</w:t>
      </w:r>
      <w:r>
        <w:rPr>
          <w:lang w:val="hr-HR"/>
        </w:rPr>
        <w:t>.</w:t>
      </w:r>
    </w:p>
    <w:p w14:paraId="7629625F" w14:textId="77777777" w:rsidR="005A7245" w:rsidRDefault="005A7245" w:rsidP="005A7245">
      <w:pPr>
        <w:pStyle w:val="ListParagraph"/>
        <w:numPr>
          <w:ilvl w:val="0"/>
          <w:numId w:val="108"/>
        </w:numPr>
        <w:spacing w:after="200" w:line="276" w:lineRule="auto"/>
        <w:contextualSpacing/>
        <w:rPr>
          <w:lang w:val="hr-HR"/>
        </w:rPr>
      </w:pPr>
      <w:r>
        <w:rPr>
          <w:lang w:val="hr-HR"/>
        </w:rPr>
        <w:t>For all other changes on terminal and products update is sent to NestPay in next 30 minutes.</w:t>
      </w:r>
    </w:p>
    <w:p w14:paraId="2CAFD79D" w14:textId="77777777" w:rsidR="005A7245" w:rsidRDefault="005A7245" w:rsidP="005A7245">
      <w:pPr>
        <w:pStyle w:val="ListParagraph"/>
        <w:ind w:left="720"/>
        <w:jc w:val="both"/>
        <w:rPr>
          <w:rFonts w:ascii="Arial" w:hAnsi="Arial" w:cs="Arial"/>
        </w:rPr>
      </w:pPr>
    </w:p>
    <w:p w14:paraId="70EF7AAC" w14:textId="77777777" w:rsidR="005A7245" w:rsidRDefault="005A7245" w:rsidP="005A7245">
      <w:pPr>
        <w:rPr>
          <w:rFonts w:ascii="Arial" w:hAnsi="Arial" w:cs="Arial"/>
        </w:rPr>
      </w:pPr>
      <w:r>
        <w:rPr>
          <w:rFonts w:ascii="Arial" w:hAnsi="Arial" w:cs="Arial"/>
        </w:rPr>
        <w:t xml:space="preserve"> </w:t>
      </w:r>
    </w:p>
    <w:p w14:paraId="2E42141E" w14:textId="77777777" w:rsidR="005A7245" w:rsidRDefault="005A7245" w:rsidP="005A7245">
      <w:pPr>
        <w:rPr>
          <w:b/>
        </w:rPr>
      </w:pPr>
      <w:r>
        <w:rPr>
          <w:b/>
        </w:rPr>
        <w:t xml:space="preserve">Triggers </w:t>
      </w:r>
    </w:p>
    <w:p w14:paraId="380A91A6" w14:textId="77777777" w:rsidR="005A7245" w:rsidRDefault="005A7245" w:rsidP="005A7245"/>
    <w:p w14:paraId="0882637A" w14:textId="77777777" w:rsidR="005A7245" w:rsidRDefault="005A7245" w:rsidP="005A7245">
      <w:pPr>
        <w:spacing w:after="60"/>
        <w:jc w:val="both"/>
        <w:rPr>
          <w:rFonts w:ascii="Arial" w:hAnsi="Arial" w:cs="Arial"/>
        </w:rPr>
      </w:pPr>
      <w:r>
        <w:rPr>
          <w:rFonts w:ascii="Arial" w:hAnsi="Arial" w:cs="Arial"/>
          <w:i/>
        </w:rPr>
        <w:t>Acquiring</w:t>
      </w:r>
      <w:r>
        <w:rPr>
          <w:rFonts w:ascii="Arial" w:hAnsi="Arial" w:cs="Arial"/>
        </w:rPr>
        <w:t xml:space="preserve"> module &gt; </w:t>
      </w:r>
      <w:r>
        <w:rPr>
          <w:rFonts w:ascii="Arial" w:hAnsi="Arial" w:cs="Arial"/>
          <w:i/>
        </w:rPr>
        <w:t>Review 2</w:t>
      </w:r>
      <w:r>
        <w:rPr>
          <w:rFonts w:ascii="Arial" w:hAnsi="Arial" w:cs="Arial"/>
        </w:rPr>
        <w:t xml:space="preserve"> form &gt; </w:t>
      </w:r>
      <w:r>
        <w:rPr>
          <w:rFonts w:ascii="Arial" w:hAnsi="Arial" w:cs="Arial"/>
          <w:i/>
        </w:rPr>
        <w:t>Retailers</w:t>
      </w:r>
      <w:r>
        <w:rPr>
          <w:rFonts w:ascii="Arial" w:hAnsi="Arial" w:cs="Arial"/>
        </w:rPr>
        <w:t xml:space="preserve"> level</w:t>
      </w:r>
    </w:p>
    <w:p w14:paraId="0D2EEE74" w14:textId="77777777" w:rsidR="005A7245" w:rsidRDefault="005A7245" w:rsidP="005A7245">
      <w:pPr>
        <w:jc w:val="both"/>
        <w:rPr>
          <w:rFonts w:ascii="Arial" w:hAnsi="Arial" w:cs="Arial"/>
        </w:rPr>
      </w:pPr>
      <w:r>
        <w:rPr>
          <w:rFonts w:ascii="Arial" w:hAnsi="Arial" w:cs="Arial"/>
        </w:rPr>
        <w:t>Search first for retailer to which you want to add new terminal, click on it to open details:</w:t>
      </w:r>
    </w:p>
    <w:p w14:paraId="5C7E9548" w14:textId="77777777" w:rsidR="005A7245" w:rsidRDefault="005A7245" w:rsidP="005A7245">
      <w:pPr>
        <w:ind w:left="720"/>
        <w:rPr>
          <w:rFonts w:ascii="Arial" w:hAnsi="Arial" w:cs="Arial"/>
        </w:rPr>
      </w:pPr>
    </w:p>
    <w:p w14:paraId="7F31CD62" w14:textId="7EF0494D" w:rsidR="005A7245" w:rsidRDefault="005A7245" w:rsidP="005A7245">
      <w:pPr>
        <w:rPr>
          <w:rFonts w:ascii="Arial" w:hAnsi="Arial" w:cs="Arial"/>
        </w:rPr>
      </w:pPr>
      <w:r>
        <w:rPr>
          <w:noProof/>
          <w:lang w:val="sk-SK" w:eastAsia="sk-SK"/>
        </w:rPr>
        <w:lastRenderedPageBreak/>
        <w:drawing>
          <wp:inline distT="0" distB="0" distL="0" distR="0" wp14:anchorId="316BC449" wp14:editId="34B42B5C">
            <wp:extent cx="6360795" cy="2273935"/>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60795" cy="2273935"/>
                    </a:xfrm>
                    <a:prstGeom prst="rect">
                      <a:avLst/>
                    </a:prstGeom>
                    <a:noFill/>
                    <a:ln>
                      <a:noFill/>
                    </a:ln>
                  </pic:spPr>
                </pic:pic>
              </a:graphicData>
            </a:graphic>
          </wp:inline>
        </w:drawing>
      </w:r>
    </w:p>
    <w:p w14:paraId="34A12DD3" w14:textId="77777777" w:rsidR="005A7245" w:rsidRDefault="005A7245" w:rsidP="005A7245">
      <w:pPr>
        <w:ind w:left="720"/>
        <w:rPr>
          <w:rFonts w:ascii="Arial" w:hAnsi="Arial" w:cs="Arial"/>
        </w:rPr>
      </w:pPr>
    </w:p>
    <w:p w14:paraId="2667CFFF" w14:textId="77777777" w:rsidR="005A7245" w:rsidRDefault="005A7245" w:rsidP="005A7245">
      <w:pPr>
        <w:ind w:firstLine="720"/>
        <w:jc w:val="both"/>
        <w:rPr>
          <w:rFonts w:ascii="Arial" w:hAnsi="Arial" w:cs="Arial"/>
        </w:rPr>
      </w:pPr>
    </w:p>
    <w:p w14:paraId="77A32307" w14:textId="035CBD4B" w:rsidR="005A7245" w:rsidRDefault="005A7245" w:rsidP="005A7245">
      <w:pPr>
        <w:jc w:val="both"/>
        <w:rPr>
          <w:rFonts w:ascii="Arial" w:hAnsi="Arial" w:cs="Arial"/>
        </w:rPr>
      </w:pPr>
      <w:r>
        <w:rPr>
          <w:rFonts w:ascii="Arial" w:hAnsi="Arial" w:cs="Arial"/>
        </w:rPr>
        <w:t xml:space="preserve">New terminal wizard can be used for </w:t>
      </w:r>
      <w:r>
        <w:rPr>
          <w:rFonts w:ascii="Arial" w:hAnsi="Arial" w:cs="Arial"/>
          <w:i/>
        </w:rPr>
        <w:t>Retailer types</w:t>
      </w:r>
      <w:r>
        <w:rPr>
          <w:rFonts w:ascii="Arial" w:hAnsi="Arial" w:cs="Arial"/>
        </w:rPr>
        <w:t>: e-Commerce. Cannot be used for Top-up (ATM) retailer type or any other POS related (POS VUB, POS foreign, MOTO, Cash advance, Imprinter</w:t>
      </w:r>
      <w:ins w:id="2063" w:author="Seková Mária" w:date="2018-02-15T15:10:00Z">
        <w:r w:rsidR="00530061">
          <w:rPr>
            <w:rFonts w:ascii="Arial" w:hAnsi="Arial" w:cs="Arial"/>
          </w:rPr>
          <w:t xml:space="preserve"> </w:t>
        </w:r>
        <w:commentRangeStart w:id="2064"/>
        <w:commentRangeStart w:id="2065"/>
        <w:r w:rsidR="00530061">
          <w:rPr>
            <w:rFonts w:ascii="Arial" w:hAnsi="Arial" w:cs="Arial"/>
          </w:rPr>
          <w:t>or Unattended</w:t>
        </w:r>
        <w:commentRangeEnd w:id="2064"/>
        <w:r w:rsidR="00530061">
          <w:rPr>
            <w:rStyle w:val="CommentReference"/>
          </w:rPr>
          <w:commentReference w:id="2064"/>
        </w:r>
      </w:ins>
      <w:commentRangeEnd w:id="2065"/>
      <w:r w:rsidR="00F2721D">
        <w:rPr>
          <w:rStyle w:val="CommentReference"/>
        </w:rPr>
        <w:commentReference w:id="2065"/>
      </w:r>
      <w:r>
        <w:rPr>
          <w:rFonts w:ascii="Arial" w:hAnsi="Arial" w:cs="Arial"/>
        </w:rPr>
        <w:t>).</w:t>
      </w:r>
    </w:p>
    <w:p w14:paraId="4883C8FD" w14:textId="77777777" w:rsidR="005A7245" w:rsidRDefault="005A7245" w:rsidP="005A7245">
      <w:pPr>
        <w:spacing w:before="120" w:after="160"/>
        <w:jc w:val="both"/>
        <w:rPr>
          <w:rFonts w:ascii="Arial" w:hAnsi="Arial" w:cs="Arial"/>
        </w:rPr>
      </w:pPr>
      <w:r>
        <w:rPr>
          <w:rFonts w:ascii="Arial" w:hAnsi="Arial" w:cs="Arial"/>
        </w:rPr>
        <w:t>Each step must be populated with valid data in order to finish wizard successfully. Dimmed fields are populated with already input data in previous application options, white fields are possible to input.</w:t>
      </w:r>
    </w:p>
    <w:p w14:paraId="02C27F16" w14:textId="77777777" w:rsidR="005A7245" w:rsidRDefault="005A7245" w:rsidP="005A7245">
      <w:pPr>
        <w:spacing w:before="120" w:after="160"/>
        <w:jc w:val="both"/>
        <w:rPr>
          <w:rFonts w:ascii="Arial" w:hAnsi="Arial" w:cs="Arial"/>
        </w:rPr>
      </w:pPr>
    </w:p>
    <w:p w14:paraId="7A92150D" w14:textId="77777777" w:rsidR="005A7245" w:rsidRDefault="005A7245" w:rsidP="005A7245">
      <w:pPr>
        <w:spacing w:after="160"/>
        <w:jc w:val="both"/>
        <w:rPr>
          <w:rFonts w:ascii="Arial" w:hAnsi="Arial" w:cs="Arial"/>
        </w:rPr>
      </w:pPr>
      <w:r>
        <w:rPr>
          <w:rFonts w:ascii="Arial" w:hAnsi="Arial" w:cs="Arial"/>
        </w:rPr>
        <w:t xml:space="preserve">Click </w:t>
      </w:r>
      <w:r>
        <w:rPr>
          <w:noProof/>
          <w:lang w:val="hr-HR" w:eastAsia="hr-HR"/>
        </w:rPr>
        <w:t xml:space="preserve">on the </w:t>
      </w:r>
      <w:r>
        <w:rPr>
          <w:noProof/>
          <w:color w:val="FFFFFF" w:themeColor="background1"/>
          <w:highlight w:val="blue"/>
          <w:lang w:val="hr-HR" w:eastAsia="hr-HR"/>
        </w:rPr>
        <w:t>New terminal</w:t>
      </w:r>
      <w:r>
        <w:rPr>
          <w:noProof/>
          <w:color w:val="FFFFFF" w:themeColor="background1"/>
          <w:lang w:val="hr-HR" w:eastAsia="hr-HR"/>
        </w:rPr>
        <w:t xml:space="preserve"> </w:t>
      </w:r>
      <w:r>
        <w:rPr>
          <w:noProof/>
          <w:lang w:val="hr-HR" w:eastAsia="hr-HR"/>
        </w:rPr>
        <w:t xml:space="preserve">button </w:t>
      </w:r>
      <w:r>
        <w:rPr>
          <w:rFonts w:ascii="Arial" w:hAnsi="Arial" w:cs="Arial"/>
        </w:rPr>
        <w:t>to open following wizard, each step must be populated with valid data in order to finish wizard successfully. Dimmed fields are populated with already input data in previous application options, white fields are possible to input.</w:t>
      </w:r>
    </w:p>
    <w:p w14:paraId="513E9E6B" w14:textId="77777777" w:rsidR="005A7245" w:rsidRDefault="005A7245" w:rsidP="005A7245">
      <w:pPr>
        <w:spacing w:after="160"/>
        <w:jc w:val="both"/>
        <w:rPr>
          <w:rFonts w:ascii="Arial" w:hAnsi="Arial" w:cs="Arial"/>
        </w:rPr>
      </w:pPr>
      <w:r>
        <w:rPr>
          <w:rFonts w:ascii="Arial" w:hAnsi="Arial" w:cs="Arial"/>
        </w:rPr>
        <w:t>1) Basic terminal data:</w:t>
      </w:r>
    </w:p>
    <w:p w14:paraId="6A5041AA" w14:textId="2122E4DA" w:rsidR="005A7245" w:rsidRDefault="00454217" w:rsidP="005A7245">
      <w:pPr>
        <w:spacing w:before="240" w:after="120" w:line="480" w:lineRule="auto"/>
        <w:rPr>
          <w:rFonts w:ascii="Arial" w:hAnsi="Arial" w:cs="Arial"/>
        </w:rPr>
      </w:pPr>
      <w:r>
        <w:rPr>
          <w:rFonts w:ascii="Arial" w:hAnsi="Arial" w:cs="Arial"/>
          <w:noProof/>
          <w:lang w:val="sk-SK" w:eastAsia="sk-SK"/>
        </w:rPr>
        <w:drawing>
          <wp:inline distT="0" distB="0" distL="0" distR="0" wp14:anchorId="46DF903E" wp14:editId="36A98A14">
            <wp:extent cx="6400800" cy="14630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p>
    <w:p w14:paraId="23F40BF3" w14:textId="77777777" w:rsidR="005A7245" w:rsidRDefault="005A7245" w:rsidP="005A7245">
      <w:pPr>
        <w:rPr>
          <w:rFonts w:ascii="Arial" w:hAnsi="Arial" w:cs="Arial"/>
          <w:color w:val="FF0000"/>
        </w:rPr>
      </w:pPr>
    </w:p>
    <w:p w14:paraId="647B200C" w14:textId="77777777" w:rsidR="005A7245" w:rsidRDefault="005A7245" w:rsidP="005A7245">
      <w:pPr>
        <w:rPr>
          <w:rFonts w:ascii="Arial" w:hAnsi="Arial" w:cs="Arial"/>
        </w:rPr>
      </w:pPr>
    </w:p>
    <w:p w14:paraId="62896418" w14:textId="77777777" w:rsidR="005A7245" w:rsidRDefault="005A7245" w:rsidP="005A7245">
      <w:pPr>
        <w:rPr>
          <w:rFonts w:ascii="Arial" w:hAnsi="Arial" w:cs="Arial"/>
        </w:rPr>
      </w:pPr>
      <w:r>
        <w:rPr>
          <w:rFonts w:ascii="Arial" w:hAnsi="Arial" w:cs="Arial"/>
        </w:rPr>
        <w:t>2) Terminal technical details:</w:t>
      </w:r>
    </w:p>
    <w:p w14:paraId="4BD1D099" w14:textId="77777777" w:rsidR="005A7245" w:rsidRDefault="005A7245" w:rsidP="005A7245">
      <w:pPr>
        <w:rPr>
          <w:rFonts w:ascii="Arial" w:hAnsi="Arial" w:cs="Arial"/>
          <w:color w:val="FF0000"/>
        </w:rPr>
      </w:pPr>
    </w:p>
    <w:p w14:paraId="4B3C5C4B" w14:textId="4205F33D" w:rsidR="005A7245" w:rsidRDefault="00454217" w:rsidP="005A7245">
      <w:pPr>
        <w:rPr>
          <w:rFonts w:ascii="Arial" w:hAnsi="Arial" w:cs="Arial"/>
        </w:rPr>
      </w:pPr>
      <w:r>
        <w:rPr>
          <w:rFonts w:ascii="Arial" w:hAnsi="Arial" w:cs="Arial"/>
          <w:noProof/>
          <w:lang w:val="sk-SK" w:eastAsia="sk-SK"/>
        </w:rPr>
        <w:drawing>
          <wp:inline distT="0" distB="0" distL="0" distR="0" wp14:anchorId="7F6090A3" wp14:editId="3EC5B6E3">
            <wp:extent cx="6360160" cy="141224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60160" cy="1412240"/>
                    </a:xfrm>
                    <a:prstGeom prst="rect">
                      <a:avLst/>
                    </a:prstGeom>
                    <a:noFill/>
                    <a:ln>
                      <a:noFill/>
                    </a:ln>
                  </pic:spPr>
                </pic:pic>
              </a:graphicData>
            </a:graphic>
          </wp:inline>
        </w:drawing>
      </w:r>
      <w:r w:rsidR="005A7245">
        <w:rPr>
          <w:rFonts w:ascii="Arial" w:hAnsi="Arial" w:cs="Arial"/>
        </w:rPr>
        <w:t xml:space="preserve">             </w:t>
      </w:r>
    </w:p>
    <w:p w14:paraId="65AD7380" w14:textId="77777777" w:rsidR="005A7245" w:rsidRDefault="005A7245" w:rsidP="005A7245">
      <w:pPr>
        <w:rPr>
          <w:rFonts w:ascii="Arial" w:hAnsi="Arial" w:cs="Arial"/>
        </w:rPr>
      </w:pPr>
    </w:p>
    <w:p w14:paraId="4A34CF90" w14:textId="77777777" w:rsidR="005A7245" w:rsidRDefault="005A7245" w:rsidP="005A7245">
      <w:pPr>
        <w:rPr>
          <w:rFonts w:ascii="Arial" w:hAnsi="Arial" w:cs="Arial"/>
        </w:rPr>
      </w:pPr>
      <w:r>
        <w:rPr>
          <w:rFonts w:ascii="Arial" w:hAnsi="Arial" w:cs="Arial"/>
        </w:rPr>
        <w:t>3) Terminal additional data:</w:t>
      </w:r>
    </w:p>
    <w:p w14:paraId="670BADE3" w14:textId="77777777" w:rsidR="005A7245" w:rsidRDefault="005A7245" w:rsidP="005A7245">
      <w:pPr>
        <w:rPr>
          <w:rFonts w:ascii="Arial" w:hAnsi="Arial" w:cs="Arial"/>
        </w:rPr>
      </w:pPr>
    </w:p>
    <w:p w14:paraId="461AD0DB" w14:textId="41E53859" w:rsidR="005A7245" w:rsidRDefault="00454217" w:rsidP="005A7245">
      <w:pPr>
        <w:rPr>
          <w:rFonts w:ascii="Arial" w:hAnsi="Arial" w:cs="Arial"/>
        </w:rPr>
      </w:pPr>
      <w:r>
        <w:rPr>
          <w:rFonts w:ascii="Arial" w:hAnsi="Arial" w:cs="Arial"/>
          <w:noProof/>
          <w:lang w:val="sk-SK" w:eastAsia="sk-SK"/>
        </w:rPr>
        <w:drawing>
          <wp:inline distT="0" distB="0" distL="0" distR="0" wp14:anchorId="32430BE8" wp14:editId="06AABFFD">
            <wp:extent cx="6400800" cy="146304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p>
    <w:p w14:paraId="11AF807E" w14:textId="77777777" w:rsidR="00454217" w:rsidRDefault="00454217" w:rsidP="005A7245">
      <w:pPr>
        <w:rPr>
          <w:rFonts w:ascii="Arial" w:hAnsi="Arial" w:cs="Arial"/>
        </w:rPr>
      </w:pPr>
    </w:p>
    <w:p w14:paraId="0DCB30E9" w14:textId="77777777" w:rsidR="005A7245" w:rsidRDefault="005A7245" w:rsidP="005A7245">
      <w:pPr>
        <w:rPr>
          <w:rFonts w:ascii="Arial" w:hAnsi="Arial" w:cs="Arial"/>
        </w:rPr>
      </w:pPr>
      <w:r>
        <w:rPr>
          <w:rFonts w:ascii="Arial" w:hAnsi="Arial" w:cs="Arial"/>
        </w:rPr>
        <w:t>4) Terminal products</w:t>
      </w:r>
    </w:p>
    <w:p w14:paraId="50E33834" w14:textId="13157B94" w:rsidR="005A7245" w:rsidRDefault="00521C36" w:rsidP="005A7245">
      <w:pPr>
        <w:spacing w:before="240" w:after="120"/>
        <w:rPr>
          <w:noProof/>
          <w:lang w:val="hr-HR" w:eastAsia="hr-HR"/>
        </w:rPr>
      </w:pPr>
      <w:r>
        <w:rPr>
          <w:noProof/>
          <w:lang w:val="sk-SK" w:eastAsia="sk-SK"/>
        </w:rPr>
        <w:drawing>
          <wp:inline distT="0" distB="0" distL="0" distR="0" wp14:anchorId="60104934" wp14:editId="13FE0514">
            <wp:extent cx="6400800" cy="1463040"/>
            <wp:effectExtent l="0" t="0" r="0"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p>
    <w:p w14:paraId="37F00F50" w14:textId="7E203DAF" w:rsidR="005A7245" w:rsidRDefault="005A7245" w:rsidP="005A7245">
      <w:pPr>
        <w:spacing w:before="240" w:after="120" w:line="480" w:lineRule="auto"/>
        <w:rPr>
          <w:noProof/>
          <w:lang w:val="hr-HR" w:eastAsia="hr-HR"/>
        </w:rPr>
      </w:pPr>
      <w:r>
        <w:rPr>
          <w:noProof/>
          <w:lang w:val="hr-HR" w:eastAsia="hr-HR"/>
        </w:rPr>
        <w:t>5) Terminal fees &amp; discounts</w:t>
      </w:r>
      <w:r>
        <w:rPr>
          <w:noProof/>
          <w:lang w:val="sk-SK" w:eastAsia="sk-SK"/>
        </w:rPr>
        <w:drawing>
          <wp:inline distT="0" distB="0" distL="0" distR="0" wp14:anchorId="7E1A6006" wp14:editId="5B1CE23E">
            <wp:extent cx="6360795" cy="1454785"/>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60795" cy="1454785"/>
                    </a:xfrm>
                    <a:prstGeom prst="rect">
                      <a:avLst/>
                    </a:prstGeom>
                    <a:noFill/>
                    <a:ln>
                      <a:noFill/>
                    </a:ln>
                  </pic:spPr>
                </pic:pic>
              </a:graphicData>
            </a:graphic>
          </wp:inline>
        </w:drawing>
      </w:r>
    </w:p>
    <w:p w14:paraId="0F884389" w14:textId="519C8B7E" w:rsidR="005A7245" w:rsidRDefault="005A7245" w:rsidP="005A7245">
      <w:pPr>
        <w:spacing w:before="240" w:after="120" w:line="480" w:lineRule="auto"/>
        <w:rPr>
          <w:rFonts w:ascii="Arial" w:hAnsi="Arial" w:cs="Arial"/>
        </w:rPr>
      </w:pPr>
      <w:r>
        <w:rPr>
          <w:noProof/>
          <w:lang w:val="hr-HR" w:eastAsia="hr-HR"/>
        </w:rPr>
        <w:t xml:space="preserve">Detailed explained in </w:t>
      </w:r>
      <w:hyperlink w:anchor="_5.2._UC_POS_18" w:history="1">
        <w:r w:rsidR="00521C36" w:rsidRPr="00521C36">
          <w:rPr>
            <w:rStyle w:val="Hyperlink"/>
            <w:noProof/>
            <w:lang w:val="hr-HR" w:eastAsia="hr-HR"/>
          </w:rPr>
          <w:t xml:space="preserve">POS </w:t>
        </w:r>
        <w:r w:rsidRPr="00521C36">
          <w:rPr>
            <w:rStyle w:val="Hyperlink"/>
            <w:noProof/>
            <w:lang w:val="hr-HR" w:eastAsia="hr-HR"/>
          </w:rPr>
          <w:t>UC</w:t>
        </w:r>
        <w:r w:rsidR="00521C36" w:rsidRPr="00521C36">
          <w:rPr>
            <w:rStyle w:val="Hyperlink"/>
            <w:noProof/>
            <w:lang w:val="hr-HR" w:eastAsia="hr-HR"/>
          </w:rPr>
          <w:t xml:space="preserve"> 044</w:t>
        </w:r>
      </w:hyperlink>
      <w:r w:rsidR="00521C36">
        <w:rPr>
          <w:noProof/>
          <w:lang w:val="hr-HR" w:eastAsia="hr-HR"/>
        </w:rPr>
        <w:t>.</w:t>
      </w:r>
    </w:p>
    <w:p w14:paraId="79939F94" w14:textId="77777777" w:rsidR="005A7245" w:rsidRDefault="005A7245" w:rsidP="005A7245">
      <w:pPr>
        <w:spacing w:before="240" w:after="120"/>
        <w:rPr>
          <w:noProof/>
          <w:lang w:val="hr-HR" w:eastAsia="hr-HR"/>
        </w:rPr>
      </w:pPr>
      <w:r>
        <w:rPr>
          <w:noProof/>
          <w:lang w:val="hr-HR" w:eastAsia="hr-HR"/>
        </w:rPr>
        <w:t>6) Payment definition:</w:t>
      </w:r>
    </w:p>
    <w:p w14:paraId="2F5DF58A" w14:textId="71E36B94" w:rsidR="005A7245" w:rsidRDefault="005A7245" w:rsidP="005A7245">
      <w:pPr>
        <w:spacing w:before="240" w:after="120"/>
        <w:rPr>
          <w:rFonts w:ascii="Arial" w:hAnsi="Arial" w:cs="Arial"/>
        </w:rPr>
      </w:pPr>
      <w:r>
        <w:rPr>
          <w:rFonts w:ascii="Arial" w:hAnsi="Arial" w:cs="Arial"/>
          <w:noProof/>
          <w:lang w:val="sk-SK" w:eastAsia="sk-SK"/>
        </w:rPr>
        <w:drawing>
          <wp:inline distT="0" distB="0" distL="0" distR="0" wp14:anchorId="54E2C9D4" wp14:editId="0EDA906D">
            <wp:extent cx="6400800" cy="14630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p>
    <w:p w14:paraId="42A183E0" w14:textId="4DCE468B" w:rsidR="005A7245" w:rsidRDefault="005A7245" w:rsidP="005A7245">
      <w:pPr>
        <w:spacing w:before="240" w:after="120" w:line="480" w:lineRule="auto"/>
        <w:rPr>
          <w:rFonts w:ascii="Arial" w:hAnsi="Arial" w:cs="Arial"/>
        </w:rPr>
      </w:pPr>
      <w:r>
        <w:rPr>
          <w:noProof/>
          <w:lang w:val="hr-HR" w:eastAsia="hr-HR"/>
        </w:rPr>
        <w:t xml:space="preserve">Detailed explained in </w:t>
      </w:r>
      <w:hyperlink w:anchor="_5.2._UC_POS_3" w:history="1">
        <w:r w:rsidRPr="00521C36">
          <w:rPr>
            <w:rStyle w:val="Hyperlink"/>
            <w:noProof/>
            <w:lang w:val="hr-HR" w:eastAsia="hr-HR"/>
          </w:rPr>
          <w:t>UC</w:t>
        </w:r>
        <w:r w:rsidR="00521C36" w:rsidRPr="00521C36">
          <w:rPr>
            <w:rStyle w:val="Hyperlink"/>
            <w:noProof/>
            <w:lang w:val="hr-HR" w:eastAsia="hr-HR"/>
          </w:rPr>
          <w:t xml:space="preserve"> POS 014</w:t>
        </w:r>
      </w:hyperlink>
      <w:r w:rsidR="00521C36">
        <w:rPr>
          <w:noProof/>
          <w:lang w:val="hr-HR" w:eastAsia="hr-HR"/>
        </w:rPr>
        <w:t>.</w:t>
      </w:r>
    </w:p>
    <w:p w14:paraId="2CDBCCD0" w14:textId="77777777" w:rsidR="005A7245" w:rsidRDefault="005A7245" w:rsidP="005A7245">
      <w:pPr>
        <w:spacing w:before="240" w:after="120"/>
        <w:rPr>
          <w:rFonts w:ascii="Arial" w:hAnsi="Arial" w:cs="Arial"/>
        </w:rPr>
      </w:pPr>
      <w:r>
        <w:rPr>
          <w:rFonts w:ascii="Arial" w:hAnsi="Arial" w:cs="Arial"/>
        </w:rPr>
        <w:lastRenderedPageBreak/>
        <w:t>7) Statement definitions</w:t>
      </w:r>
    </w:p>
    <w:p w14:paraId="074D22AE" w14:textId="3983E9EA" w:rsidR="005A7245" w:rsidRDefault="005A7245" w:rsidP="005A7245">
      <w:pPr>
        <w:spacing w:before="240" w:after="120"/>
        <w:rPr>
          <w:rFonts w:ascii="Arial" w:hAnsi="Arial" w:cs="Arial"/>
        </w:rPr>
      </w:pPr>
      <w:r>
        <w:rPr>
          <w:rFonts w:ascii="Arial" w:hAnsi="Arial" w:cs="Arial"/>
          <w:noProof/>
          <w:lang w:val="sk-SK" w:eastAsia="sk-SK"/>
        </w:rPr>
        <w:drawing>
          <wp:inline distT="0" distB="0" distL="0" distR="0" wp14:anchorId="1B65A967" wp14:editId="675B6D7B">
            <wp:extent cx="6305550" cy="1463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05550" cy="1463040"/>
                    </a:xfrm>
                    <a:prstGeom prst="rect">
                      <a:avLst/>
                    </a:prstGeom>
                    <a:noFill/>
                    <a:ln>
                      <a:noFill/>
                    </a:ln>
                  </pic:spPr>
                </pic:pic>
              </a:graphicData>
            </a:graphic>
          </wp:inline>
        </w:drawing>
      </w:r>
    </w:p>
    <w:p w14:paraId="35381BE4" w14:textId="369CDFAA" w:rsidR="005A7245" w:rsidRDefault="005A7245" w:rsidP="005A7245">
      <w:pPr>
        <w:spacing w:before="240" w:after="120" w:line="480" w:lineRule="auto"/>
        <w:rPr>
          <w:rFonts w:ascii="Arial" w:hAnsi="Arial" w:cs="Arial"/>
        </w:rPr>
      </w:pPr>
      <w:r>
        <w:rPr>
          <w:noProof/>
          <w:lang w:val="hr-HR" w:eastAsia="hr-HR"/>
        </w:rPr>
        <w:t xml:space="preserve">Detailed explained in </w:t>
      </w:r>
      <w:hyperlink w:anchor="_5.2._UC_POS_19" w:history="1">
        <w:r w:rsidRPr="00521C36">
          <w:rPr>
            <w:rStyle w:val="Hyperlink"/>
            <w:noProof/>
            <w:lang w:val="hr-HR" w:eastAsia="hr-HR"/>
          </w:rPr>
          <w:t>UC</w:t>
        </w:r>
        <w:r w:rsidR="00521C36" w:rsidRPr="00521C36">
          <w:rPr>
            <w:rStyle w:val="Hyperlink"/>
            <w:noProof/>
            <w:lang w:val="hr-HR" w:eastAsia="hr-HR"/>
          </w:rPr>
          <w:t xml:space="preserve"> POS 009</w:t>
        </w:r>
      </w:hyperlink>
      <w:r w:rsidR="00521C36">
        <w:rPr>
          <w:noProof/>
          <w:lang w:val="hr-HR" w:eastAsia="hr-HR"/>
        </w:rPr>
        <w:t>.</w:t>
      </w:r>
    </w:p>
    <w:p w14:paraId="4492D9E3" w14:textId="77777777" w:rsidR="005A7245" w:rsidRDefault="005A7245" w:rsidP="005A7245">
      <w:pPr>
        <w:spacing w:before="120" w:after="160"/>
        <w:jc w:val="both"/>
        <w:rPr>
          <w:rFonts w:ascii="Arial" w:hAnsi="Arial" w:cs="Arial"/>
        </w:rPr>
      </w:pPr>
    </w:p>
    <w:p w14:paraId="50BDAE0F" w14:textId="77777777" w:rsidR="005A7245" w:rsidRDefault="005A7245" w:rsidP="005A7245">
      <w:pPr>
        <w:spacing w:before="240" w:after="120"/>
        <w:rPr>
          <w:rFonts w:ascii="Arial" w:hAnsi="Arial" w:cs="Arial"/>
        </w:rPr>
      </w:pPr>
      <w:r>
        <w:rPr>
          <w:rFonts w:ascii="Arial" w:hAnsi="Arial" w:cs="Arial"/>
        </w:rPr>
        <w:t xml:space="preserve">You can also add new terminal by click on </w:t>
      </w:r>
      <w:r>
        <w:rPr>
          <w:rFonts w:ascii="Arial" w:hAnsi="Arial" w:cs="Arial"/>
          <w:color w:val="FFFFFF" w:themeColor="background1"/>
          <w:highlight w:val="blue"/>
        </w:rPr>
        <w:t>Add terminals</w:t>
      </w:r>
      <w:r>
        <w:rPr>
          <w:rFonts w:ascii="Arial" w:hAnsi="Arial" w:cs="Arial"/>
          <w:color w:val="FFFFFF" w:themeColor="background1"/>
        </w:rPr>
        <w:t xml:space="preserve"> </w:t>
      </w:r>
      <w:r>
        <w:rPr>
          <w:rFonts w:ascii="Arial" w:hAnsi="Arial" w:cs="Arial"/>
        </w:rPr>
        <w:t>button.</w:t>
      </w:r>
    </w:p>
    <w:p w14:paraId="17CB5210" w14:textId="77777777" w:rsidR="005A7245" w:rsidRDefault="005A7245" w:rsidP="005A7245">
      <w:pPr>
        <w:autoSpaceDE w:val="0"/>
        <w:autoSpaceDN w:val="0"/>
        <w:adjustRightInd w:val="0"/>
        <w:spacing w:line="288" w:lineRule="auto"/>
        <w:rPr>
          <w:rFonts w:ascii="Arial" w:hAnsi="Arial" w:cs="Arial"/>
          <w:bCs/>
          <w:color w:val="000000"/>
          <w:sz w:val="20"/>
          <w:szCs w:val="20"/>
          <w:lang w:val="hr-HR"/>
        </w:rPr>
      </w:pPr>
    </w:p>
    <w:p w14:paraId="6E17F6C4" w14:textId="77777777" w:rsidR="005A7245" w:rsidRDefault="005A7245" w:rsidP="005A7245">
      <w:pPr>
        <w:rPr>
          <w:b/>
        </w:rPr>
      </w:pPr>
      <w:r>
        <w:rPr>
          <w:b/>
        </w:rPr>
        <w:t xml:space="preserve">Business &amp; system rules </w:t>
      </w:r>
    </w:p>
    <w:p w14:paraId="2862BDEF" w14:textId="77777777" w:rsidR="005A7245" w:rsidRDefault="005A7245" w:rsidP="005A7245">
      <w:pPr>
        <w:pStyle w:val="NormalWeb"/>
        <w:numPr>
          <w:ilvl w:val="0"/>
          <w:numId w:val="103"/>
        </w:numPr>
        <w:rPr>
          <w:rFonts w:ascii="Arial" w:hAnsi="Arial" w:cs="Arial"/>
        </w:rPr>
      </w:pPr>
      <w:r>
        <w:rPr>
          <w:rFonts w:ascii="Arial" w:hAnsi="Arial" w:cs="Arial"/>
        </w:rPr>
        <w:t>active terminal should have at least one active product,</w:t>
      </w:r>
    </w:p>
    <w:p w14:paraId="6F1D2FB2"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rPr>
          <w:rFonts w:ascii="Arial" w:hAnsi="Arial" w:cs="Arial"/>
        </w:rPr>
        <w:t xml:space="preserve">new added terminal will have </w:t>
      </w:r>
      <w:r>
        <w:rPr>
          <w:rFonts w:ascii="Arial" w:hAnsi="Arial" w:cs="Arial"/>
          <w:i/>
        </w:rPr>
        <w:t>Sent to installation</w:t>
      </w:r>
      <w:r>
        <w:rPr>
          <w:rFonts w:ascii="Arial" w:hAnsi="Arial" w:cs="Arial"/>
        </w:rPr>
        <w:t xml:space="preserve"> status and will be activate manually from the user side (</w:t>
      </w:r>
      <w:r>
        <w:rPr>
          <w:rFonts w:ascii="Arial" w:hAnsi="Arial" w:cs="Arial"/>
          <w:i/>
        </w:rPr>
        <w:t>Change status</w:t>
      </w:r>
      <w:r>
        <w:rPr>
          <w:rFonts w:ascii="Arial" w:hAnsi="Arial" w:cs="Arial"/>
        </w:rPr>
        <w:t xml:space="preserve"> option),</w:t>
      </w:r>
    </w:p>
    <w:p w14:paraId="4DBBB081"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rPr>
          <w:rFonts w:ascii="Arial" w:hAnsi="Arial" w:cs="Arial"/>
        </w:rPr>
        <w:t>s</w:t>
      </w:r>
      <w:r>
        <w:t xml:space="preserve">et of products defined on terminal level is subset of products defined on retailer level, </w:t>
      </w:r>
    </w:p>
    <w:p w14:paraId="346F33FC"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t xml:space="preserve">e-Commerce terminals are type ‘3’ in </w:t>
      </w:r>
      <w:proofErr w:type="spellStart"/>
      <w:r>
        <w:t>eXact</w:t>
      </w:r>
      <w:proofErr w:type="spellEnd"/>
      <w:r>
        <w:t xml:space="preserve"> system,</w:t>
      </w:r>
    </w:p>
    <w:p w14:paraId="292A0C56"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t xml:space="preserve">new terminal won’t be propagated automatically to the </w:t>
      </w:r>
      <w:proofErr w:type="spellStart"/>
      <w:r>
        <w:t>authorisation</w:t>
      </w:r>
      <w:proofErr w:type="spellEnd"/>
      <w:r>
        <w:t xml:space="preserve"> system</w:t>
      </w:r>
    </w:p>
    <w:p w14:paraId="4D280526" w14:textId="77777777" w:rsidR="005A7245" w:rsidRDefault="005A7245" w:rsidP="005A7245">
      <w:pPr>
        <w:pStyle w:val="ListParagraph"/>
        <w:numPr>
          <w:ilvl w:val="0"/>
          <w:numId w:val="104"/>
        </w:numPr>
        <w:spacing w:after="40" w:line="256" w:lineRule="auto"/>
        <w:ind w:left="1440"/>
        <w:contextualSpacing/>
        <w:jc w:val="both"/>
        <w:rPr>
          <w:rFonts w:ascii="Arial" w:hAnsi="Arial" w:cs="Arial"/>
        </w:rPr>
      </w:pPr>
      <w:r>
        <w:t>if retailer Participant is Top-up ATM - New terminal button will not be visible</w:t>
      </w:r>
    </w:p>
    <w:p w14:paraId="135A6EB4" w14:textId="77777777" w:rsidR="005A7245" w:rsidRDefault="005A7245" w:rsidP="005A7245">
      <w:pPr>
        <w:spacing w:after="40" w:line="256" w:lineRule="auto"/>
        <w:contextualSpacing/>
        <w:jc w:val="both"/>
        <w:rPr>
          <w:rFonts w:ascii="Arial" w:hAnsi="Arial" w:cs="Arial"/>
        </w:rPr>
      </w:pPr>
    </w:p>
    <w:p w14:paraId="1518F2C9" w14:textId="77777777" w:rsidR="005A7245" w:rsidRDefault="005A7245" w:rsidP="005A7245">
      <w:pPr>
        <w:pStyle w:val="NormalWeb"/>
        <w:spacing w:line="240" w:lineRule="auto"/>
        <w:rPr>
          <w:rFonts w:ascii="Arial" w:hAnsi="Arial" w:cs="Arial"/>
          <w:color w:val="000000"/>
        </w:rPr>
      </w:pPr>
    </w:p>
    <w:p w14:paraId="7926D179" w14:textId="30798F43" w:rsidR="005A7245" w:rsidRDefault="00425120" w:rsidP="005A7245">
      <w:pPr>
        <w:autoSpaceDE w:val="0"/>
        <w:autoSpaceDN w:val="0"/>
        <w:spacing w:line="288" w:lineRule="auto"/>
        <w:rPr>
          <w:rFonts w:ascii="Arial" w:hAnsi="Arial" w:cs="Arial"/>
          <w:u w:val="single"/>
        </w:rPr>
      </w:pPr>
      <w:proofErr w:type="spellStart"/>
      <w:r w:rsidRPr="00530061">
        <w:rPr>
          <w:rFonts w:ascii="Arial" w:hAnsi="Arial" w:cs="Arial"/>
          <w:u w:val="single"/>
        </w:rPr>
        <w:t>NestPay</w:t>
      </w:r>
      <w:proofErr w:type="spellEnd"/>
      <w:r w:rsidRPr="00530061">
        <w:rPr>
          <w:rFonts w:ascii="Arial" w:hAnsi="Arial" w:cs="Arial"/>
          <w:u w:val="single"/>
        </w:rPr>
        <w:t xml:space="preserve"> </w:t>
      </w:r>
      <w:r w:rsidR="005A7245">
        <w:rPr>
          <w:rFonts w:ascii="Arial" w:hAnsi="Arial" w:cs="Arial"/>
          <w:u w:val="single"/>
        </w:rPr>
        <w:t>data:</w:t>
      </w:r>
    </w:p>
    <w:p w14:paraId="613F0198" w14:textId="77777777" w:rsidR="005A7245" w:rsidRDefault="005A7245" w:rsidP="005A7245">
      <w:pPr>
        <w:autoSpaceDE w:val="0"/>
        <w:autoSpaceDN w:val="0"/>
        <w:spacing w:line="288" w:lineRule="auto"/>
        <w:rPr>
          <w:b/>
          <w:bCs/>
          <w:color w:val="000000"/>
          <w:sz w:val="18"/>
          <w:szCs w:val="18"/>
        </w:rPr>
      </w:pPr>
    </w:p>
    <w:p w14:paraId="47B17AA2" w14:textId="77777777" w:rsidR="005A7245" w:rsidRDefault="005A7245" w:rsidP="005A7245">
      <w:pPr>
        <w:autoSpaceDE w:val="0"/>
        <w:autoSpaceDN w:val="0"/>
        <w:spacing w:line="288" w:lineRule="auto"/>
        <w:rPr>
          <w:rFonts w:ascii="Arial" w:hAnsi="Arial" w:cs="Arial"/>
          <w:i/>
        </w:rPr>
      </w:pPr>
      <w:r>
        <w:rPr>
          <w:rFonts w:ascii="Arial" w:hAnsi="Arial" w:cs="Arial"/>
          <w:i/>
        </w:rPr>
        <w:t xml:space="preserve">Static IP - </w:t>
      </w:r>
      <w:r>
        <w:rPr>
          <w:rFonts w:ascii="Arial" w:hAnsi="Arial" w:cs="Arial"/>
        </w:rPr>
        <w:t>optional field</w:t>
      </w:r>
    </w:p>
    <w:p w14:paraId="7EBA7D1A" w14:textId="77777777" w:rsidR="005A7245" w:rsidRDefault="005A7245" w:rsidP="005A7245">
      <w:pPr>
        <w:autoSpaceDE w:val="0"/>
        <w:autoSpaceDN w:val="0"/>
        <w:spacing w:line="288" w:lineRule="auto"/>
        <w:rPr>
          <w:rFonts w:ascii="Arial" w:hAnsi="Arial" w:cs="Arial"/>
          <w:i/>
        </w:rPr>
      </w:pPr>
      <w:r>
        <w:rPr>
          <w:rFonts w:ascii="Arial" w:hAnsi="Arial" w:cs="Arial"/>
          <w:i/>
        </w:rPr>
        <w:t xml:space="preserve">Pilot Start Date - </w:t>
      </w:r>
      <w:r>
        <w:rPr>
          <w:rFonts w:ascii="Arial" w:hAnsi="Arial" w:cs="Arial"/>
        </w:rPr>
        <w:t>optional field</w:t>
      </w:r>
    </w:p>
    <w:p w14:paraId="535E4FFF" w14:textId="77777777" w:rsidR="005A7245" w:rsidRDefault="005A7245" w:rsidP="005A7245">
      <w:pPr>
        <w:autoSpaceDE w:val="0"/>
        <w:autoSpaceDN w:val="0"/>
        <w:spacing w:line="288" w:lineRule="auto"/>
        <w:rPr>
          <w:rFonts w:ascii="Arial" w:hAnsi="Arial" w:cs="Arial"/>
          <w:i/>
        </w:rPr>
      </w:pPr>
      <w:r>
        <w:rPr>
          <w:rFonts w:ascii="Arial" w:hAnsi="Arial" w:cs="Arial"/>
          <w:i/>
        </w:rPr>
        <w:t xml:space="preserve">Go live date - </w:t>
      </w:r>
      <w:r>
        <w:rPr>
          <w:rFonts w:ascii="Arial" w:hAnsi="Arial" w:cs="Arial"/>
        </w:rPr>
        <w:t>optional field</w:t>
      </w:r>
    </w:p>
    <w:p w14:paraId="642FC5B9" w14:textId="77777777" w:rsidR="005A7245" w:rsidRDefault="005A7245" w:rsidP="005A7245">
      <w:pPr>
        <w:autoSpaceDE w:val="0"/>
        <w:autoSpaceDN w:val="0"/>
        <w:spacing w:line="288" w:lineRule="auto"/>
        <w:rPr>
          <w:rFonts w:ascii="Arial" w:hAnsi="Arial" w:cs="Arial"/>
          <w:i/>
        </w:rPr>
      </w:pPr>
      <w:r>
        <w:rPr>
          <w:rFonts w:ascii="Arial" w:hAnsi="Arial" w:cs="Arial"/>
          <w:i/>
        </w:rPr>
        <w:t xml:space="preserve">Username - </w:t>
      </w:r>
      <w:r>
        <w:rPr>
          <w:rFonts w:ascii="Arial" w:hAnsi="Arial" w:cs="Arial"/>
        </w:rPr>
        <w:t>optional field</w:t>
      </w:r>
    </w:p>
    <w:p w14:paraId="17C12D1D" w14:textId="77777777" w:rsidR="005A7245" w:rsidRDefault="005A7245" w:rsidP="005A7245">
      <w:pPr>
        <w:autoSpaceDE w:val="0"/>
        <w:autoSpaceDN w:val="0"/>
        <w:spacing w:line="288" w:lineRule="auto"/>
        <w:rPr>
          <w:rFonts w:ascii="Arial" w:hAnsi="Arial" w:cs="Arial"/>
          <w:i/>
        </w:rPr>
      </w:pPr>
      <w:r>
        <w:rPr>
          <w:rFonts w:ascii="Arial" w:hAnsi="Arial" w:cs="Arial"/>
          <w:i/>
        </w:rPr>
        <w:t xml:space="preserve">Password - </w:t>
      </w:r>
      <w:r>
        <w:rPr>
          <w:rFonts w:ascii="Arial" w:hAnsi="Arial" w:cs="Arial"/>
        </w:rPr>
        <w:t>optional field</w:t>
      </w:r>
    </w:p>
    <w:p w14:paraId="68EC8261" w14:textId="77777777" w:rsidR="005A7245" w:rsidRDefault="005A7245" w:rsidP="005A7245">
      <w:pPr>
        <w:autoSpaceDE w:val="0"/>
        <w:autoSpaceDN w:val="0"/>
        <w:spacing w:line="288" w:lineRule="auto"/>
        <w:rPr>
          <w:rFonts w:ascii="Arial" w:hAnsi="Arial" w:cs="Arial"/>
          <w:i/>
        </w:rPr>
      </w:pPr>
      <w:proofErr w:type="spellStart"/>
      <w:proofErr w:type="gramStart"/>
      <w:r>
        <w:rPr>
          <w:rFonts w:ascii="Arial" w:hAnsi="Arial" w:cs="Arial"/>
          <w:i/>
        </w:rPr>
        <w:t>Url</w:t>
      </w:r>
      <w:proofErr w:type="spellEnd"/>
      <w:proofErr w:type="gramEnd"/>
      <w:r>
        <w:rPr>
          <w:rFonts w:ascii="Arial" w:hAnsi="Arial" w:cs="Arial"/>
          <w:i/>
        </w:rPr>
        <w:t xml:space="preserve"> - </w:t>
      </w:r>
      <w:r>
        <w:rPr>
          <w:rFonts w:ascii="Arial" w:hAnsi="Arial" w:cs="Arial"/>
        </w:rPr>
        <w:t>optional field</w:t>
      </w:r>
    </w:p>
    <w:p w14:paraId="5452C311" w14:textId="77777777" w:rsidR="005A7245" w:rsidRDefault="005A7245" w:rsidP="005A7245">
      <w:pPr>
        <w:autoSpaceDE w:val="0"/>
        <w:autoSpaceDN w:val="0"/>
        <w:spacing w:line="288" w:lineRule="auto"/>
        <w:rPr>
          <w:rFonts w:ascii="Arial" w:hAnsi="Arial" w:cs="Arial"/>
          <w:i/>
        </w:rPr>
      </w:pPr>
      <w:r>
        <w:rPr>
          <w:rFonts w:ascii="Arial" w:hAnsi="Arial" w:cs="Arial"/>
          <w:i/>
        </w:rPr>
        <w:t xml:space="preserve">Store Type - </w:t>
      </w:r>
      <w:r>
        <w:rPr>
          <w:rFonts w:ascii="Arial" w:hAnsi="Arial" w:cs="Arial"/>
        </w:rPr>
        <w:t>3D_pay_hosting</w:t>
      </w:r>
    </w:p>
    <w:p w14:paraId="06123860" w14:textId="77777777" w:rsidR="005A7245" w:rsidRDefault="005A7245" w:rsidP="005A7245">
      <w:pPr>
        <w:autoSpaceDE w:val="0"/>
        <w:autoSpaceDN w:val="0"/>
        <w:spacing w:line="288" w:lineRule="auto"/>
        <w:rPr>
          <w:b/>
          <w:bCs/>
          <w:color w:val="000000"/>
          <w:sz w:val="18"/>
          <w:szCs w:val="18"/>
        </w:rPr>
      </w:pPr>
    </w:p>
    <w:p w14:paraId="04095C26" w14:textId="77777777" w:rsidR="005A7245" w:rsidRDefault="005A7245" w:rsidP="005A7245">
      <w:pPr>
        <w:autoSpaceDE w:val="0"/>
        <w:autoSpaceDN w:val="0"/>
        <w:spacing w:line="288" w:lineRule="auto"/>
        <w:rPr>
          <w:b/>
          <w:bCs/>
          <w:color w:val="000000"/>
          <w:sz w:val="18"/>
          <w:szCs w:val="18"/>
        </w:rPr>
      </w:pPr>
    </w:p>
    <w:p w14:paraId="48666476" w14:textId="08ECEFAE" w:rsidR="00425120" w:rsidRDefault="00425120" w:rsidP="0025358A">
      <w:pPr>
        <w:spacing w:after="40" w:line="259" w:lineRule="auto"/>
        <w:contextualSpacing/>
        <w:jc w:val="both"/>
        <w:rPr>
          <w:rFonts w:ascii="Arial" w:hAnsi="Arial" w:cs="Arial"/>
        </w:rPr>
      </w:pPr>
    </w:p>
    <w:p w14:paraId="04B3AE85" w14:textId="6842B89F" w:rsidR="00425120" w:rsidRDefault="00425120" w:rsidP="0025358A">
      <w:pPr>
        <w:spacing w:after="40" w:line="259" w:lineRule="auto"/>
        <w:contextualSpacing/>
        <w:jc w:val="both"/>
        <w:rPr>
          <w:rFonts w:ascii="Arial" w:hAnsi="Arial" w:cs="Arial"/>
        </w:rPr>
      </w:pPr>
    </w:p>
    <w:p w14:paraId="62B1A944" w14:textId="77777777" w:rsidR="00425120" w:rsidRDefault="00425120" w:rsidP="0025358A">
      <w:pPr>
        <w:spacing w:after="40" w:line="259" w:lineRule="auto"/>
        <w:contextualSpacing/>
        <w:jc w:val="both"/>
        <w:rPr>
          <w:rFonts w:ascii="Arial" w:hAnsi="Arial" w:cs="Arial"/>
        </w:rPr>
      </w:pPr>
    </w:p>
    <w:p w14:paraId="3B0FE55D" w14:textId="25DB3B0E" w:rsidR="008D1036" w:rsidRDefault="008D1036" w:rsidP="00947446">
      <w:pPr>
        <w:autoSpaceDE w:val="0"/>
        <w:autoSpaceDN w:val="0"/>
        <w:spacing w:line="288" w:lineRule="auto"/>
        <w:rPr>
          <w:b/>
          <w:bCs/>
          <w:color w:val="000000"/>
          <w:sz w:val="18"/>
          <w:szCs w:val="18"/>
        </w:rPr>
      </w:pPr>
      <w:bookmarkStart w:id="2066" w:name="_5.2._UC_POS_5"/>
      <w:bookmarkEnd w:id="2066"/>
    </w:p>
    <w:p w14:paraId="66755316" w14:textId="2ED3F579" w:rsidR="00166808" w:rsidRDefault="00166808" w:rsidP="00947446">
      <w:pPr>
        <w:autoSpaceDE w:val="0"/>
        <w:autoSpaceDN w:val="0"/>
        <w:spacing w:line="288" w:lineRule="auto"/>
        <w:rPr>
          <w:b/>
          <w:bCs/>
          <w:color w:val="000000"/>
          <w:sz w:val="18"/>
          <w:szCs w:val="18"/>
        </w:rPr>
      </w:pPr>
    </w:p>
    <w:p w14:paraId="147CDE87" w14:textId="3AC48DBD" w:rsidR="00521C36" w:rsidRDefault="00521C36" w:rsidP="00947446">
      <w:pPr>
        <w:autoSpaceDE w:val="0"/>
        <w:autoSpaceDN w:val="0"/>
        <w:spacing w:line="288" w:lineRule="auto"/>
        <w:rPr>
          <w:b/>
          <w:bCs/>
          <w:color w:val="000000"/>
          <w:sz w:val="18"/>
          <w:szCs w:val="18"/>
        </w:rPr>
      </w:pPr>
    </w:p>
    <w:p w14:paraId="217E6F18" w14:textId="77777777" w:rsidR="00521C36" w:rsidRDefault="00521C36" w:rsidP="00947446">
      <w:pPr>
        <w:autoSpaceDE w:val="0"/>
        <w:autoSpaceDN w:val="0"/>
        <w:spacing w:line="288" w:lineRule="auto"/>
        <w:rPr>
          <w:b/>
          <w:bCs/>
          <w:color w:val="000000"/>
          <w:sz w:val="18"/>
          <w:szCs w:val="18"/>
        </w:rPr>
      </w:pPr>
    </w:p>
    <w:p w14:paraId="1C6C2B13" w14:textId="7F7053D7" w:rsidR="003F1168" w:rsidRPr="006B7F61" w:rsidRDefault="003F1168" w:rsidP="003F1168">
      <w:pPr>
        <w:pStyle w:val="Heading1"/>
        <w:rPr>
          <w:color w:val="auto"/>
          <w:sz w:val="24"/>
          <w:szCs w:val="24"/>
        </w:rPr>
      </w:pPr>
      <w:bookmarkStart w:id="2067" w:name="_5.2._UC_POS_11"/>
      <w:bookmarkStart w:id="2068" w:name="_Toc504106236"/>
      <w:bookmarkStart w:id="2069" w:name="_Toc506563220"/>
      <w:bookmarkEnd w:id="2067"/>
      <w:r>
        <w:rPr>
          <w:color w:val="auto"/>
          <w:sz w:val="24"/>
          <w:szCs w:val="24"/>
        </w:rPr>
        <w:lastRenderedPageBreak/>
        <w:t xml:space="preserve">5.2. </w:t>
      </w:r>
      <w:r w:rsidRPr="006B7F61">
        <w:rPr>
          <w:color w:val="auto"/>
          <w:sz w:val="24"/>
          <w:szCs w:val="24"/>
        </w:rPr>
        <w:t>UC POS</w:t>
      </w:r>
      <w:r>
        <w:rPr>
          <w:color w:val="auto"/>
          <w:sz w:val="24"/>
          <w:szCs w:val="24"/>
        </w:rPr>
        <w:t xml:space="preserve"> </w:t>
      </w:r>
      <w:r w:rsidRPr="006B7F61">
        <w:rPr>
          <w:color w:val="auto"/>
          <w:sz w:val="24"/>
          <w:szCs w:val="24"/>
        </w:rPr>
        <w:t>0</w:t>
      </w:r>
      <w:r>
        <w:rPr>
          <w:color w:val="auto"/>
          <w:sz w:val="24"/>
          <w:szCs w:val="24"/>
        </w:rPr>
        <w:t>3</w:t>
      </w:r>
      <w:r w:rsidR="002C1558">
        <w:rPr>
          <w:color w:val="auto"/>
          <w:sz w:val="24"/>
          <w:szCs w:val="24"/>
        </w:rPr>
        <w:t>6</w:t>
      </w:r>
      <w:r>
        <w:rPr>
          <w:color w:val="auto"/>
          <w:sz w:val="24"/>
          <w:szCs w:val="24"/>
        </w:rPr>
        <w:t>: Update t</w:t>
      </w:r>
      <w:r w:rsidRPr="006B7F61">
        <w:rPr>
          <w:color w:val="auto"/>
          <w:sz w:val="24"/>
          <w:szCs w:val="24"/>
        </w:rPr>
        <w:t>erminal</w:t>
      </w:r>
      <w:bookmarkEnd w:id="2068"/>
      <w:bookmarkEnd w:id="2069"/>
    </w:p>
    <w:p w14:paraId="7CBD3065" w14:textId="77777777" w:rsidR="003F1168" w:rsidRDefault="003F1168" w:rsidP="003F1168"/>
    <w:p w14:paraId="00F69140" w14:textId="77777777" w:rsidR="003F1168" w:rsidRPr="00FB52CE" w:rsidRDefault="003F1168" w:rsidP="003F1168">
      <w:pPr>
        <w:rPr>
          <w:rFonts w:ascii="Arial" w:hAnsi="Arial" w:cs="Arial"/>
        </w:rPr>
      </w:pPr>
      <w:r>
        <w:rPr>
          <w:rFonts w:ascii="Arial" w:hAnsi="Arial" w:cs="Arial"/>
        </w:rPr>
        <w:t>This is option for update terminal data in web application.</w:t>
      </w:r>
    </w:p>
    <w:p w14:paraId="0E2EEFC9" w14:textId="77777777" w:rsidR="003F1168" w:rsidRPr="00FB52CE" w:rsidRDefault="003F1168" w:rsidP="003F1168">
      <w:pPr>
        <w:pStyle w:val="Arial12Bold"/>
        <w:spacing w:before="240" w:after="120"/>
        <w:rPr>
          <w:rFonts w:cs="Arial"/>
        </w:rPr>
      </w:pPr>
      <w:r w:rsidRPr="00FB52CE">
        <w:rPr>
          <w:rFonts w:cs="Arial"/>
        </w:rPr>
        <w:t xml:space="preserve">Preconditions </w:t>
      </w:r>
    </w:p>
    <w:p w14:paraId="39B1B9F4" w14:textId="77777777" w:rsidR="003F1168" w:rsidRDefault="003F1168" w:rsidP="003F1168">
      <w:pPr>
        <w:pStyle w:val="ListParagraph"/>
        <w:numPr>
          <w:ilvl w:val="0"/>
          <w:numId w:val="25"/>
        </w:numPr>
        <w:ind w:left="1151" w:hanging="357"/>
        <w:jc w:val="both"/>
      </w:pPr>
      <w:proofErr w:type="gramStart"/>
      <w:r>
        <w:rPr>
          <w:rFonts w:ascii="Arial" w:hAnsi="Arial" w:cs="Arial"/>
        </w:rPr>
        <w:t>t</w:t>
      </w:r>
      <w:r w:rsidRPr="00FA324C">
        <w:rPr>
          <w:rFonts w:ascii="Arial" w:hAnsi="Arial" w:cs="Arial"/>
        </w:rPr>
        <w:t>erminal</w:t>
      </w:r>
      <w:proofErr w:type="gramEnd"/>
      <w:r w:rsidRPr="00FA324C">
        <w:rPr>
          <w:rFonts w:ascii="Arial" w:hAnsi="Arial" w:cs="Arial"/>
        </w:rPr>
        <w:t xml:space="preserve"> must exist in the system</w:t>
      </w:r>
      <w:r>
        <w:rPr>
          <w:rFonts w:ascii="Arial" w:hAnsi="Arial" w:cs="Arial"/>
        </w:rPr>
        <w:t xml:space="preserve"> and be active.</w:t>
      </w:r>
      <w:r w:rsidRPr="00FA324C">
        <w:rPr>
          <w:rFonts w:ascii="Arial" w:hAnsi="Arial" w:cs="Arial"/>
        </w:rPr>
        <w:t xml:space="preserve">   </w:t>
      </w:r>
    </w:p>
    <w:p w14:paraId="72379300" w14:textId="77777777" w:rsidR="003F1168" w:rsidRPr="00232FD9" w:rsidRDefault="003F1168" w:rsidP="003F1168"/>
    <w:p w14:paraId="590F68ED" w14:textId="77777777" w:rsidR="003F1168" w:rsidRPr="008D6C50" w:rsidRDefault="003F1168" w:rsidP="003F1168">
      <w:pPr>
        <w:rPr>
          <w:b/>
        </w:rPr>
      </w:pPr>
      <w:r w:rsidRPr="008D6C50">
        <w:rPr>
          <w:b/>
        </w:rPr>
        <w:t>Trigger</w:t>
      </w:r>
      <w:r>
        <w:rPr>
          <w:b/>
        </w:rPr>
        <w:t>s</w:t>
      </w:r>
      <w:r w:rsidRPr="008D6C50">
        <w:rPr>
          <w:b/>
        </w:rPr>
        <w:t xml:space="preserve"> </w:t>
      </w:r>
    </w:p>
    <w:p w14:paraId="3F3924BD" w14:textId="77777777" w:rsidR="003F1168" w:rsidRPr="00232FD9" w:rsidRDefault="003F1168" w:rsidP="003F1168"/>
    <w:p w14:paraId="0E433BEF" w14:textId="77777777" w:rsidR="003F1168" w:rsidRPr="00FB52CE" w:rsidRDefault="003F1168" w:rsidP="003F1168">
      <w:pPr>
        <w:spacing w:after="60"/>
        <w:rPr>
          <w:rFonts w:ascii="Arial" w:hAnsi="Arial" w:cs="Arial"/>
        </w:rPr>
      </w:pPr>
      <w:r w:rsidRPr="00A723F6">
        <w:rPr>
          <w:rFonts w:ascii="Arial" w:hAnsi="Arial" w:cs="Arial"/>
          <w:i/>
        </w:rPr>
        <w:t>Acquiring</w:t>
      </w:r>
      <w:r>
        <w:rPr>
          <w:rFonts w:ascii="Arial" w:hAnsi="Arial" w:cs="Arial"/>
        </w:rPr>
        <w:t xml:space="preserve"> module &gt; </w:t>
      </w:r>
      <w:r w:rsidRPr="00A723F6">
        <w:rPr>
          <w:rFonts w:ascii="Arial" w:hAnsi="Arial" w:cs="Arial"/>
          <w:i/>
        </w:rPr>
        <w:t>Review 2</w:t>
      </w:r>
      <w:r>
        <w:rPr>
          <w:rFonts w:ascii="Arial" w:hAnsi="Arial" w:cs="Arial"/>
        </w:rPr>
        <w:t xml:space="preserve"> form &gt; </w:t>
      </w:r>
      <w:r w:rsidRPr="00A723F6">
        <w:rPr>
          <w:rFonts w:ascii="Arial" w:hAnsi="Arial" w:cs="Arial"/>
          <w:i/>
        </w:rPr>
        <w:t>Terminals</w:t>
      </w:r>
      <w:r>
        <w:rPr>
          <w:rFonts w:ascii="Arial" w:hAnsi="Arial" w:cs="Arial"/>
        </w:rPr>
        <w:t xml:space="preserve"> level</w:t>
      </w:r>
    </w:p>
    <w:p w14:paraId="445EE810" w14:textId="77777777" w:rsidR="003F1168" w:rsidRDefault="003F1168" w:rsidP="003F1168">
      <w:pPr>
        <w:spacing w:before="120" w:after="240"/>
        <w:jc w:val="both"/>
        <w:rPr>
          <w:rFonts w:ascii="Arial" w:hAnsi="Arial" w:cs="Arial"/>
        </w:rPr>
      </w:pPr>
      <w:r>
        <w:rPr>
          <w:rFonts w:ascii="Arial" w:hAnsi="Arial" w:cs="Arial"/>
        </w:rPr>
        <w:t xml:space="preserve">Search first for the terminal which you want to update, then click on it to open details:    </w:t>
      </w:r>
    </w:p>
    <w:p w14:paraId="07F9760C" w14:textId="2222B5CB" w:rsidR="003F1168" w:rsidRDefault="003F1168" w:rsidP="003F1168">
      <w:pPr>
        <w:spacing w:before="120" w:after="240"/>
        <w:jc w:val="both"/>
        <w:rPr>
          <w:rFonts w:ascii="Arial" w:hAnsi="Arial" w:cs="Arial"/>
        </w:rPr>
      </w:pPr>
      <w:r>
        <w:rPr>
          <w:rFonts w:ascii="Arial" w:hAnsi="Arial" w:cs="Arial"/>
        </w:rPr>
        <w:t xml:space="preserve">  </w:t>
      </w:r>
      <w:r w:rsidR="004A15B3">
        <w:rPr>
          <w:rFonts w:ascii="Arial" w:hAnsi="Arial" w:cs="Arial"/>
          <w:noProof/>
          <w:lang w:val="sk-SK" w:eastAsia="sk-SK"/>
        </w:rPr>
        <w:drawing>
          <wp:inline distT="0" distB="0" distL="0" distR="0" wp14:anchorId="51A6DE32" wp14:editId="1D1DFA94">
            <wp:extent cx="6360160" cy="234759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60160" cy="2347595"/>
                    </a:xfrm>
                    <a:prstGeom prst="rect">
                      <a:avLst/>
                    </a:prstGeom>
                    <a:noFill/>
                    <a:ln>
                      <a:noFill/>
                    </a:ln>
                  </pic:spPr>
                </pic:pic>
              </a:graphicData>
            </a:graphic>
          </wp:inline>
        </w:drawing>
      </w:r>
    </w:p>
    <w:p w14:paraId="083261BC" w14:textId="77777777" w:rsidR="003F1168" w:rsidRPr="00FA324C" w:rsidRDefault="003F1168" w:rsidP="003F1168">
      <w:pPr>
        <w:spacing w:after="120"/>
        <w:jc w:val="both"/>
        <w:rPr>
          <w:rFonts w:ascii="Arial" w:hAnsi="Arial" w:cs="Arial"/>
          <w:sz w:val="4"/>
          <w:szCs w:val="4"/>
        </w:rPr>
      </w:pPr>
    </w:p>
    <w:p w14:paraId="0FDC25B1" w14:textId="77777777" w:rsidR="003F1168" w:rsidRDefault="003F1168" w:rsidP="003F1168">
      <w:pPr>
        <w:spacing w:after="120"/>
        <w:jc w:val="both"/>
        <w:rPr>
          <w:rFonts w:ascii="Arial" w:hAnsi="Arial" w:cs="Arial"/>
        </w:rPr>
      </w:pPr>
      <w:r>
        <w:rPr>
          <w:rFonts w:ascii="Arial" w:hAnsi="Arial" w:cs="Arial"/>
        </w:rPr>
        <w:t xml:space="preserve">By click on the </w:t>
      </w:r>
      <w:r w:rsidRPr="00B55FDE">
        <w:rPr>
          <w:rFonts w:ascii="Arial" w:hAnsi="Arial" w:cs="Arial"/>
          <w:color w:val="FFFFFF" w:themeColor="background1"/>
          <w:highlight w:val="blue"/>
        </w:rPr>
        <w:t>Update terminal</w:t>
      </w:r>
      <w:r w:rsidRPr="00B55FDE">
        <w:rPr>
          <w:rFonts w:ascii="Arial" w:hAnsi="Arial" w:cs="Arial"/>
          <w:color w:val="FFFFFF" w:themeColor="background1"/>
        </w:rPr>
        <w:t xml:space="preserve"> </w:t>
      </w:r>
      <w:r>
        <w:rPr>
          <w:rFonts w:ascii="Arial" w:hAnsi="Arial" w:cs="Arial"/>
        </w:rPr>
        <w:t>button, wizard will open with the following steps where you can change undimmed fields:</w:t>
      </w:r>
    </w:p>
    <w:p w14:paraId="0B9EBA37" w14:textId="77777777" w:rsidR="003F1168" w:rsidRDefault="003F1168" w:rsidP="003F1168">
      <w:pPr>
        <w:jc w:val="both"/>
        <w:rPr>
          <w:rFonts w:ascii="Arial" w:hAnsi="Arial" w:cs="Arial"/>
        </w:rPr>
      </w:pPr>
      <w:r>
        <w:rPr>
          <w:rFonts w:ascii="Arial" w:hAnsi="Arial" w:cs="Arial"/>
        </w:rPr>
        <w:tab/>
      </w:r>
      <w:r>
        <w:rPr>
          <w:rFonts w:ascii="Arial" w:hAnsi="Arial" w:cs="Arial"/>
        </w:rPr>
        <w:t>1. Basic terminal data</w:t>
      </w:r>
    </w:p>
    <w:p w14:paraId="635A8B52" w14:textId="77777777" w:rsidR="003F1168" w:rsidRDefault="003F1168" w:rsidP="003F1168">
      <w:pPr>
        <w:jc w:val="both"/>
        <w:rPr>
          <w:rFonts w:ascii="Arial" w:hAnsi="Arial" w:cs="Arial"/>
        </w:rPr>
      </w:pPr>
      <w:r>
        <w:rPr>
          <w:rFonts w:ascii="Arial" w:hAnsi="Arial" w:cs="Arial"/>
        </w:rPr>
        <w:tab/>
      </w:r>
      <w:r>
        <w:rPr>
          <w:rFonts w:ascii="Arial" w:hAnsi="Arial" w:cs="Arial"/>
        </w:rPr>
        <w:t>2. Terminal technical details</w:t>
      </w:r>
    </w:p>
    <w:p w14:paraId="239FC399" w14:textId="77777777" w:rsidR="003F1168" w:rsidRDefault="003F1168" w:rsidP="003F1168">
      <w:pPr>
        <w:jc w:val="both"/>
        <w:rPr>
          <w:rFonts w:ascii="Arial" w:hAnsi="Arial" w:cs="Arial"/>
        </w:rPr>
      </w:pPr>
      <w:r>
        <w:rPr>
          <w:rFonts w:ascii="Arial" w:hAnsi="Arial" w:cs="Arial"/>
        </w:rPr>
        <w:tab/>
      </w:r>
      <w:r>
        <w:rPr>
          <w:rFonts w:ascii="Arial" w:hAnsi="Arial" w:cs="Arial"/>
        </w:rPr>
        <w:t>3. Terminal additional data</w:t>
      </w:r>
    </w:p>
    <w:p w14:paraId="431F9342" w14:textId="77777777" w:rsidR="003F1168" w:rsidRDefault="003F1168" w:rsidP="003F1168">
      <w:pPr>
        <w:ind w:firstLine="720"/>
        <w:jc w:val="both"/>
        <w:rPr>
          <w:rFonts w:ascii="Arial" w:hAnsi="Arial" w:cs="Arial"/>
        </w:rPr>
      </w:pPr>
      <w:r>
        <w:rPr>
          <w:rFonts w:ascii="Arial" w:hAnsi="Arial" w:cs="Arial"/>
        </w:rPr>
        <w:t>4. Terminal products</w:t>
      </w:r>
    </w:p>
    <w:p w14:paraId="2D611A2D" w14:textId="77777777" w:rsidR="003F1168" w:rsidRDefault="003F1168" w:rsidP="003F1168">
      <w:pPr>
        <w:ind w:firstLine="720"/>
        <w:jc w:val="both"/>
        <w:rPr>
          <w:rFonts w:ascii="Arial" w:hAnsi="Arial" w:cs="Arial"/>
        </w:rPr>
      </w:pPr>
      <w:r>
        <w:rPr>
          <w:rFonts w:ascii="Arial" w:hAnsi="Arial" w:cs="Arial"/>
        </w:rPr>
        <w:t>5. Terminal fees &amp; discounts</w:t>
      </w:r>
    </w:p>
    <w:p w14:paraId="013609F7" w14:textId="77777777" w:rsidR="003F1168" w:rsidRDefault="003F1168" w:rsidP="003F1168">
      <w:pPr>
        <w:ind w:firstLine="720"/>
        <w:jc w:val="both"/>
        <w:rPr>
          <w:rFonts w:ascii="Arial" w:hAnsi="Arial" w:cs="Arial"/>
        </w:rPr>
      </w:pPr>
      <w:r>
        <w:rPr>
          <w:rFonts w:ascii="Arial" w:hAnsi="Arial" w:cs="Arial"/>
        </w:rPr>
        <w:t>6. Payment definitions</w:t>
      </w:r>
    </w:p>
    <w:p w14:paraId="11290580" w14:textId="77777777" w:rsidR="003F1168" w:rsidRDefault="003F1168" w:rsidP="003F1168">
      <w:pPr>
        <w:ind w:firstLine="720"/>
        <w:jc w:val="both"/>
        <w:rPr>
          <w:rFonts w:ascii="Arial" w:hAnsi="Arial" w:cs="Arial"/>
        </w:rPr>
      </w:pPr>
      <w:r>
        <w:rPr>
          <w:rFonts w:ascii="Arial" w:hAnsi="Arial" w:cs="Arial"/>
        </w:rPr>
        <w:t>7. Statement definitions.</w:t>
      </w:r>
    </w:p>
    <w:p w14:paraId="6DC4BEE3" w14:textId="538CF096" w:rsidR="003F1168" w:rsidRPr="00FA324C" w:rsidRDefault="003F1168" w:rsidP="003F1168">
      <w:pPr>
        <w:spacing w:before="60"/>
        <w:jc w:val="both"/>
        <w:rPr>
          <w:rFonts w:ascii="Arial" w:hAnsi="Arial" w:cs="Arial"/>
        </w:rPr>
      </w:pPr>
      <w:r>
        <w:rPr>
          <w:rFonts w:ascii="Arial" w:hAnsi="Arial" w:cs="Arial"/>
        </w:rPr>
        <w:t xml:space="preserve">Update terminal wizard can be used for </w:t>
      </w:r>
      <w:r w:rsidRPr="00E611B9">
        <w:rPr>
          <w:rFonts w:ascii="Arial" w:hAnsi="Arial" w:cs="Arial"/>
          <w:i/>
        </w:rPr>
        <w:t>Retailer types</w:t>
      </w:r>
      <w:r>
        <w:rPr>
          <w:rFonts w:ascii="Arial" w:hAnsi="Arial" w:cs="Arial"/>
        </w:rPr>
        <w:t xml:space="preserve">: POS VUB, POS </w:t>
      </w:r>
      <w:r w:rsidRPr="00C77C29">
        <w:rPr>
          <w:rFonts w:ascii="Arial" w:hAnsi="Arial" w:cs="Arial"/>
        </w:rPr>
        <w:t>foreign</w:t>
      </w:r>
      <w:r>
        <w:rPr>
          <w:rFonts w:ascii="Arial" w:hAnsi="Arial" w:cs="Arial"/>
        </w:rPr>
        <w:t xml:space="preserve">, </w:t>
      </w:r>
      <w:r w:rsidRPr="00C77C29">
        <w:rPr>
          <w:rFonts w:ascii="Arial" w:hAnsi="Arial" w:cs="Arial"/>
        </w:rPr>
        <w:t>Imprinter</w:t>
      </w:r>
      <w:r>
        <w:rPr>
          <w:rFonts w:ascii="Arial" w:hAnsi="Arial" w:cs="Arial"/>
        </w:rPr>
        <w:t xml:space="preserve">, MOTO, </w:t>
      </w:r>
      <w:r w:rsidRPr="00C77C29">
        <w:rPr>
          <w:rFonts w:ascii="Arial" w:hAnsi="Arial" w:cs="Arial"/>
        </w:rPr>
        <w:t>CASH advance</w:t>
      </w:r>
      <w:r>
        <w:rPr>
          <w:rFonts w:ascii="Arial" w:hAnsi="Arial" w:cs="Arial"/>
        </w:rPr>
        <w:t xml:space="preserve">, </w:t>
      </w:r>
      <w:r w:rsidRPr="00C77C29">
        <w:rPr>
          <w:rFonts w:ascii="Arial" w:hAnsi="Arial" w:cs="Arial"/>
        </w:rPr>
        <w:t>e-Commerce</w:t>
      </w:r>
      <w:ins w:id="2070" w:author="Seková Mária" w:date="2018-02-15T15:12:00Z">
        <w:r w:rsidR="00530061">
          <w:rPr>
            <w:rFonts w:ascii="Arial" w:hAnsi="Arial" w:cs="Arial"/>
          </w:rPr>
          <w:t xml:space="preserve">, </w:t>
        </w:r>
        <w:commentRangeStart w:id="2071"/>
        <w:commentRangeStart w:id="2072"/>
        <w:r w:rsidR="00530061">
          <w:rPr>
            <w:rFonts w:ascii="Arial" w:hAnsi="Arial" w:cs="Arial"/>
          </w:rPr>
          <w:t>Unattended</w:t>
        </w:r>
        <w:commentRangeEnd w:id="2071"/>
        <w:r w:rsidR="00530061">
          <w:rPr>
            <w:rStyle w:val="CommentReference"/>
          </w:rPr>
          <w:commentReference w:id="2071"/>
        </w:r>
      </w:ins>
      <w:commentRangeEnd w:id="2072"/>
      <w:r w:rsidR="002B4839">
        <w:rPr>
          <w:rStyle w:val="CommentReference"/>
        </w:rPr>
        <w:commentReference w:id="2072"/>
      </w:r>
      <w:r>
        <w:rPr>
          <w:rFonts w:ascii="Arial" w:hAnsi="Arial" w:cs="Arial"/>
        </w:rPr>
        <w:t>. Cannot be used for Top-up (ATM) retailer type.</w:t>
      </w:r>
    </w:p>
    <w:p w14:paraId="0AAF62BD" w14:textId="4AA7FE52" w:rsidR="00521C36" w:rsidRDefault="00521C36" w:rsidP="00521C36">
      <w:pPr>
        <w:spacing w:before="240" w:after="120"/>
        <w:rPr>
          <w:noProof/>
          <w:lang w:val="hr-HR" w:eastAsia="hr-HR"/>
        </w:rPr>
      </w:pPr>
      <w:r>
        <w:rPr>
          <w:rFonts w:ascii="Arial" w:hAnsi="Arial" w:cs="Arial"/>
        </w:rPr>
        <w:t xml:space="preserve">On step 4. Terminal products you can </w:t>
      </w:r>
      <w:r>
        <w:rPr>
          <w:noProof/>
          <w:lang w:val="hr-HR" w:eastAsia="hr-HR"/>
        </w:rPr>
        <w:t xml:space="preserve">change </w:t>
      </w:r>
      <w:r>
        <w:rPr>
          <w:i/>
          <w:noProof/>
          <w:lang w:val="hr-HR" w:eastAsia="hr-HR"/>
        </w:rPr>
        <w:t>Alternate MID</w:t>
      </w:r>
      <w:r>
        <w:rPr>
          <w:noProof/>
          <w:lang w:val="hr-HR" w:eastAsia="hr-HR"/>
        </w:rPr>
        <w:t xml:space="preserve"> for AMEX.</w:t>
      </w:r>
    </w:p>
    <w:p w14:paraId="2FDC096F" w14:textId="4A7FE225" w:rsidR="003F1168" w:rsidRDefault="00521C36" w:rsidP="003F1168">
      <w:pPr>
        <w:spacing w:before="240" w:after="120"/>
        <w:jc w:val="both"/>
        <w:rPr>
          <w:rFonts w:ascii="Arial" w:hAnsi="Arial" w:cs="Arial"/>
        </w:rPr>
      </w:pPr>
      <w:r>
        <w:rPr>
          <w:rFonts w:ascii="Arial" w:hAnsi="Arial" w:cs="Arial"/>
          <w:noProof/>
          <w:lang w:val="sk-SK" w:eastAsia="sk-SK"/>
        </w:rPr>
        <w:lastRenderedPageBreak/>
        <w:drawing>
          <wp:inline distT="0" distB="0" distL="0" distR="0" wp14:anchorId="62F95EF6" wp14:editId="3FB62A41">
            <wp:extent cx="6400800" cy="1463040"/>
            <wp:effectExtent l="0" t="0" r="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p>
    <w:p w14:paraId="2762A60B" w14:textId="77777777" w:rsidR="003F1168" w:rsidRPr="00232FD9" w:rsidRDefault="003F1168" w:rsidP="003F1168"/>
    <w:p w14:paraId="0E88A8C0" w14:textId="77777777" w:rsidR="003F1168" w:rsidRDefault="003F1168" w:rsidP="003F1168">
      <w:pPr>
        <w:rPr>
          <w:b/>
        </w:rPr>
      </w:pPr>
      <w:r w:rsidRPr="008D6C50">
        <w:rPr>
          <w:b/>
        </w:rPr>
        <w:t xml:space="preserve">Business </w:t>
      </w:r>
      <w:r>
        <w:rPr>
          <w:b/>
        </w:rPr>
        <w:t xml:space="preserve">&amp; system </w:t>
      </w:r>
      <w:r w:rsidRPr="008D6C50">
        <w:rPr>
          <w:b/>
        </w:rPr>
        <w:t xml:space="preserve">rules </w:t>
      </w:r>
    </w:p>
    <w:p w14:paraId="2BBE7C6F" w14:textId="77777777" w:rsidR="003F1168" w:rsidRDefault="003F1168" w:rsidP="003F1168">
      <w:pPr>
        <w:pStyle w:val="ListParagraph"/>
        <w:numPr>
          <w:ilvl w:val="0"/>
          <w:numId w:val="1"/>
        </w:numPr>
        <w:spacing w:before="120" w:line="259" w:lineRule="auto"/>
        <w:ind w:left="1434" w:hanging="357"/>
        <w:jc w:val="both"/>
        <w:rPr>
          <w:rFonts w:ascii="Arial" w:hAnsi="Arial" w:cs="Arial"/>
        </w:rPr>
      </w:pPr>
      <w:r>
        <w:rPr>
          <w:rFonts w:ascii="Arial" w:hAnsi="Arial" w:cs="Arial"/>
        </w:rPr>
        <w:t>e.g. of business cases:</w:t>
      </w:r>
    </w:p>
    <w:p w14:paraId="45B86805" w14:textId="0EAFC7AE" w:rsidR="003F1168" w:rsidRDefault="003F1168" w:rsidP="003F1168">
      <w:pPr>
        <w:pStyle w:val="ListParagraph"/>
        <w:ind w:left="1080" w:firstLine="354"/>
      </w:pPr>
      <w:r>
        <w:t xml:space="preserve">- </w:t>
      </w:r>
      <w:proofErr w:type="gramStart"/>
      <w:r>
        <w:t>terminal</w:t>
      </w:r>
      <w:proofErr w:type="gramEnd"/>
      <w:r>
        <w:t xml:space="preserve"> replacement or relocation (MID cannot be modified</w:t>
      </w:r>
      <w:r w:rsidR="00521C36">
        <w:t xml:space="preserve"> except for Amex</w:t>
      </w:r>
      <w:r>
        <w:t>)</w:t>
      </w:r>
    </w:p>
    <w:p w14:paraId="4E7B5C69" w14:textId="77777777" w:rsidR="003F1168" w:rsidRDefault="003F1168" w:rsidP="003F1168">
      <w:pPr>
        <w:pStyle w:val="ListParagraph"/>
        <w:ind w:left="1080" w:firstLine="354"/>
      </w:pPr>
      <w:r>
        <w:t xml:space="preserve">- </w:t>
      </w:r>
      <w:proofErr w:type="gramStart"/>
      <w:r>
        <w:t>change</w:t>
      </w:r>
      <w:proofErr w:type="gramEnd"/>
      <w:r>
        <w:t xml:space="preserve"> of terminal type group </w:t>
      </w:r>
    </w:p>
    <w:p w14:paraId="397B75C3" w14:textId="77777777" w:rsidR="003F1168" w:rsidRDefault="003F1168" w:rsidP="003F1168">
      <w:pPr>
        <w:pStyle w:val="ListParagraph"/>
        <w:numPr>
          <w:ilvl w:val="0"/>
          <w:numId w:val="1"/>
        </w:numPr>
        <w:spacing w:after="40" w:line="259" w:lineRule="auto"/>
        <w:ind w:left="1440"/>
        <w:contextualSpacing/>
        <w:rPr>
          <w:rFonts w:ascii="Arial" w:hAnsi="Arial" w:cs="Arial"/>
        </w:rPr>
      </w:pPr>
      <w:r>
        <w:rPr>
          <w:rFonts w:ascii="Arial" w:hAnsi="Arial" w:cs="Arial"/>
        </w:rPr>
        <w:t xml:space="preserve">terminal </w:t>
      </w:r>
      <w:r w:rsidRPr="00181D86">
        <w:rPr>
          <w:rFonts w:ascii="Arial" w:hAnsi="Arial" w:cs="Arial"/>
        </w:rPr>
        <w:t>changes hav</w:t>
      </w:r>
      <w:r>
        <w:rPr>
          <w:rFonts w:ascii="Arial" w:hAnsi="Arial" w:cs="Arial"/>
        </w:rPr>
        <w:t>e been logged,</w:t>
      </w:r>
    </w:p>
    <w:p w14:paraId="50619CE5" w14:textId="77777777" w:rsidR="003F1168" w:rsidRPr="00713BE9" w:rsidRDefault="003F1168" w:rsidP="003F1168">
      <w:pPr>
        <w:pStyle w:val="ListParagraph"/>
        <w:numPr>
          <w:ilvl w:val="0"/>
          <w:numId w:val="1"/>
        </w:numPr>
        <w:spacing w:after="40" w:line="259" w:lineRule="auto"/>
        <w:ind w:left="1440"/>
        <w:contextualSpacing/>
        <w:rPr>
          <w:rFonts w:ascii="Arial" w:hAnsi="Arial" w:cs="Arial"/>
        </w:rPr>
      </w:pPr>
      <w:proofErr w:type="gramStart"/>
      <w:r>
        <w:rPr>
          <w:rFonts w:ascii="Arial" w:hAnsi="Arial" w:cs="Arial"/>
        </w:rPr>
        <w:t>t</w:t>
      </w:r>
      <w:r>
        <w:t>erminal</w:t>
      </w:r>
      <w:proofErr w:type="gramEnd"/>
      <w:r>
        <w:t xml:space="preserve"> changes will be automatically propagated to the </w:t>
      </w:r>
      <w:proofErr w:type="spellStart"/>
      <w:r>
        <w:t>authorisation</w:t>
      </w:r>
      <w:proofErr w:type="spellEnd"/>
      <w:r>
        <w:t xml:space="preserve"> system.</w:t>
      </w:r>
    </w:p>
    <w:p w14:paraId="4BCCDBFA" w14:textId="77777777" w:rsidR="003F1168" w:rsidRDefault="003F1168" w:rsidP="003F1168"/>
    <w:p w14:paraId="57385484" w14:textId="7C5C6CF7" w:rsidR="00463E2F" w:rsidRDefault="00463E2F" w:rsidP="00DF4771"/>
    <w:p w14:paraId="464E9A2B" w14:textId="0563A458" w:rsidR="0034419F" w:rsidRPr="006B7F61" w:rsidRDefault="0034419F" w:rsidP="0034419F">
      <w:pPr>
        <w:pStyle w:val="Heading1"/>
        <w:rPr>
          <w:color w:val="auto"/>
          <w:sz w:val="24"/>
          <w:szCs w:val="24"/>
        </w:rPr>
      </w:pPr>
      <w:bookmarkStart w:id="2073" w:name="_5.2._UC_POS_12"/>
      <w:bookmarkStart w:id="2074" w:name="_Toc506563221"/>
      <w:bookmarkEnd w:id="2073"/>
      <w:r>
        <w:rPr>
          <w:color w:val="auto"/>
          <w:sz w:val="24"/>
          <w:szCs w:val="24"/>
        </w:rPr>
        <w:t xml:space="preserve">5.2. </w:t>
      </w:r>
      <w:r w:rsidRPr="006B7F61">
        <w:rPr>
          <w:color w:val="auto"/>
          <w:sz w:val="24"/>
          <w:szCs w:val="24"/>
        </w:rPr>
        <w:t>UC POS</w:t>
      </w:r>
      <w:r>
        <w:rPr>
          <w:color w:val="auto"/>
          <w:sz w:val="24"/>
          <w:szCs w:val="24"/>
        </w:rPr>
        <w:t xml:space="preserve"> </w:t>
      </w:r>
      <w:r w:rsidR="009828BA">
        <w:rPr>
          <w:color w:val="auto"/>
          <w:sz w:val="24"/>
          <w:szCs w:val="24"/>
        </w:rPr>
        <w:t>03</w:t>
      </w:r>
      <w:r w:rsidR="002C1558">
        <w:rPr>
          <w:color w:val="auto"/>
          <w:sz w:val="24"/>
          <w:szCs w:val="24"/>
        </w:rPr>
        <w:t>7</w:t>
      </w:r>
      <w:r w:rsidR="00463E2F">
        <w:rPr>
          <w:color w:val="auto"/>
          <w:sz w:val="24"/>
          <w:szCs w:val="24"/>
        </w:rPr>
        <w:t>:</w:t>
      </w:r>
      <w:r>
        <w:rPr>
          <w:color w:val="auto"/>
          <w:sz w:val="24"/>
          <w:szCs w:val="24"/>
        </w:rPr>
        <w:t xml:space="preserve"> Change t</w:t>
      </w:r>
      <w:r w:rsidRPr="006B7F61">
        <w:rPr>
          <w:color w:val="auto"/>
          <w:sz w:val="24"/>
          <w:szCs w:val="24"/>
        </w:rPr>
        <w:t>erminal</w:t>
      </w:r>
      <w:r>
        <w:rPr>
          <w:color w:val="auto"/>
          <w:sz w:val="24"/>
          <w:szCs w:val="24"/>
        </w:rPr>
        <w:t xml:space="preserve"> status</w:t>
      </w:r>
      <w:bookmarkEnd w:id="2074"/>
    </w:p>
    <w:p w14:paraId="507D3A8A" w14:textId="77777777" w:rsidR="0034419F" w:rsidRDefault="0034419F" w:rsidP="0034419F"/>
    <w:p w14:paraId="6F3B8E95" w14:textId="3B7A7374" w:rsidR="0034419F" w:rsidRPr="00EE670F" w:rsidRDefault="0034419F" w:rsidP="0034419F">
      <w:pPr>
        <w:rPr>
          <w:rFonts w:ascii="Arial" w:hAnsi="Arial" w:cs="Arial"/>
        </w:rPr>
      </w:pPr>
      <w:r w:rsidRPr="00EE670F">
        <w:rPr>
          <w:rFonts w:ascii="Arial" w:hAnsi="Arial" w:cs="Arial"/>
        </w:rPr>
        <w:t xml:space="preserve">This is option </w:t>
      </w:r>
      <w:r w:rsidR="00EE670F" w:rsidRPr="00EE670F">
        <w:rPr>
          <w:rFonts w:ascii="Arial" w:hAnsi="Arial" w:cs="Arial"/>
        </w:rPr>
        <w:t xml:space="preserve">in web application for manually </w:t>
      </w:r>
      <w:r w:rsidR="00EE670F">
        <w:rPr>
          <w:rFonts w:ascii="Arial" w:hAnsi="Arial" w:cs="Arial"/>
        </w:rPr>
        <w:t xml:space="preserve">(user) </w:t>
      </w:r>
      <w:r w:rsidR="00EE670F" w:rsidRPr="00EE670F">
        <w:rPr>
          <w:rFonts w:ascii="Arial" w:hAnsi="Arial" w:cs="Arial"/>
        </w:rPr>
        <w:t>change of terminal status.</w:t>
      </w:r>
    </w:p>
    <w:p w14:paraId="66922193" w14:textId="6B2AE173" w:rsidR="00EE670F" w:rsidRDefault="00EE670F" w:rsidP="00EE670F">
      <w:pPr>
        <w:rPr>
          <w:rFonts w:ascii="Arial" w:hAnsi="Arial" w:cs="Arial"/>
          <w:b/>
        </w:rPr>
      </w:pPr>
    </w:p>
    <w:p w14:paraId="2B52EC68" w14:textId="366F4AB7" w:rsidR="00EE670F" w:rsidRPr="00530061" w:rsidRDefault="00EE670F" w:rsidP="00EE670F">
      <w:pPr>
        <w:rPr>
          <w:rFonts w:ascii="Arial" w:hAnsi="Arial" w:cs="Arial"/>
          <w:b/>
        </w:rPr>
      </w:pPr>
      <w:r w:rsidRPr="00530061">
        <w:rPr>
          <w:rFonts w:ascii="Arial" w:hAnsi="Arial" w:cs="Arial"/>
          <w:b/>
        </w:rPr>
        <w:t xml:space="preserve">Preconditions </w:t>
      </w:r>
    </w:p>
    <w:p w14:paraId="51333390" w14:textId="30A69C91" w:rsidR="00EE670F" w:rsidRPr="00530061" w:rsidRDefault="00EE670F" w:rsidP="00530061">
      <w:pPr>
        <w:pStyle w:val="ListParagraph"/>
        <w:numPr>
          <w:ilvl w:val="0"/>
          <w:numId w:val="93"/>
        </w:numPr>
        <w:spacing w:before="120"/>
        <w:ind w:left="714" w:hanging="357"/>
        <w:rPr>
          <w:rFonts w:ascii="Arial" w:hAnsi="Arial" w:cs="Arial"/>
        </w:rPr>
      </w:pPr>
      <w:commentRangeStart w:id="2075"/>
      <w:commentRangeStart w:id="2076"/>
      <w:proofErr w:type="gramStart"/>
      <w:r w:rsidRPr="00530061">
        <w:rPr>
          <w:rFonts w:ascii="Arial" w:hAnsi="Arial" w:cs="Arial"/>
        </w:rPr>
        <w:t>terminal</w:t>
      </w:r>
      <w:proofErr w:type="gramEnd"/>
      <w:r w:rsidRPr="00530061">
        <w:rPr>
          <w:rFonts w:ascii="Arial" w:hAnsi="Arial" w:cs="Arial"/>
        </w:rPr>
        <w:t xml:space="preserve"> must exist in the </w:t>
      </w:r>
      <w:proofErr w:type="spellStart"/>
      <w:r w:rsidRPr="00530061">
        <w:rPr>
          <w:rFonts w:ascii="Arial" w:hAnsi="Arial" w:cs="Arial"/>
        </w:rPr>
        <w:t>eXact</w:t>
      </w:r>
      <w:proofErr w:type="spellEnd"/>
      <w:r w:rsidRPr="00530061">
        <w:rPr>
          <w:rFonts w:ascii="Arial" w:hAnsi="Arial" w:cs="Arial"/>
        </w:rPr>
        <w:t xml:space="preserve"> system, and should not be in </w:t>
      </w:r>
      <w:r w:rsidRPr="00530061">
        <w:rPr>
          <w:rFonts w:ascii="Arial" w:hAnsi="Arial" w:cs="Arial"/>
          <w:i/>
        </w:rPr>
        <w:t>De-installed</w:t>
      </w:r>
      <w:r w:rsidRPr="00530061">
        <w:rPr>
          <w:rFonts w:ascii="Arial" w:hAnsi="Arial" w:cs="Arial"/>
        </w:rPr>
        <w:t xml:space="preserve"> status</w:t>
      </w:r>
      <w:commentRangeEnd w:id="2075"/>
      <w:r w:rsidR="00B15D07">
        <w:rPr>
          <w:rStyle w:val="CommentReference"/>
        </w:rPr>
        <w:commentReference w:id="2075"/>
      </w:r>
      <w:commentRangeEnd w:id="2076"/>
      <w:r w:rsidR="000D117D">
        <w:rPr>
          <w:rStyle w:val="CommentReference"/>
        </w:rPr>
        <w:commentReference w:id="2076"/>
      </w:r>
      <w:r w:rsidRPr="00530061">
        <w:rPr>
          <w:rFonts w:ascii="Arial" w:hAnsi="Arial" w:cs="Arial"/>
        </w:rPr>
        <w:t>.</w:t>
      </w:r>
    </w:p>
    <w:p w14:paraId="79AED2B3" w14:textId="77777777" w:rsidR="00B942E5" w:rsidRPr="00530061" w:rsidRDefault="00B942E5" w:rsidP="00B942E5">
      <w:pPr>
        <w:rPr>
          <w:rFonts w:ascii="Arial" w:hAnsi="Arial" w:cs="Arial"/>
          <w:b/>
        </w:rPr>
      </w:pPr>
    </w:p>
    <w:p w14:paraId="5B97C3C9" w14:textId="63ABF33E" w:rsidR="00B942E5" w:rsidRPr="00530061" w:rsidRDefault="00B942E5" w:rsidP="00B942E5">
      <w:pPr>
        <w:rPr>
          <w:rFonts w:ascii="Arial" w:hAnsi="Arial" w:cs="Arial"/>
        </w:rPr>
      </w:pPr>
      <w:r w:rsidRPr="00530061">
        <w:rPr>
          <w:rFonts w:ascii="Arial" w:hAnsi="Arial" w:cs="Arial"/>
          <w:b/>
        </w:rPr>
        <w:t xml:space="preserve">Triggers </w:t>
      </w:r>
    </w:p>
    <w:p w14:paraId="683EE955" w14:textId="569F8403" w:rsidR="00B942E5" w:rsidRPr="00EE670F" w:rsidRDefault="00B942E5" w:rsidP="00530061">
      <w:pPr>
        <w:spacing w:before="120" w:after="60"/>
        <w:rPr>
          <w:rFonts w:ascii="Arial" w:hAnsi="Arial" w:cs="Arial"/>
        </w:rPr>
      </w:pPr>
      <w:r w:rsidRPr="00EE670F">
        <w:rPr>
          <w:rFonts w:ascii="Arial" w:hAnsi="Arial" w:cs="Arial"/>
          <w:i/>
        </w:rPr>
        <w:t>Acquiring</w:t>
      </w:r>
      <w:r w:rsidRPr="00EE670F">
        <w:rPr>
          <w:rFonts w:ascii="Arial" w:hAnsi="Arial" w:cs="Arial"/>
        </w:rPr>
        <w:t xml:space="preserve"> module &gt; </w:t>
      </w:r>
      <w:r w:rsidRPr="00EE670F">
        <w:rPr>
          <w:rFonts w:ascii="Arial" w:hAnsi="Arial" w:cs="Arial"/>
          <w:i/>
        </w:rPr>
        <w:t>Review 2</w:t>
      </w:r>
      <w:r w:rsidRPr="00EE670F">
        <w:rPr>
          <w:rFonts w:ascii="Arial" w:hAnsi="Arial" w:cs="Arial"/>
        </w:rPr>
        <w:t xml:space="preserve"> form &gt; </w:t>
      </w:r>
      <w:r w:rsidRPr="00EE670F">
        <w:rPr>
          <w:rFonts w:ascii="Arial" w:hAnsi="Arial" w:cs="Arial"/>
          <w:i/>
        </w:rPr>
        <w:t>Terminals</w:t>
      </w:r>
      <w:r w:rsidRPr="00EE670F">
        <w:rPr>
          <w:rFonts w:ascii="Arial" w:hAnsi="Arial" w:cs="Arial"/>
        </w:rPr>
        <w:t xml:space="preserve"> level</w:t>
      </w:r>
    </w:p>
    <w:p w14:paraId="05983F27" w14:textId="6C2F043A" w:rsidR="00463E2F" w:rsidRPr="00530061" w:rsidRDefault="008370FB" w:rsidP="00530061">
      <w:pPr>
        <w:jc w:val="both"/>
        <w:rPr>
          <w:rFonts w:ascii="Arial" w:hAnsi="Arial" w:cs="Arial"/>
        </w:rPr>
      </w:pPr>
      <w:r w:rsidRPr="002E284F">
        <w:rPr>
          <w:rFonts w:cs="Arial"/>
        </w:rPr>
        <w:t xml:space="preserve">Search first for </w:t>
      </w:r>
      <w:r>
        <w:rPr>
          <w:rFonts w:cs="Arial"/>
        </w:rPr>
        <w:t xml:space="preserve">the </w:t>
      </w:r>
      <w:r w:rsidRPr="002E284F">
        <w:rPr>
          <w:rFonts w:cs="Arial"/>
        </w:rPr>
        <w:t>terminal</w:t>
      </w:r>
      <w:r>
        <w:rPr>
          <w:rFonts w:cs="Arial"/>
          <w:color w:val="000000"/>
        </w:rPr>
        <w:t xml:space="preserve"> to which you want to change status, then click on the </w:t>
      </w:r>
      <w:r w:rsidRPr="00530061">
        <w:rPr>
          <w:rFonts w:cs="Arial"/>
          <w:color w:val="FFFFFF" w:themeColor="background1"/>
          <w:highlight w:val="blue"/>
        </w:rPr>
        <w:t>Change status</w:t>
      </w:r>
      <w:r>
        <w:rPr>
          <w:rFonts w:cs="Arial"/>
          <w:color w:val="000000"/>
        </w:rPr>
        <w:t xml:space="preserve"> button. Pop-up window will appears and user should choose status which he want to apply on terminal.</w:t>
      </w:r>
    </w:p>
    <w:p w14:paraId="7E719769" w14:textId="1961C93B" w:rsidR="0044685C" w:rsidRDefault="0044685C" w:rsidP="00530061">
      <w:pPr>
        <w:autoSpaceDE w:val="0"/>
        <w:autoSpaceDN w:val="0"/>
        <w:spacing w:before="120"/>
        <w:rPr>
          <w:rFonts w:ascii="Arial" w:hAnsi="Arial" w:cs="Arial"/>
          <w:color w:val="000000"/>
        </w:rPr>
      </w:pPr>
    </w:p>
    <w:p w14:paraId="57719514" w14:textId="5B4EEF25" w:rsidR="0044685C" w:rsidRPr="00530061" w:rsidRDefault="0044685C" w:rsidP="00530061">
      <w:pPr>
        <w:autoSpaceDE w:val="0"/>
        <w:autoSpaceDN w:val="0"/>
        <w:spacing w:before="120"/>
        <w:rPr>
          <w:rFonts w:ascii="Arial" w:hAnsi="Arial" w:cs="Arial"/>
          <w:b/>
          <w:color w:val="000000"/>
        </w:rPr>
      </w:pPr>
      <w:r w:rsidRPr="00530061">
        <w:rPr>
          <w:rFonts w:ascii="Arial" w:hAnsi="Arial" w:cs="Arial"/>
          <w:b/>
          <w:color w:val="000000"/>
        </w:rPr>
        <w:t>Business &amp; system rules</w:t>
      </w:r>
    </w:p>
    <w:p w14:paraId="440A5DE9" w14:textId="2FD921BC" w:rsidR="001A6EA8" w:rsidRPr="00530061" w:rsidRDefault="0044685C" w:rsidP="00530061">
      <w:pPr>
        <w:pStyle w:val="ListParagraph"/>
        <w:numPr>
          <w:ilvl w:val="0"/>
          <w:numId w:val="93"/>
        </w:numPr>
        <w:autoSpaceDE w:val="0"/>
        <w:autoSpaceDN w:val="0"/>
        <w:spacing w:before="120"/>
        <w:rPr>
          <w:rFonts w:ascii="Arial" w:hAnsi="Arial" w:cs="Arial"/>
        </w:rPr>
      </w:pPr>
      <w:r w:rsidRPr="0044685C">
        <w:rPr>
          <w:rFonts w:ascii="Arial" w:hAnsi="Arial" w:cs="Arial"/>
          <w:color w:val="000000"/>
        </w:rPr>
        <w:t>p</w:t>
      </w:r>
      <w:r w:rsidR="008370FB" w:rsidRPr="0044685C">
        <w:rPr>
          <w:rFonts w:ascii="Arial" w:hAnsi="Arial" w:cs="Arial"/>
          <w:color w:val="000000"/>
        </w:rPr>
        <w:t>o</w:t>
      </w:r>
      <w:r w:rsidR="001A6EA8" w:rsidRPr="00530061">
        <w:rPr>
          <w:rFonts w:ascii="Arial" w:hAnsi="Arial" w:cs="Arial"/>
          <w:color w:val="000000"/>
        </w:rPr>
        <w:t>ssible terminal statuses</w:t>
      </w:r>
      <w:r w:rsidR="008370FB" w:rsidRPr="0044685C">
        <w:rPr>
          <w:rFonts w:ascii="Arial" w:hAnsi="Arial" w:cs="Arial"/>
          <w:color w:val="000000"/>
        </w:rPr>
        <w:t xml:space="preserve"> are</w:t>
      </w:r>
      <w:r w:rsidR="001A6EA8" w:rsidRPr="00530061">
        <w:rPr>
          <w:rFonts w:ascii="Arial" w:hAnsi="Arial" w:cs="Arial"/>
          <w:color w:val="000000"/>
        </w:rPr>
        <w:t>:</w:t>
      </w:r>
    </w:p>
    <w:p w14:paraId="5CC18098" w14:textId="29138411" w:rsidR="001A6EA8" w:rsidRPr="00530061" w:rsidRDefault="008370FB" w:rsidP="00530061">
      <w:pPr>
        <w:autoSpaceDE w:val="0"/>
        <w:autoSpaceDN w:val="0"/>
        <w:ind w:left="720"/>
        <w:rPr>
          <w:rFonts w:ascii="Arial" w:hAnsi="Arial" w:cs="Arial"/>
        </w:rPr>
      </w:pPr>
      <w:r>
        <w:rPr>
          <w:rFonts w:ascii="Arial" w:hAnsi="Arial" w:cs="Arial"/>
          <w:color w:val="000000"/>
        </w:rPr>
        <w:t xml:space="preserve">0 – Inserted </w:t>
      </w:r>
    </w:p>
    <w:p w14:paraId="4D848CC5" w14:textId="77777777" w:rsidR="008370FB" w:rsidRDefault="001A6EA8" w:rsidP="00530061">
      <w:pPr>
        <w:autoSpaceDE w:val="0"/>
        <w:autoSpaceDN w:val="0"/>
        <w:ind w:left="720"/>
        <w:rPr>
          <w:rFonts w:ascii="Arial" w:hAnsi="Arial" w:cs="Arial"/>
          <w:color w:val="000000"/>
        </w:rPr>
      </w:pPr>
      <w:r w:rsidRPr="00530061">
        <w:rPr>
          <w:rFonts w:ascii="Arial" w:hAnsi="Arial" w:cs="Arial"/>
          <w:color w:val="000000"/>
        </w:rPr>
        <w:t>2 – Sent to installation (&amp; sent to Front-end system)</w:t>
      </w:r>
      <w:r w:rsidR="008370FB">
        <w:rPr>
          <w:rFonts w:ascii="Arial" w:hAnsi="Arial" w:cs="Arial"/>
          <w:color w:val="000000"/>
        </w:rPr>
        <w:t xml:space="preserve"> </w:t>
      </w:r>
      <w:r w:rsidR="008370FB" w:rsidRPr="00101434">
        <w:rPr>
          <w:rFonts w:ascii="Arial" w:hAnsi="Arial" w:cs="Arial"/>
          <w:color w:val="000000"/>
        </w:rPr>
        <w:t xml:space="preserve">will be treated as active status for </w:t>
      </w:r>
    </w:p>
    <w:p w14:paraId="066F35F7" w14:textId="342634FD" w:rsidR="001A6EA8" w:rsidRPr="00530061" w:rsidRDefault="008370FB" w:rsidP="00530061">
      <w:pPr>
        <w:autoSpaceDE w:val="0"/>
        <w:autoSpaceDN w:val="0"/>
        <w:ind w:left="720"/>
        <w:rPr>
          <w:rFonts w:ascii="Arial" w:hAnsi="Arial" w:cs="Arial"/>
        </w:rPr>
      </w:pPr>
      <w:r>
        <w:rPr>
          <w:rFonts w:ascii="Arial" w:hAnsi="Arial" w:cs="Arial"/>
          <w:color w:val="000000"/>
        </w:rPr>
        <w:t xml:space="preserve">      </w:t>
      </w:r>
      <w:proofErr w:type="gramStart"/>
      <w:r w:rsidRPr="00101434">
        <w:rPr>
          <w:rFonts w:ascii="Arial" w:hAnsi="Arial" w:cs="Arial"/>
          <w:color w:val="000000"/>
        </w:rPr>
        <w:t>processing</w:t>
      </w:r>
      <w:proofErr w:type="gramEnd"/>
      <w:r w:rsidRPr="00101434">
        <w:rPr>
          <w:rFonts w:ascii="Arial" w:hAnsi="Arial" w:cs="Arial"/>
          <w:color w:val="000000"/>
        </w:rPr>
        <w:t xml:space="preserve"> (regardless to POS LC system or not)</w:t>
      </w:r>
    </w:p>
    <w:p w14:paraId="73760A09" w14:textId="6F5A2A44" w:rsidR="001A6EA8" w:rsidRPr="00530061" w:rsidRDefault="001A6EA8" w:rsidP="00530061">
      <w:pPr>
        <w:autoSpaceDE w:val="0"/>
        <w:autoSpaceDN w:val="0"/>
        <w:ind w:left="720"/>
        <w:rPr>
          <w:rFonts w:ascii="Arial" w:hAnsi="Arial" w:cs="Arial"/>
        </w:rPr>
      </w:pPr>
      <w:r w:rsidRPr="00530061">
        <w:rPr>
          <w:rFonts w:ascii="Arial" w:hAnsi="Arial" w:cs="Arial"/>
          <w:color w:val="000000"/>
        </w:rPr>
        <w:t xml:space="preserve">3 </w:t>
      </w:r>
      <w:r w:rsidR="008370FB">
        <w:rPr>
          <w:rFonts w:ascii="Arial" w:hAnsi="Arial" w:cs="Arial"/>
          <w:color w:val="000000"/>
        </w:rPr>
        <w:t xml:space="preserve">– Installed (activated) </w:t>
      </w:r>
    </w:p>
    <w:p w14:paraId="126BFC26" w14:textId="05B6DF11" w:rsidR="001A6EA8" w:rsidRPr="00530061" w:rsidRDefault="008370FB" w:rsidP="00530061">
      <w:pPr>
        <w:autoSpaceDE w:val="0"/>
        <w:autoSpaceDN w:val="0"/>
        <w:ind w:left="720"/>
        <w:rPr>
          <w:rFonts w:ascii="Arial" w:hAnsi="Arial" w:cs="Arial"/>
        </w:rPr>
      </w:pPr>
      <w:r>
        <w:rPr>
          <w:rFonts w:ascii="Arial" w:hAnsi="Arial" w:cs="Arial"/>
          <w:color w:val="000000"/>
        </w:rPr>
        <w:t xml:space="preserve">C – Cancelled </w:t>
      </w:r>
    </w:p>
    <w:p w14:paraId="62060CE4" w14:textId="3102B712" w:rsidR="001A6EA8" w:rsidRPr="00530061" w:rsidRDefault="008370FB" w:rsidP="00530061">
      <w:pPr>
        <w:autoSpaceDE w:val="0"/>
        <w:autoSpaceDN w:val="0"/>
        <w:ind w:left="720"/>
        <w:rPr>
          <w:rFonts w:ascii="Arial" w:hAnsi="Arial" w:cs="Arial"/>
        </w:rPr>
      </w:pPr>
      <w:r>
        <w:rPr>
          <w:rFonts w:ascii="Arial" w:hAnsi="Arial" w:cs="Arial"/>
          <w:color w:val="000000"/>
        </w:rPr>
        <w:t xml:space="preserve">D – De-installed </w:t>
      </w:r>
    </w:p>
    <w:p w14:paraId="68D6FA2E" w14:textId="6CF0987A" w:rsidR="001A6EA8" w:rsidRPr="00530061" w:rsidRDefault="0044685C" w:rsidP="00530061">
      <w:pPr>
        <w:pStyle w:val="ListParagraph"/>
        <w:numPr>
          <w:ilvl w:val="0"/>
          <w:numId w:val="93"/>
        </w:numPr>
        <w:autoSpaceDE w:val="0"/>
        <w:autoSpaceDN w:val="0"/>
        <w:spacing w:before="120"/>
        <w:ind w:left="714" w:hanging="357"/>
        <w:rPr>
          <w:rFonts w:ascii="Arial" w:hAnsi="Arial" w:cs="Arial"/>
        </w:rPr>
      </w:pPr>
      <w:r>
        <w:rPr>
          <w:rFonts w:ascii="Arial" w:hAnsi="Arial" w:cs="Arial"/>
          <w:bCs/>
          <w:color w:val="000000"/>
          <w:lang w:val="en-GB"/>
        </w:rPr>
        <w:t>t</w:t>
      </w:r>
      <w:r w:rsidR="001A6EA8" w:rsidRPr="00530061">
        <w:rPr>
          <w:rFonts w:ascii="Arial" w:hAnsi="Arial" w:cs="Arial"/>
          <w:bCs/>
          <w:color w:val="000000"/>
          <w:lang w:val="en-GB"/>
        </w:rPr>
        <w:t xml:space="preserve">erminal </w:t>
      </w:r>
      <w:r w:rsidRPr="00530061">
        <w:rPr>
          <w:rFonts w:ascii="Arial" w:hAnsi="Arial" w:cs="Arial"/>
          <w:bCs/>
          <w:color w:val="000000"/>
          <w:lang w:val="en-GB"/>
        </w:rPr>
        <w:t xml:space="preserve">status </w:t>
      </w:r>
      <w:r w:rsidR="001A6EA8" w:rsidRPr="00530061">
        <w:rPr>
          <w:rFonts w:ascii="Arial" w:hAnsi="Arial" w:cs="Arial"/>
          <w:bCs/>
          <w:color w:val="000000"/>
          <w:lang w:val="en-GB"/>
        </w:rPr>
        <w:t>transitions</w:t>
      </w:r>
      <w:r w:rsidRPr="00530061">
        <w:rPr>
          <w:rFonts w:ascii="Arial" w:hAnsi="Arial" w:cs="Arial"/>
          <w:bCs/>
          <w:color w:val="000000"/>
          <w:lang w:val="en-GB"/>
        </w:rPr>
        <w:t>:</w:t>
      </w:r>
      <w:r w:rsidR="001A6EA8" w:rsidRPr="00530061">
        <w:rPr>
          <w:rFonts w:ascii="Arial" w:hAnsi="Arial" w:cs="Arial"/>
          <w:bCs/>
          <w:color w:val="000000"/>
          <w:lang w:val="en-GB"/>
        </w:rPr>
        <w:t xml:space="preserve"> </w:t>
      </w:r>
    </w:p>
    <w:p w14:paraId="5A81E17E" w14:textId="77777777" w:rsidR="00AA387F" w:rsidRDefault="001A6EA8" w:rsidP="00530061">
      <w:pPr>
        <w:autoSpaceDE w:val="0"/>
        <w:autoSpaceDN w:val="0"/>
        <w:ind w:firstLine="720"/>
        <w:rPr>
          <w:rFonts w:ascii="Arial" w:hAnsi="Arial" w:cs="Arial"/>
          <w:color w:val="000000"/>
        </w:rPr>
      </w:pPr>
      <w:r w:rsidRPr="00530061">
        <w:rPr>
          <w:rFonts w:ascii="Arial" w:hAnsi="Arial" w:cs="Arial"/>
          <w:color w:val="000000"/>
          <w:lang w:val="en-GB"/>
        </w:rPr>
        <w:t>0</w:t>
      </w:r>
      <w:r w:rsidR="0044685C">
        <w:rPr>
          <w:rFonts w:ascii="Arial" w:hAnsi="Arial" w:cs="Arial"/>
          <w:color w:val="000000"/>
          <w:lang w:val="en-GB"/>
        </w:rPr>
        <w:t xml:space="preserve"> </w:t>
      </w:r>
      <w:r w:rsidRPr="00530061">
        <w:rPr>
          <w:rFonts w:ascii="Arial" w:hAnsi="Arial" w:cs="Arial"/>
          <w:color w:val="000000"/>
          <w:lang w:val="en-GB"/>
        </w:rPr>
        <w:t>-&gt;</w:t>
      </w:r>
      <w:r w:rsidR="0044685C">
        <w:rPr>
          <w:rFonts w:ascii="Arial" w:hAnsi="Arial" w:cs="Arial"/>
          <w:color w:val="000000"/>
          <w:lang w:val="en-GB"/>
        </w:rPr>
        <w:t xml:space="preserve"> </w:t>
      </w:r>
      <w:proofErr w:type="gramStart"/>
      <w:r w:rsidRPr="00530061">
        <w:rPr>
          <w:rFonts w:ascii="Arial" w:hAnsi="Arial" w:cs="Arial"/>
          <w:color w:val="000000"/>
        </w:rPr>
        <w:t>2</w:t>
      </w:r>
      <w:r w:rsidRPr="00530061">
        <w:rPr>
          <w:rFonts w:ascii="Arial" w:hAnsi="Arial" w:cs="Arial"/>
          <w:color w:val="000000"/>
          <w:lang w:val="en-GB"/>
        </w:rPr>
        <w:t xml:space="preserve"> </w:t>
      </w:r>
      <w:r w:rsidR="0044685C">
        <w:rPr>
          <w:rFonts w:ascii="Arial" w:hAnsi="Arial" w:cs="Arial"/>
          <w:color w:val="000000"/>
          <w:lang w:val="en-GB"/>
        </w:rPr>
        <w:t xml:space="preserve"> -</w:t>
      </w:r>
      <w:proofErr w:type="gramEnd"/>
      <w:r w:rsidR="0044685C">
        <w:rPr>
          <w:rFonts w:ascii="Arial" w:hAnsi="Arial" w:cs="Arial"/>
          <w:color w:val="000000"/>
          <w:lang w:val="en-GB"/>
        </w:rPr>
        <w:t xml:space="preserve"> </w:t>
      </w:r>
      <w:r w:rsidRPr="00530061">
        <w:rPr>
          <w:rFonts w:ascii="Arial" w:hAnsi="Arial" w:cs="Arial"/>
          <w:color w:val="000000"/>
          <w:lang w:val="en-GB"/>
        </w:rPr>
        <w:t>automatic</w:t>
      </w:r>
      <w:r w:rsidR="0044685C">
        <w:rPr>
          <w:rFonts w:ascii="Arial" w:hAnsi="Arial" w:cs="Arial"/>
          <w:color w:val="000000"/>
          <w:lang w:val="en-GB"/>
        </w:rPr>
        <w:t xml:space="preserve">ally </w:t>
      </w:r>
      <w:r w:rsidRPr="00530061">
        <w:rPr>
          <w:rFonts w:ascii="Arial" w:hAnsi="Arial" w:cs="Arial"/>
          <w:color w:val="000000"/>
          <w:lang w:val="en-GB"/>
        </w:rPr>
        <w:t>after required data entry</w:t>
      </w:r>
      <w:r w:rsidR="0044685C">
        <w:rPr>
          <w:rFonts w:ascii="Arial" w:hAnsi="Arial" w:cs="Arial"/>
          <w:color w:val="000000"/>
          <w:lang w:val="en-GB"/>
        </w:rPr>
        <w:t xml:space="preserve"> through web application</w:t>
      </w:r>
      <w:r w:rsidR="00AA387F">
        <w:rPr>
          <w:rFonts w:ascii="Arial" w:hAnsi="Arial" w:cs="Arial"/>
          <w:color w:val="000000"/>
          <w:lang w:val="en-GB"/>
        </w:rPr>
        <w:t xml:space="preserve">, </w:t>
      </w:r>
      <w:r w:rsidRPr="00530061">
        <w:rPr>
          <w:rFonts w:ascii="Arial" w:hAnsi="Arial" w:cs="Arial"/>
          <w:color w:val="000000"/>
        </w:rPr>
        <w:t xml:space="preserve">related to </w:t>
      </w:r>
    </w:p>
    <w:p w14:paraId="1A48A874" w14:textId="79B38CAB" w:rsidR="001A6EA8" w:rsidRPr="00530061" w:rsidRDefault="00AA387F" w:rsidP="00530061">
      <w:pPr>
        <w:autoSpaceDE w:val="0"/>
        <w:autoSpaceDN w:val="0"/>
        <w:ind w:firstLine="720"/>
        <w:rPr>
          <w:rFonts w:ascii="Arial" w:hAnsi="Arial" w:cs="Arial"/>
        </w:rPr>
      </w:pPr>
      <w:r>
        <w:rPr>
          <w:rFonts w:ascii="Arial" w:hAnsi="Arial" w:cs="Arial"/>
          <w:color w:val="000000"/>
        </w:rPr>
        <w:t xml:space="preserve">              </w:t>
      </w:r>
      <w:proofErr w:type="gramStart"/>
      <w:r w:rsidR="001A6EA8" w:rsidRPr="00530061">
        <w:rPr>
          <w:rFonts w:ascii="Arial" w:hAnsi="Arial" w:cs="Arial"/>
          <w:color w:val="000000"/>
        </w:rPr>
        <w:t>necessary</w:t>
      </w:r>
      <w:proofErr w:type="gramEnd"/>
      <w:r w:rsidR="001A6EA8" w:rsidRPr="00530061">
        <w:rPr>
          <w:rFonts w:ascii="Arial" w:hAnsi="Arial" w:cs="Arial"/>
          <w:color w:val="000000"/>
        </w:rPr>
        <w:t xml:space="preserve"> data for synchronization of data with front-end systems</w:t>
      </w:r>
    </w:p>
    <w:p w14:paraId="707339A3" w14:textId="11261B8A" w:rsidR="001A6EA8" w:rsidRPr="00530061" w:rsidRDefault="001A6EA8" w:rsidP="00530061">
      <w:pPr>
        <w:autoSpaceDE w:val="0"/>
        <w:autoSpaceDN w:val="0"/>
        <w:ind w:firstLine="720"/>
        <w:rPr>
          <w:rFonts w:ascii="Arial" w:hAnsi="Arial" w:cs="Arial"/>
        </w:rPr>
      </w:pPr>
      <w:r w:rsidRPr="00530061">
        <w:rPr>
          <w:rFonts w:ascii="Arial" w:hAnsi="Arial" w:cs="Arial"/>
          <w:color w:val="000000"/>
        </w:rPr>
        <w:t>2</w:t>
      </w:r>
      <w:r w:rsidR="00AA387F">
        <w:rPr>
          <w:rFonts w:ascii="Arial" w:hAnsi="Arial" w:cs="Arial"/>
          <w:color w:val="000000"/>
        </w:rPr>
        <w:t xml:space="preserve"> </w:t>
      </w:r>
      <w:r w:rsidRPr="00530061">
        <w:rPr>
          <w:rFonts w:ascii="Arial" w:hAnsi="Arial" w:cs="Arial"/>
          <w:color w:val="000000"/>
          <w:lang w:val="en-GB"/>
        </w:rPr>
        <w:t>-&gt;</w:t>
      </w:r>
      <w:r w:rsidR="00AA387F">
        <w:rPr>
          <w:rFonts w:ascii="Arial" w:hAnsi="Arial" w:cs="Arial"/>
          <w:color w:val="000000"/>
          <w:lang w:val="en-GB"/>
        </w:rPr>
        <w:t xml:space="preserve"> </w:t>
      </w:r>
      <w:proofErr w:type="gramStart"/>
      <w:r w:rsidRPr="00530061">
        <w:rPr>
          <w:rFonts w:ascii="Arial" w:hAnsi="Arial" w:cs="Arial"/>
          <w:color w:val="000000"/>
          <w:lang w:val="en-GB"/>
        </w:rPr>
        <w:t xml:space="preserve">3 </w:t>
      </w:r>
      <w:r w:rsidR="00AA387F">
        <w:rPr>
          <w:rFonts w:ascii="Arial" w:hAnsi="Arial" w:cs="Arial"/>
          <w:color w:val="000000"/>
          <w:lang w:val="en-GB"/>
        </w:rPr>
        <w:t xml:space="preserve"> -</w:t>
      </w:r>
      <w:proofErr w:type="gramEnd"/>
      <w:r w:rsidR="00AA387F">
        <w:rPr>
          <w:rFonts w:ascii="Arial" w:hAnsi="Arial" w:cs="Arial"/>
          <w:color w:val="000000"/>
          <w:lang w:val="en-GB"/>
        </w:rPr>
        <w:t xml:space="preserve"> </w:t>
      </w:r>
      <w:r w:rsidRPr="00530061">
        <w:rPr>
          <w:rFonts w:ascii="Arial" w:hAnsi="Arial" w:cs="Arial"/>
          <w:color w:val="000000"/>
        </w:rPr>
        <w:t>implemented a</w:t>
      </w:r>
      <w:r w:rsidRPr="00530061">
        <w:rPr>
          <w:rFonts w:ascii="Arial" w:hAnsi="Arial" w:cs="Arial"/>
          <w:color w:val="000000"/>
          <w:lang w:val="en-GB"/>
        </w:rPr>
        <w:t>s:</w:t>
      </w:r>
    </w:p>
    <w:p w14:paraId="0F7717B5" w14:textId="420C39F4" w:rsidR="001A6EA8" w:rsidRPr="00530061" w:rsidRDefault="001A6EA8" w:rsidP="00530061">
      <w:pPr>
        <w:autoSpaceDE w:val="0"/>
        <w:autoSpaceDN w:val="0"/>
        <w:rPr>
          <w:rFonts w:ascii="Arial" w:hAnsi="Arial" w:cs="Arial"/>
        </w:rPr>
      </w:pPr>
      <w:r w:rsidRPr="00530061">
        <w:rPr>
          <w:rFonts w:ascii="Arial" w:hAnsi="Arial" w:cs="Arial"/>
          <w:color w:val="000000"/>
        </w:rPr>
        <w:t xml:space="preserve">                </w:t>
      </w:r>
      <w:r w:rsidR="00AA387F">
        <w:rPr>
          <w:rFonts w:ascii="Arial" w:hAnsi="Arial" w:cs="Arial"/>
          <w:color w:val="000000"/>
        </w:rPr>
        <w:tab/>
      </w:r>
      <w:r w:rsidR="00AA387F">
        <w:rPr>
          <w:rFonts w:ascii="Arial" w:hAnsi="Arial" w:cs="Arial"/>
          <w:color w:val="000000"/>
        </w:rPr>
        <w:tab/>
      </w:r>
      <w:r w:rsidRPr="00530061">
        <w:rPr>
          <w:rFonts w:ascii="Arial" w:hAnsi="Arial" w:cs="Arial"/>
          <w:color w:val="000000"/>
        </w:rPr>
        <w:t xml:space="preserve">a) </w:t>
      </w:r>
      <w:proofErr w:type="gramStart"/>
      <w:r w:rsidRPr="00530061">
        <w:rPr>
          <w:rFonts w:ascii="Arial" w:hAnsi="Arial" w:cs="Arial"/>
          <w:color w:val="000000"/>
        </w:rPr>
        <w:t>m</w:t>
      </w:r>
      <w:proofErr w:type="spellStart"/>
      <w:r w:rsidRPr="00530061">
        <w:rPr>
          <w:rFonts w:ascii="Arial" w:hAnsi="Arial" w:cs="Arial"/>
          <w:color w:val="000000"/>
          <w:lang w:val="en-GB"/>
        </w:rPr>
        <w:t>anual</w:t>
      </w:r>
      <w:proofErr w:type="spellEnd"/>
      <w:proofErr w:type="gramEnd"/>
      <w:r w:rsidR="00AA387F">
        <w:rPr>
          <w:rFonts w:ascii="Arial" w:hAnsi="Arial" w:cs="Arial"/>
          <w:color w:val="000000"/>
          <w:lang w:val="en-GB"/>
        </w:rPr>
        <w:t xml:space="preserve"> </w:t>
      </w:r>
      <w:r w:rsidR="00AA387F">
        <w:rPr>
          <w:rFonts w:ascii="Arial" w:hAnsi="Arial" w:cs="Arial"/>
          <w:color w:val="000000"/>
        </w:rPr>
        <w:t>transition by user through this option</w:t>
      </w:r>
    </w:p>
    <w:p w14:paraId="66D52709" w14:textId="21489793" w:rsidR="001A6EA8" w:rsidRPr="00530061" w:rsidRDefault="001A6EA8" w:rsidP="00530061">
      <w:pPr>
        <w:autoSpaceDE w:val="0"/>
        <w:autoSpaceDN w:val="0"/>
        <w:rPr>
          <w:rFonts w:ascii="Arial" w:hAnsi="Arial" w:cs="Arial"/>
        </w:rPr>
      </w:pPr>
      <w:r w:rsidRPr="00530061">
        <w:rPr>
          <w:rFonts w:ascii="Arial" w:hAnsi="Arial" w:cs="Arial"/>
          <w:color w:val="000000"/>
        </w:rPr>
        <w:t xml:space="preserve">                </w:t>
      </w:r>
      <w:r w:rsidR="00AA387F">
        <w:rPr>
          <w:rFonts w:ascii="Arial" w:hAnsi="Arial" w:cs="Arial"/>
          <w:color w:val="000000"/>
        </w:rPr>
        <w:tab/>
      </w:r>
      <w:r w:rsidR="00AA387F">
        <w:rPr>
          <w:rFonts w:ascii="Arial" w:hAnsi="Arial" w:cs="Arial"/>
          <w:color w:val="000000"/>
        </w:rPr>
        <w:tab/>
      </w:r>
      <w:r w:rsidRPr="00530061">
        <w:rPr>
          <w:rFonts w:ascii="Arial" w:hAnsi="Arial" w:cs="Arial"/>
          <w:color w:val="000000"/>
        </w:rPr>
        <w:t xml:space="preserve">b) </w:t>
      </w:r>
      <w:proofErr w:type="gramStart"/>
      <w:r w:rsidRPr="00530061">
        <w:rPr>
          <w:rFonts w:ascii="Arial" w:hAnsi="Arial" w:cs="Arial"/>
          <w:color w:val="000000"/>
        </w:rPr>
        <w:t>au</w:t>
      </w:r>
      <w:proofErr w:type="spellStart"/>
      <w:r w:rsidRPr="00530061">
        <w:rPr>
          <w:rFonts w:ascii="Arial" w:hAnsi="Arial" w:cs="Arial"/>
          <w:color w:val="000000"/>
          <w:lang w:val="en-GB"/>
        </w:rPr>
        <w:t>tomatic</w:t>
      </w:r>
      <w:proofErr w:type="spellEnd"/>
      <w:proofErr w:type="gramEnd"/>
      <w:r w:rsidR="00AA387F">
        <w:rPr>
          <w:rFonts w:ascii="Arial" w:hAnsi="Arial" w:cs="Arial"/>
          <w:color w:val="000000"/>
          <w:lang w:val="en-GB"/>
        </w:rPr>
        <w:t xml:space="preserve"> </w:t>
      </w:r>
      <w:r w:rsidRPr="00530061">
        <w:rPr>
          <w:rFonts w:ascii="Arial" w:hAnsi="Arial" w:cs="Arial"/>
          <w:color w:val="000000"/>
        </w:rPr>
        <w:t>according to pre-defined criteria</w:t>
      </w:r>
      <w:r w:rsidR="00AA387F">
        <w:rPr>
          <w:rFonts w:ascii="Arial" w:hAnsi="Arial" w:cs="Arial"/>
          <w:color w:val="000000"/>
        </w:rPr>
        <w:t xml:space="preserve"> in system.</w:t>
      </w:r>
    </w:p>
    <w:p w14:paraId="1A476B86" w14:textId="5EE1CB17" w:rsidR="001A6EA8" w:rsidRDefault="001A6EA8" w:rsidP="001A6EA8">
      <w:pPr>
        <w:autoSpaceDE w:val="0"/>
        <w:autoSpaceDN w:val="0"/>
        <w:adjustRightInd w:val="0"/>
        <w:spacing w:line="288" w:lineRule="auto"/>
        <w:rPr>
          <w:rFonts w:ascii="Arial" w:hAnsi="Arial" w:cs="Arial"/>
          <w:b/>
          <w:bCs/>
          <w:color w:val="000000"/>
          <w:lang w:val="hr-HR"/>
        </w:rPr>
      </w:pPr>
    </w:p>
    <w:p w14:paraId="173924AC" w14:textId="77777777" w:rsidR="006B1AF5" w:rsidRPr="00530061" w:rsidRDefault="006B1AF5" w:rsidP="001A6EA8">
      <w:pPr>
        <w:autoSpaceDE w:val="0"/>
        <w:autoSpaceDN w:val="0"/>
        <w:adjustRightInd w:val="0"/>
        <w:spacing w:line="288" w:lineRule="auto"/>
        <w:rPr>
          <w:rFonts w:ascii="Arial" w:hAnsi="Arial" w:cs="Arial"/>
          <w:b/>
          <w:bCs/>
          <w:color w:val="000000"/>
          <w:lang w:val="hr-HR"/>
        </w:rPr>
      </w:pPr>
    </w:p>
    <w:p w14:paraId="213DC709" w14:textId="6000C702" w:rsidR="006B1AF5" w:rsidRPr="00530061" w:rsidRDefault="006B1AF5" w:rsidP="006B1AF5">
      <w:pPr>
        <w:pStyle w:val="ListParagraph"/>
        <w:numPr>
          <w:ilvl w:val="0"/>
          <w:numId w:val="93"/>
        </w:numPr>
        <w:autoSpaceDE w:val="0"/>
        <w:autoSpaceDN w:val="0"/>
        <w:spacing w:before="120"/>
        <w:ind w:left="714" w:hanging="357"/>
        <w:rPr>
          <w:rFonts w:ascii="Arial" w:hAnsi="Arial" w:cs="Arial"/>
        </w:rPr>
      </w:pPr>
      <w:r>
        <w:rPr>
          <w:rFonts w:ascii="Arial" w:hAnsi="Arial" w:cs="Arial"/>
          <w:bCs/>
          <w:color w:val="000000"/>
          <w:lang w:val="en-GB"/>
        </w:rPr>
        <w:t>t</w:t>
      </w:r>
      <w:r w:rsidRPr="00B979DD">
        <w:rPr>
          <w:rFonts w:ascii="Arial" w:hAnsi="Arial" w:cs="Arial"/>
          <w:bCs/>
          <w:color w:val="000000"/>
          <w:lang w:val="en-GB"/>
        </w:rPr>
        <w:t xml:space="preserve">erminal </w:t>
      </w:r>
      <w:r>
        <w:rPr>
          <w:rFonts w:ascii="Arial" w:hAnsi="Arial" w:cs="Arial"/>
          <w:bCs/>
          <w:color w:val="000000"/>
          <w:lang w:val="en-GB"/>
        </w:rPr>
        <w:t xml:space="preserve">transaction </w:t>
      </w:r>
      <w:r>
        <w:rPr>
          <w:rFonts w:cs="Arial"/>
        </w:rPr>
        <w:t>processing</w:t>
      </w:r>
      <w:r w:rsidRPr="00B979DD">
        <w:rPr>
          <w:rFonts w:ascii="Arial" w:hAnsi="Arial" w:cs="Arial"/>
          <w:bCs/>
          <w:color w:val="000000"/>
          <w:lang w:val="en-GB"/>
        </w:rPr>
        <w:t xml:space="preserve">: </w:t>
      </w:r>
    </w:p>
    <w:p w14:paraId="67B84E20" w14:textId="76FE92A2" w:rsidR="006B1AF5" w:rsidRPr="006B1AF5" w:rsidRDefault="006B1AF5" w:rsidP="006B1AF5">
      <w:pPr>
        <w:pStyle w:val="ListParagraph"/>
        <w:autoSpaceDE w:val="0"/>
        <w:autoSpaceDN w:val="0"/>
        <w:spacing w:before="120"/>
        <w:ind w:left="714"/>
        <w:rPr>
          <w:rFonts w:ascii="Arial" w:hAnsi="Arial" w:cs="Arial"/>
        </w:rPr>
      </w:pPr>
      <w:r w:rsidRPr="006B1AF5">
        <w:rPr>
          <w:rFonts w:ascii="Arial" w:hAnsi="Arial" w:cs="Arial"/>
        </w:rPr>
        <w:t xml:space="preserve">0 – Inserted </w:t>
      </w:r>
      <w:r>
        <w:rPr>
          <w:rFonts w:ascii="Arial" w:hAnsi="Arial" w:cs="Arial"/>
        </w:rPr>
        <w:t>– transactions are not accepted</w:t>
      </w:r>
    </w:p>
    <w:p w14:paraId="45E8AC85" w14:textId="4F0E6DD4" w:rsidR="006B1AF5" w:rsidRPr="006B1AF5" w:rsidRDefault="006B1AF5">
      <w:pPr>
        <w:pStyle w:val="ListParagraph"/>
        <w:autoSpaceDE w:val="0"/>
        <w:autoSpaceDN w:val="0"/>
        <w:spacing w:before="120"/>
        <w:ind w:left="714"/>
        <w:rPr>
          <w:rFonts w:ascii="Arial" w:hAnsi="Arial" w:cs="Arial"/>
        </w:rPr>
      </w:pPr>
      <w:r w:rsidRPr="006B1AF5">
        <w:rPr>
          <w:rFonts w:ascii="Arial" w:hAnsi="Arial" w:cs="Arial"/>
        </w:rPr>
        <w:t xml:space="preserve">2 – Sent to installation </w:t>
      </w:r>
      <w:r>
        <w:rPr>
          <w:rFonts w:ascii="Arial" w:hAnsi="Arial" w:cs="Arial"/>
        </w:rPr>
        <w:t>- transactions are accepted (just first, after is set to 3-Installed)</w:t>
      </w:r>
    </w:p>
    <w:p w14:paraId="0A2F3553" w14:textId="19E6E740" w:rsidR="006B1AF5" w:rsidRPr="006B1AF5" w:rsidRDefault="006B1AF5" w:rsidP="006B1AF5">
      <w:pPr>
        <w:pStyle w:val="ListParagraph"/>
        <w:autoSpaceDE w:val="0"/>
        <w:autoSpaceDN w:val="0"/>
        <w:spacing w:before="120"/>
        <w:ind w:left="714"/>
        <w:rPr>
          <w:rFonts w:ascii="Arial" w:hAnsi="Arial" w:cs="Arial"/>
        </w:rPr>
      </w:pPr>
      <w:r w:rsidRPr="006B1AF5">
        <w:rPr>
          <w:rFonts w:ascii="Arial" w:hAnsi="Arial" w:cs="Arial"/>
        </w:rPr>
        <w:t xml:space="preserve">3 – Installed (activated) </w:t>
      </w:r>
      <w:r>
        <w:rPr>
          <w:rFonts w:ascii="Arial" w:hAnsi="Arial" w:cs="Arial"/>
        </w:rPr>
        <w:t>- transactions are accepted</w:t>
      </w:r>
      <w:r w:rsidR="00425120">
        <w:rPr>
          <w:rFonts w:ascii="Arial" w:hAnsi="Arial" w:cs="Arial"/>
        </w:rPr>
        <w:t xml:space="preserve"> </w:t>
      </w:r>
    </w:p>
    <w:p w14:paraId="501D5DCF" w14:textId="28F8B167" w:rsidR="006B1AF5" w:rsidRPr="006B1AF5" w:rsidRDefault="006B1AF5" w:rsidP="006B1AF5">
      <w:pPr>
        <w:pStyle w:val="ListParagraph"/>
        <w:autoSpaceDE w:val="0"/>
        <w:autoSpaceDN w:val="0"/>
        <w:spacing w:before="120"/>
        <w:ind w:left="714"/>
        <w:rPr>
          <w:rFonts w:ascii="Arial" w:hAnsi="Arial" w:cs="Arial"/>
        </w:rPr>
      </w:pPr>
      <w:commentRangeStart w:id="2077"/>
      <w:commentRangeStart w:id="2078"/>
      <w:r w:rsidRPr="006B1AF5">
        <w:rPr>
          <w:rFonts w:ascii="Arial" w:hAnsi="Arial" w:cs="Arial"/>
        </w:rPr>
        <w:t xml:space="preserve">C – Cancelled </w:t>
      </w:r>
      <w:r>
        <w:rPr>
          <w:rFonts w:ascii="Arial" w:hAnsi="Arial" w:cs="Arial"/>
        </w:rPr>
        <w:t>- transactions are not accepted *</w:t>
      </w:r>
    </w:p>
    <w:p w14:paraId="18DF7A2F" w14:textId="3EAB5BE3" w:rsidR="006B1AF5" w:rsidRPr="006B1AF5" w:rsidRDefault="006B1AF5" w:rsidP="00530061">
      <w:pPr>
        <w:pStyle w:val="ListParagraph"/>
        <w:autoSpaceDE w:val="0"/>
        <w:autoSpaceDN w:val="0"/>
        <w:spacing w:before="120"/>
        <w:ind w:left="714"/>
        <w:rPr>
          <w:rFonts w:ascii="Arial" w:hAnsi="Arial" w:cs="Arial"/>
        </w:rPr>
      </w:pPr>
      <w:r w:rsidRPr="006B1AF5">
        <w:rPr>
          <w:rFonts w:ascii="Arial" w:hAnsi="Arial" w:cs="Arial"/>
        </w:rPr>
        <w:t>D – De-installed</w:t>
      </w:r>
      <w:r>
        <w:rPr>
          <w:rFonts w:ascii="Arial" w:hAnsi="Arial" w:cs="Arial"/>
        </w:rPr>
        <w:t xml:space="preserve"> - transactions are not accepted</w:t>
      </w:r>
      <w:commentRangeEnd w:id="2077"/>
      <w:r w:rsidR="001C3106">
        <w:rPr>
          <w:rStyle w:val="CommentReference"/>
        </w:rPr>
        <w:commentReference w:id="2077"/>
      </w:r>
      <w:commentRangeEnd w:id="2078"/>
      <w:ins w:id="2079" w:author="Martin Ćosić" w:date="2018-02-16T16:39:00Z">
        <w:r w:rsidR="00F2721D">
          <w:rPr>
            <w:rFonts w:ascii="Arial" w:hAnsi="Arial" w:cs="Arial"/>
          </w:rPr>
          <w:t xml:space="preserve"> *</w:t>
        </w:r>
      </w:ins>
      <w:r w:rsidR="00F2721D">
        <w:rPr>
          <w:rStyle w:val="CommentReference"/>
        </w:rPr>
        <w:commentReference w:id="2078"/>
      </w:r>
    </w:p>
    <w:p w14:paraId="3F36EE03" w14:textId="71F62D46" w:rsidR="00E300C5" w:rsidRDefault="00E300C5" w:rsidP="001A6EA8">
      <w:pPr>
        <w:ind w:right="729"/>
        <w:rPr>
          <w:rFonts w:ascii="Arial" w:hAnsi="Arial" w:cs="Arial"/>
          <w:color w:val="000000"/>
          <w:sz w:val="20"/>
          <w:szCs w:val="20"/>
          <w:lang w:val="en-GB"/>
        </w:rPr>
      </w:pPr>
    </w:p>
    <w:p w14:paraId="0C33CAF2" w14:textId="65F1C198" w:rsidR="00265ADB" w:rsidRDefault="00265ADB" w:rsidP="001A6EA8">
      <w:pPr>
        <w:ind w:right="729"/>
        <w:rPr>
          <w:rFonts w:ascii="Arial" w:hAnsi="Arial" w:cs="Arial"/>
          <w:color w:val="000000"/>
          <w:sz w:val="20"/>
          <w:szCs w:val="20"/>
          <w:lang w:val="en-GB"/>
        </w:rPr>
      </w:pPr>
    </w:p>
    <w:p w14:paraId="069CDFA1" w14:textId="65B99A8D" w:rsidR="00265ADB" w:rsidRDefault="006B1AF5" w:rsidP="00530061">
      <w:pPr>
        <w:pStyle w:val="ListParagraph"/>
        <w:ind w:left="720" w:right="729"/>
        <w:rPr>
          <w:ins w:id="2080" w:author="Martin Ćosić" w:date="2018-02-16T16:38:00Z"/>
          <w:rFonts w:ascii="Arial" w:hAnsi="Arial" w:cs="Arial"/>
          <w:color w:val="000000"/>
          <w:sz w:val="20"/>
          <w:szCs w:val="20"/>
          <w:lang w:val="en-GB"/>
        </w:rPr>
      </w:pPr>
      <w:r>
        <w:rPr>
          <w:rFonts w:ascii="Arial" w:hAnsi="Arial" w:cs="Arial"/>
          <w:color w:val="000000"/>
          <w:sz w:val="20"/>
          <w:szCs w:val="20"/>
          <w:lang w:val="en-GB"/>
        </w:rPr>
        <w:t>*</w:t>
      </w:r>
      <w:r w:rsidR="006F05B9">
        <w:rPr>
          <w:rFonts w:ascii="Arial" w:hAnsi="Arial" w:cs="Arial"/>
          <w:color w:val="000000"/>
          <w:sz w:val="20"/>
          <w:szCs w:val="20"/>
          <w:lang w:val="en-GB"/>
        </w:rPr>
        <w:t xml:space="preserve">transaction processing process </w:t>
      </w:r>
      <w:r w:rsidR="006F05B9" w:rsidRPr="006F05B9">
        <w:rPr>
          <w:rFonts w:ascii="Arial" w:hAnsi="Arial" w:cs="Arial"/>
          <w:color w:val="000000"/>
          <w:sz w:val="20"/>
          <w:szCs w:val="20"/>
          <w:lang w:val="en-GB"/>
        </w:rPr>
        <w:t>compares transaction time and status change time</w:t>
      </w:r>
      <w:r w:rsidR="006F05B9">
        <w:rPr>
          <w:rFonts w:ascii="Arial" w:hAnsi="Arial" w:cs="Arial"/>
          <w:color w:val="000000"/>
          <w:sz w:val="20"/>
          <w:szCs w:val="20"/>
          <w:lang w:val="en-GB"/>
        </w:rPr>
        <w:t>. Meaning all transactions made before cancellation will be processed regardless terminal status.</w:t>
      </w:r>
    </w:p>
    <w:p w14:paraId="1C6AF2E9" w14:textId="14E66B8A" w:rsidR="00F2721D" w:rsidRPr="00530061" w:rsidRDefault="00F2721D" w:rsidP="00530061">
      <w:pPr>
        <w:pStyle w:val="ListParagraph"/>
        <w:ind w:left="720" w:right="729"/>
        <w:rPr>
          <w:rFonts w:ascii="Arial" w:hAnsi="Arial" w:cs="Arial"/>
          <w:color w:val="000000"/>
          <w:sz w:val="20"/>
          <w:szCs w:val="20"/>
          <w:lang w:val="en-GB"/>
        </w:rPr>
      </w:pPr>
      <w:ins w:id="2081" w:author="Martin Ćosić" w:date="2018-02-16T16:38:00Z">
        <w:r>
          <w:rPr>
            <w:rFonts w:ascii="Arial" w:hAnsi="Arial" w:cs="Arial"/>
            <w:color w:val="000000"/>
            <w:sz w:val="20"/>
            <w:szCs w:val="20"/>
            <w:lang w:val="en-GB"/>
          </w:rPr>
          <w:t>*</w:t>
        </w:r>
      </w:ins>
      <w:ins w:id="2082" w:author="Martin Ćosić" w:date="2018-02-16T16:39:00Z">
        <w:r w:rsidRPr="00F2721D">
          <w:t xml:space="preserve"> </w:t>
        </w:r>
        <w:proofErr w:type="gramStart"/>
        <w:r w:rsidRPr="00F2721D">
          <w:rPr>
            <w:rFonts w:ascii="Arial" w:hAnsi="Arial" w:cs="Arial"/>
            <w:color w:val="000000"/>
            <w:sz w:val="20"/>
            <w:szCs w:val="20"/>
            <w:lang w:val="en-GB"/>
          </w:rPr>
          <w:t>transactions</w:t>
        </w:r>
        <w:proofErr w:type="gramEnd"/>
        <w:r w:rsidRPr="00F2721D">
          <w:rPr>
            <w:rFonts w:ascii="Arial" w:hAnsi="Arial" w:cs="Arial"/>
            <w:color w:val="000000"/>
            <w:sz w:val="20"/>
            <w:szCs w:val="20"/>
            <w:lang w:val="en-GB"/>
          </w:rPr>
          <w:t xml:space="preserve"> manually entered via Exact should be processed even in these statuses</w:t>
        </w:r>
      </w:ins>
    </w:p>
    <w:p w14:paraId="7314EE56" w14:textId="4304391D" w:rsidR="00265ADB" w:rsidRDefault="00265ADB" w:rsidP="001A6EA8">
      <w:pPr>
        <w:ind w:right="729"/>
        <w:rPr>
          <w:rFonts w:ascii="Arial" w:hAnsi="Arial" w:cs="Arial"/>
          <w:color w:val="000000"/>
          <w:sz w:val="20"/>
          <w:szCs w:val="20"/>
          <w:lang w:val="en-GB"/>
        </w:rPr>
      </w:pPr>
    </w:p>
    <w:p w14:paraId="140FE37B" w14:textId="43B794CB" w:rsidR="00265ADB" w:rsidRDefault="00265ADB" w:rsidP="001A6EA8">
      <w:pPr>
        <w:ind w:right="729"/>
        <w:rPr>
          <w:rFonts w:ascii="Arial" w:hAnsi="Arial" w:cs="Arial"/>
          <w:color w:val="000000"/>
          <w:sz w:val="20"/>
          <w:szCs w:val="20"/>
          <w:lang w:val="en-GB"/>
        </w:rPr>
      </w:pPr>
    </w:p>
    <w:p w14:paraId="74D40D54" w14:textId="0B040D56" w:rsidR="00265ADB" w:rsidRDefault="00265ADB" w:rsidP="001A6EA8">
      <w:pPr>
        <w:ind w:right="729"/>
        <w:rPr>
          <w:rFonts w:ascii="Arial" w:hAnsi="Arial" w:cs="Arial"/>
          <w:color w:val="000000"/>
          <w:sz w:val="20"/>
          <w:szCs w:val="20"/>
          <w:lang w:val="en-GB"/>
        </w:rPr>
      </w:pPr>
    </w:p>
    <w:p w14:paraId="3580545D" w14:textId="5B43C6BC" w:rsidR="00265ADB" w:rsidRDefault="00265ADB" w:rsidP="001A6EA8">
      <w:pPr>
        <w:ind w:right="729"/>
        <w:rPr>
          <w:rFonts w:ascii="Arial" w:hAnsi="Arial" w:cs="Arial"/>
          <w:color w:val="000000"/>
          <w:sz w:val="20"/>
          <w:szCs w:val="20"/>
          <w:lang w:val="en-GB"/>
        </w:rPr>
      </w:pPr>
    </w:p>
    <w:p w14:paraId="52BFED5B" w14:textId="62C2201A" w:rsidR="00265ADB" w:rsidRDefault="001354DD" w:rsidP="001A6EA8">
      <w:pPr>
        <w:ind w:right="729"/>
        <w:rPr>
          <w:rFonts w:ascii="Arial" w:hAnsi="Arial" w:cs="Arial"/>
          <w:color w:val="000000"/>
          <w:sz w:val="20"/>
          <w:szCs w:val="20"/>
          <w:lang w:val="en-GB"/>
        </w:rPr>
      </w:pPr>
      <w:hyperlink w:anchor="_7.2._Appendix_A" w:history="1">
        <w:r w:rsidR="0027579B" w:rsidRPr="0027579B">
          <w:rPr>
            <w:rStyle w:val="Hyperlink"/>
            <w:rFonts w:cs="Arial"/>
          </w:rPr>
          <w:t>Appendix A – Terminal status change diagram</w:t>
        </w:r>
      </w:hyperlink>
    </w:p>
    <w:p w14:paraId="1DE292E9" w14:textId="7F84D122" w:rsidR="00265ADB" w:rsidRDefault="00265ADB" w:rsidP="001A6EA8">
      <w:pPr>
        <w:ind w:right="729"/>
        <w:rPr>
          <w:rFonts w:ascii="Arial" w:hAnsi="Arial" w:cs="Arial"/>
          <w:color w:val="000000"/>
          <w:sz w:val="20"/>
          <w:szCs w:val="20"/>
          <w:lang w:val="en-GB"/>
        </w:rPr>
      </w:pPr>
    </w:p>
    <w:p w14:paraId="255812E5" w14:textId="0445B9BC" w:rsidR="00265ADB" w:rsidRDefault="00265ADB" w:rsidP="001A6EA8">
      <w:pPr>
        <w:ind w:right="729"/>
        <w:rPr>
          <w:rFonts w:ascii="Arial" w:hAnsi="Arial" w:cs="Arial"/>
          <w:color w:val="000000"/>
          <w:sz w:val="20"/>
          <w:szCs w:val="20"/>
          <w:lang w:val="en-GB"/>
        </w:rPr>
      </w:pPr>
    </w:p>
    <w:p w14:paraId="01F3092A" w14:textId="057D66FF" w:rsidR="00265ADB" w:rsidRDefault="00265ADB" w:rsidP="001A6EA8">
      <w:pPr>
        <w:ind w:right="729"/>
        <w:rPr>
          <w:rFonts w:ascii="Arial" w:hAnsi="Arial" w:cs="Arial"/>
          <w:color w:val="000000"/>
          <w:sz w:val="20"/>
          <w:szCs w:val="20"/>
          <w:lang w:val="en-GB"/>
        </w:rPr>
      </w:pPr>
    </w:p>
    <w:p w14:paraId="36E4E8E7" w14:textId="36D956AC" w:rsidR="00265ADB" w:rsidRDefault="00265ADB" w:rsidP="001A6EA8">
      <w:pPr>
        <w:ind w:right="729"/>
        <w:rPr>
          <w:rFonts w:ascii="Arial" w:hAnsi="Arial" w:cs="Arial"/>
          <w:color w:val="000000"/>
          <w:sz w:val="20"/>
          <w:szCs w:val="20"/>
          <w:lang w:val="en-GB"/>
        </w:rPr>
      </w:pPr>
    </w:p>
    <w:p w14:paraId="09A14BBE" w14:textId="4C56692D" w:rsidR="00F304F7" w:rsidRPr="006B7F61" w:rsidRDefault="00F304F7" w:rsidP="00F304F7">
      <w:pPr>
        <w:pStyle w:val="Heading1"/>
        <w:rPr>
          <w:color w:val="auto"/>
          <w:sz w:val="24"/>
          <w:szCs w:val="24"/>
        </w:rPr>
      </w:pPr>
      <w:bookmarkStart w:id="2083" w:name="_Toc500894454"/>
      <w:bookmarkStart w:id="2084" w:name="_Toc506563222"/>
      <w:r>
        <w:rPr>
          <w:color w:val="auto"/>
          <w:sz w:val="24"/>
          <w:szCs w:val="24"/>
        </w:rPr>
        <w:t xml:space="preserve">5.2. </w:t>
      </w:r>
      <w:r w:rsidRPr="006B7F61">
        <w:rPr>
          <w:color w:val="auto"/>
          <w:sz w:val="24"/>
          <w:szCs w:val="24"/>
        </w:rPr>
        <w:t>UC POS</w:t>
      </w:r>
      <w:r>
        <w:rPr>
          <w:color w:val="auto"/>
          <w:sz w:val="24"/>
          <w:szCs w:val="24"/>
        </w:rPr>
        <w:t xml:space="preserve"> </w:t>
      </w:r>
      <w:r w:rsidRPr="006B7F61">
        <w:rPr>
          <w:color w:val="auto"/>
          <w:sz w:val="24"/>
          <w:szCs w:val="24"/>
        </w:rPr>
        <w:t>0</w:t>
      </w:r>
      <w:r w:rsidR="005B56A7">
        <w:rPr>
          <w:color w:val="auto"/>
          <w:sz w:val="24"/>
          <w:szCs w:val="24"/>
        </w:rPr>
        <w:t>3</w:t>
      </w:r>
      <w:r w:rsidR="002C1558">
        <w:rPr>
          <w:color w:val="auto"/>
          <w:sz w:val="24"/>
          <w:szCs w:val="24"/>
        </w:rPr>
        <w:t>8</w:t>
      </w:r>
      <w:r w:rsidRPr="006B7F61">
        <w:rPr>
          <w:color w:val="auto"/>
          <w:sz w:val="24"/>
          <w:szCs w:val="24"/>
        </w:rPr>
        <w:t xml:space="preserve">: </w:t>
      </w:r>
      <w:r>
        <w:rPr>
          <w:color w:val="auto"/>
          <w:sz w:val="24"/>
          <w:szCs w:val="24"/>
        </w:rPr>
        <w:t>Add/Update dual new t</w:t>
      </w:r>
      <w:r w:rsidRPr="006B7F61">
        <w:rPr>
          <w:color w:val="auto"/>
          <w:sz w:val="24"/>
          <w:szCs w:val="24"/>
        </w:rPr>
        <w:t>erminal</w:t>
      </w:r>
      <w:bookmarkEnd w:id="2083"/>
      <w:bookmarkEnd w:id="2084"/>
    </w:p>
    <w:p w14:paraId="0BE36A3B" w14:textId="77777777" w:rsidR="00F304F7" w:rsidRDefault="00F304F7" w:rsidP="00F304F7"/>
    <w:p w14:paraId="32B304CE" w14:textId="77777777" w:rsidR="00D35C8C" w:rsidRDefault="00F304F7" w:rsidP="00F304F7">
      <w:pPr>
        <w:jc w:val="both"/>
        <w:rPr>
          <w:rFonts w:ascii="Arial" w:hAnsi="Arial" w:cs="Arial"/>
        </w:rPr>
      </w:pPr>
      <w:r>
        <w:rPr>
          <w:rFonts w:ascii="Arial" w:hAnsi="Arial" w:cs="Arial"/>
        </w:rPr>
        <w:t xml:space="preserve">This is option for new </w:t>
      </w:r>
      <w:r w:rsidR="005B56A7">
        <w:rPr>
          <w:rFonts w:ascii="Arial" w:hAnsi="Arial" w:cs="Arial"/>
        </w:rPr>
        <w:t>dual term</w:t>
      </w:r>
      <w:r w:rsidR="00D35C8C">
        <w:rPr>
          <w:rFonts w:ascii="Arial" w:hAnsi="Arial" w:cs="Arial"/>
        </w:rPr>
        <w:t xml:space="preserve">inal definition (one physical terminal and two logic devices in the system). In </w:t>
      </w:r>
      <w:proofErr w:type="spellStart"/>
      <w:r w:rsidR="00D35C8C">
        <w:rPr>
          <w:rFonts w:ascii="Arial" w:hAnsi="Arial" w:cs="Arial"/>
        </w:rPr>
        <w:t>eXact</w:t>
      </w:r>
      <w:proofErr w:type="spellEnd"/>
      <w:r w:rsidR="00D35C8C">
        <w:rPr>
          <w:rFonts w:ascii="Arial" w:hAnsi="Arial" w:cs="Arial"/>
        </w:rPr>
        <w:t xml:space="preserve"> one terminal will be marked as “master” and on the second terminal (“slave” TID) will be assigned “master” TID. </w:t>
      </w:r>
    </w:p>
    <w:p w14:paraId="2E6F015F" w14:textId="4A3A1E8E" w:rsidR="00F304F7" w:rsidRDefault="00D35C8C" w:rsidP="00F304F7">
      <w:pPr>
        <w:jc w:val="both"/>
        <w:rPr>
          <w:rFonts w:ascii="Arial" w:hAnsi="Arial" w:cs="Arial"/>
        </w:rPr>
      </w:pPr>
      <w:r>
        <w:rPr>
          <w:rFonts w:ascii="Arial" w:hAnsi="Arial" w:cs="Arial"/>
        </w:rPr>
        <w:t xml:space="preserve">Each terminal can be update separately. </w:t>
      </w:r>
    </w:p>
    <w:p w14:paraId="294B8101" w14:textId="2E0D52E7" w:rsidR="00F304F7" w:rsidRDefault="00F304F7" w:rsidP="00F304F7">
      <w:pPr>
        <w:pStyle w:val="ListParagraph"/>
        <w:ind w:left="0"/>
        <w:rPr>
          <w:color w:val="1F497D"/>
          <w:lang w:val="sk-SK"/>
        </w:rPr>
      </w:pPr>
      <w:r>
        <w:rPr>
          <w:color w:val="1F497D"/>
          <w:lang w:val="sk-SK"/>
        </w:rPr>
        <w:t xml:space="preserve">                               </w:t>
      </w:r>
    </w:p>
    <w:p w14:paraId="2F806CB2" w14:textId="77777777" w:rsidR="00F304F7" w:rsidRPr="00FB52CE" w:rsidRDefault="00F304F7" w:rsidP="00F304F7">
      <w:pPr>
        <w:pStyle w:val="Arial12Bold"/>
        <w:spacing w:before="240" w:after="120"/>
        <w:rPr>
          <w:rFonts w:cs="Arial"/>
        </w:rPr>
      </w:pPr>
      <w:r w:rsidRPr="00FB52CE">
        <w:rPr>
          <w:rFonts w:cs="Arial"/>
        </w:rPr>
        <w:t xml:space="preserve">Preconditions </w:t>
      </w:r>
    </w:p>
    <w:p w14:paraId="6CD6AFC5" w14:textId="355F4A97" w:rsidR="00F304F7" w:rsidRPr="004B1212" w:rsidRDefault="00A359F8" w:rsidP="00F304F7">
      <w:pPr>
        <w:pStyle w:val="ListParagraph"/>
        <w:numPr>
          <w:ilvl w:val="0"/>
          <w:numId w:val="20"/>
        </w:numPr>
      </w:pPr>
      <w:r>
        <w:rPr>
          <w:rFonts w:ascii="Arial" w:hAnsi="Arial" w:cs="Arial"/>
        </w:rPr>
        <w:t xml:space="preserve">both </w:t>
      </w:r>
      <w:r w:rsidR="00F304F7">
        <w:rPr>
          <w:rFonts w:ascii="Arial" w:hAnsi="Arial" w:cs="Arial"/>
        </w:rPr>
        <w:t>t</w:t>
      </w:r>
      <w:r w:rsidR="00F304F7" w:rsidRPr="004B1212">
        <w:rPr>
          <w:rFonts w:ascii="Arial" w:hAnsi="Arial" w:cs="Arial"/>
        </w:rPr>
        <w:t>erminal</w:t>
      </w:r>
      <w:r>
        <w:rPr>
          <w:rFonts w:ascii="Arial" w:hAnsi="Arial" w:cs="Arial"/>
        </w:rPr>
        <w:t>s</w:t>
      </w:r>
      <w:r w:rsidR="00A37F9B">
        <w:rPr>
          <w:rFonts w:ascii="Arial" w:hAnsi="Arial" w:cs="Arial"/>
        </w:rPr>
        <w:t xml:space="preserve"> (“master” and “slave”)</w:t>
      </w:r>
      <w:r w:rsidR="00D35C8C">
        <w:rPr>
          <w:rFonts w:ascii="Arial" w:hAnsi="Arial" w:cs="Arial"/>
        </w:rPr>
        <w:t xml:space="preserve"> should </w:t>
      </w:r>
      <w:r w:rsidR="00F304F7" w:rsidRPr="004B1212">
        <w:rPr>
          <w:rFonts w:ascii="Arial" w:hAnsi="Arial" w:cs="Arial"/>
        </w:rPr>
        <w:t>exist in the system</w:t>
      </w:r>
      <w:r w:rsidR="00A37F9B">
        <w:rPr>
          <w:rFonts w:ascii="Arial" w:hAnsi="Arial" w:cs="Arial"/>
        </w:rPr>
        <w:t xml:space="preserve"> with different TIDs,</w:t>
      </w:r>
    </w:p>
    <w:p w14:paraId="032200DF" w14:textId="6ECC4441" w:rsidR="00F304F7" w:rsidRDefault="00F304F7" w:rsidP="00F304F7">
      <w:pPr>
        <w:pStyle w:val="ListParagraph"/>
        <w:numPr>
          <w:ilvl w:val="0"/>
          <w:numId w:val="20"/>
        </w:numPr>
      </w:pPr>
      <w:proofErr w:type="gramStart"/>
      <w:r>
        <w:rPr>
          <w:rFonts w:ascii="Arial" w:hAnsi="Arial" w:cs="Arial"/>
        </w:rPr>
        <w:t>r</w:t>
      </w:r>
      <w:r>
        <w:t>etailer</w:t>
      </w:r>
      <w:proofErr w:type="gramEnd"/>
      <w:r>
        <w:t xml:space="preserve"> must exist and be in </w:t>
      </w:r>
      <w:r w:rsidRPr="004B1212">
        <w:rPr>
          <w:rFonts w:cs="Helvetica"/>
          <w:i/>
        </w:rPr>
        <w:t>Inserted</w:t>
      </w:r>
      <w:r w:rsidR="00477D41">
        <w:t xml:space="preserve"> status.</w:t>
      </w:r>
      <w:r>
        <w:t xml:space="preserve"> </w:t>
      </w:r>
    </w:p>
    <w:p w14:paraId="4A88187E" w14:textId="77777777" w:rsidR="00F304F7" w:rsidRPr="004B1212" w:rsidRDefault="00F304F7" w:rsidP="00F304F7">
      <w:pPr>
        <w:rPr>
          <w:rFonts w:ascii="Arial" w:hAnsi="Arial" w:cs="Arial"/>
        </w:rPr>
      </w:pPr>
      <w:r w:rsidRPr="00FB52CE">
        <w:rPr>
          <w:rFonts w:ascii="Arial" w:hAnsi="Arial" w:cs="Arial"/>
        </w:rPr>
        <w:t xml:space="preserve"> </w:t>
      </w:r>
    </w:p>
    <w:p w14:paraId="1378C5C5" w14:textId="50773934" w:rsidR="00F304F7" w:rsidRPr="00530061" w:rsidRDefault="00F304F7" w:rsidP="00F304F7">
      <w:pPr>
        <w:rPr>
          <w:b/>
        </w:rPr>
      </w:pPr>
      <w:r w:rsidRPr="008D6C50">
        <w:rPr>
          <w:b/>
        </w:rPr>
        <w:t>Trigger</w:t>
      </w:r>
      <w:r>
        <w:rPr>
          <w:b/>
        </w:rPr>
        <w:t>s</w:t>
      </w:r>
      <w:r w:rsidRPr="008D6C50">
        <w:rPr>
          <w:b/>
        </w:rPr>
        <w:t xml:space="preserve"> </w:t>
      </w:r>
    </w:p>
    <w:p w14:paraId="4DD0AF45" w14:textId="4B4B97BC" w:rsidR="00F304F7" w:rsidRPr="00530061" w:rsidRDefault="00F30427" w:rsidP="00530061">
      <w:pPr>
        <w:spacing w:before="120"/>
      </w:pPr>
      <w:r>
        <w:t xml:space="preserve">Same as explained in </w:t>
      </w:r>
      <w:hyperlink w:anchor="_5.2._UC_POS_16" w:history="1">
        <w:r w:rsidRPr="00530061">
          <w:rPr>
            <w:rStyle w:val="Hyperlink"/>
          </w:rPr>
          <w:t>UC POS 03</w:t>
        </w:r>
        <w:r w:rsidR="00425120" w:rsidRPr="00425120">
          <w:rPr>
            <w:rStyle w:val="Hyperlink"/>
          </w:rPr>
          <w:t>4</w:t>
        </w:r>
      </w:hyperlink>
      <w:r w:rsidRPr="00530061">
        <w:rPr>
          <w:color w:val="0070C0"/>
        </w:rPr>
        <w:t xml:space="preserve"> </w:t>
      </w:r>
      <w:r>
        <w:t xml:space="preserve">and </w:t>
      </w:r>
      <w:hyperlink w:anchor="_5.2._UC_POS_11" w:history="1">
        <w:r w:rsidR="00425120" w:rsidRPr="00530061">
          <w:rPr>
            <w:rStyle w:val="Hyperlink"/>
          </w:rPr>
          <w:t>UC POS 03</w:t>
        </w:r>
        <w:r w:rsidR="00425120" w:rsidRPr="00425120">
          <w:rPr>
            <w:rStyle w:val="Hyperlink"/>
          </w:rPr>
          <w:t>6</w:t>
        </w:r>
      </w:hyperlink>
      <w:r>
        <w:t>.</w:t>
      </w:r>
    </w:p>
    <w:p w14:paraId="45DC2E98" w14:textId="77777777" w:rsidR="00F304F7" w:rsidRPr="00EB2BF9" w:rsidRDefault="00F304F7" w:rsidP="00F304F7">
      <w:pPr>
        <w:autoSpaceDE w:val="0"/>
        <w:autoSpaceDN w:val="0"/>
        <w:adjustRightInd w:val="0"/>
        <w:spacing w:line="288" w:lineRule="auto"/>
        <w:rPr>
          <w:rFonts w:ascii="Arial" w:hAnsi="Arial" w:cs="Arial"/>
          <w:bCs/>
          <w:color w:val="000000"/>
          <w:sz w:val="20"/>
          <w:szCs w:val="20"/>
          <w:lang w:val="hr-HR"/>
        </w:rPr>
      </w:pPr>
    </w:p>
    <w:p w14:paraId="2AF44B39" w14:textId="77777777" w:rsidR="00F304F7" w:rsidRDefault="00F304F7" w:rsidP="00F304F7"/>
    <w:p w14:paraId="78F6808D" w14:textId="7769FAF4" w:rsidR="00F304F7" w:rsidRPr="00947446" w:rsidRDefault="00F304F7" w:rsidP="00F304F7">
      <w:pPr>
        <w:rPr>
          <w:b/>
        </w:rPr>
      </w:pPr>
      <w:r w:rsidRPr="008D6C50">
        <w:rPr>
          <w:b/>
        </w:rPr>
        <w:t xml:space="preserve">Business </w:t>
      </w:r>
      <w:r w:rsidR="00F30427">
        <w:rPr>
          <w:b/>
        </w:rPr>
        <w:t xml:space="preserve">&amp; system </w:t>
      </w:r>
      <w:r w:rsidRPr="008D6C50">
        <w:rPr>
          <w:b/>
        </w:rPr>
        <w:t xml:space="preserve">rules </w:t>
      </w:r>
    </w:p>
    <w:p w14:paraId="01B0FAC8" w14:textId="3C491923" w:rsidR="00F304F7" w:rsidRDefault="00F30427" w:rsidP="00530061">
      <w:pPr>
        <w:pStyle w:val="ListParagraph"/>
        <w:numPr>
          <w:ilvl w:val="0"/>
          <w:numId w:val="1"/>
        </w:numPr>
        <w:spacing w:before="120"/>
        <w:ind w:left="1077" w:hanging="357"/>
      </w:pPr>
      <w:proofErr w:type="gramStart"/>
      <w:r>
        <w:t>explained</w:t>
      </w:r>
      <w:proofErr w:type="gramEnd"/>
      <w:r>
        <w:t xml:space="preserve"> in </w:t>
      </w:r>
      <w:hyperlink w:anchor="_5.2._UC_POS_16" w:history="1">
        <w:r w:rsidR="00425120" w:rsidRPr="00BA2732">
          <w:rPr>
            <w:rStyle w:val="Hyperlink"/>
          </w:rPr>
          <w:t>UC POS 03</w:t>
        </w:r>
        <w:r w:rsidR="00425120" w:rsidRPr="00425120">
          <w:rPr>
            <w:rStyle w:val="Hyperlink"/>
          </w:rPr>
          <w:t>4</w:t>
        </w:r>
      </w:hyperlink>
      <w:r w:rsidR="00425120" w:rsidRPr="00BA2732">
        <w:rPr>
          <w:color w:val="0070C0"/>
        </w:rPr>
        <w:t xml:space="preserve"> </w:t>
      </w:r>
      <w:r w:rsidR="00425120">
        <w:t xml:space="preserve">and </w:t>
      </w:r>
      <w:hyperlink w:anchor="_5.2._UC_POS_11" w:history="1">
        <w:r w:rsidR="00425120" w:rsidRPr="00BA2732">
          <w:rPr>
            <w:rStyle w:val="Hyperlink"/>
          </w:rPr>
          <w:t>UC POS 03</w:t>
        </w:r>
        <w:r w:rsidR="00425120" w:rsidRPr="00425120">
          <w:rPr>
            <w:rStyle w:val="Hyperlink"/>
          </w:rPr>
          <w:t>6</w:t>
        </w:r>
      </w:hyperlink>
      <w:r w:rsidR="00425120">
        <w:t>.</w:t>
      </w:r>
    </w:p>
    <w:p w14:paraId="7D9180D3" w14:textId="77777777" w:rsidR="00F304F7" w:rsidRPr="009828BA" w:rsidRDefault="00F304F7" w:rsidP="00F304F7"/>
    <w:p w14:paraId="52082B5F" w14:textId="77777777" w:rsidR="00F304F7" w:rsidRDefault="00F304F7" w:rsidP="00F304F7"/>
    <w:p w14:paraId="000318CB" w14:textId="77777777" w:rsidR="00265ADB" w:rsidRDefault="00265ADB" w:rsidP="00F304F7"/>
    <w:p w14:paraId="4E71A610" w14:textId="5B5616ED" w:rsidR="00F304F7" w:rsidRPr="006B7F61" w:rsidRDefault="00F304F7" w:rsidP="00F304F7">
      <w:pPr>
        <w:pStyle w:val="Heading1"/>
        <w:rPr>
          <w:color w:val="auto"/>
          <w:sz w:val="24"/>
          <w:szCs w:val="24"/>
        </w:rPr>
      </w:pPr>
      <w:bookmarkStart w:id="2085" w:name="_Toc500894455"/>
      <w:bookmarkStart w:id="2086" w:name="_Toc506563223"/>
      <w:r>
        <w:rPr>
          <w:color w:val="auto"/>
          <w:sz w:val="24"/>
          <w:szCs w:val="24"/>
        </w:rPr>
        <w:t xml:space="preserve">5.2. </w:t>
      </w:r>
      <w:r w:rsidRPr="006B7F61">
        <w:rPr>
          <w:color w:val="auto"/>
          <w:sz w:val="24"/>
          <w:szCs w:val="24"/>
        </w:rPr>
        <w:t>UC POS</w:t>
      </w:r>
      <w:r w:rsidR="00477D41">
        <w:rPr>
          <w:color w:val="auto"/>
          <w:sz w:val="24"/>
          <w:szCs w:val="24"/>
        </w:rPr>
        <w:t xml:space="preserve"> 0</w:t>
      </w:r>
      <w:r w:rsidR="002C1558">
        <w:rPr>
          <w:color w:val="auto"/>
          <w:sz w:val="24"/>
          <w:szCs w:val="24"/>
        </w:rPr>
        <w:t>39</w:t>
      </w:r>
      <w:r>
        <w:rPr>
          <w:color w:val="auto"/>
          <w:sz w:val="24"/>
          <w:szCs w:val="24"/>
        </w:rPr>
        <w:t>: Cancel/Reactivate dual TID terminal</w:t>
      </w:r>
      <w:bookmarkEnd w:id="2085"/>
      <w:bookmarkEnd w:id="2086"/>
    </w:p>
    <w:p w14:paraId="78FC99A3" w14:textId="4F527EFD" w:rsidR="00F304F7" w:rsidRDefault="00F304F7" w:rsidP="00F304F7"/>
    <w:p w14:paraId="17208125" w14:textId="58A06E62" w:rsidR="00A37F9B" w:rsidRDefault="00A37F9B" w:rsidP="00A37F9B">
      <w:pPr>
        <w:jc w:val="both"/>
        <w:rPr>
          <w:rFonts w:ascii="Arial" w:hAnsi="Arial" w:cs="Arial"/>
        </w:rPr>
      </w:pPr>
      <w:r>
        <w:rPr>
          <w:rFonts w:ascii="Arial" w:hAnsi="Arial" w:cs="Arial"/>
        </w:rPr>
        <w:t>This is option for dual terminals update possibilities in web application</w:t>
      </w:r>
      <w:r w:rsidR="00477D41">
        <w:rPr>
          <w:rFonts w:ascii="Arial" w:hAnsi="Arial" w:cs="Arial"/>
        </w:rPr>
        <w:t>.</w:t>
      </w:r>
      <w:r>
        <w:rPr>
          <w:rFonts w:ascii="Arial" w:hAnsi="Arial" w:cs="Arial"/>
        </w:rPr>
        <w:t xml:space="preserve"> </w:t>
      </w:r>
    </w:p>
    <w:p w14:paraId="55073671" w14:textId="71C1E3E9" w:rsidR="00A37F9B" w:rsidRDefault="00A37F9B" w:rsidP="00A37F9B">
      <w:pPr>
        <w:jc w:val="both"/>
        <w:rPr>
          <w:rFonts w:ascii="Arial" w:hAnsi="Arial" w:cs="Arial"/>
        </w:rPr>
      </w:pPr>
      <w:r>
        <w:rPr>
          <w:rFonts w:ascii="Arial" w:hAnsi="Arial" w:cs="Arial"/>
        </w:rPr>
        <w:t>Each terminal can be cancel/reactivate separately</w:t>
      </w:r>
      <w:r w:rsidR="00477D41">
        <w:rPr>
          <w:rFonts w:ascii="Arial" w:hAnsi="Arial" w:cs="Arial"/>
        </w:rPr>
        <w:t>, but the master/slave relation should not be changed</w:t>
      </w:r>
      <w:r>
        <w:rPr>
          <w:rFonts w:ascii="Arial" w:hAnsi="Arial" w:cs="Arial"/>
        </w:rPr>
        <w:t xml:space="preserve">. </w:t>
      </w:r>
    </w:p>
    <w:p w14:paraId="10C06A44" w14:textId="77777777" w:rsidR="00A37F9B" w:rsidRDefault="00A37F9B" w:rsidP="00A37F9B">
      <w:pPr>
        <w:pStyle w:val="ListParagraph"/>
        <w:ind w:left="0"/>
        <w:rPr>
          <w:color w:val="1F497D"/>
          <w:lang w:val="sk-SK"/>
        </w:rPr>
      </w:pPr>
      <w:r>
        <w:rPr>
          <w:color w:val="1F497D"/>
          <w:lang w:val="sk-SK"/>
        </w:rPr>
        <w:lastRenderedPageBreak/>
        <w:t xml:space="preserve">                               </w:t>
      </w:r>
    </w:p>
    <w:p w14:paraId="40B964AE" w14:textId="77777777" w:rsidR="00A37F9B" w:rsidRPr="00FB52CE" w:rsidRDefault="00A37F9B" w:rsidP="00A37F9B">
      <w:pPr>
        <w:pStyle w:val="Arial12Bold"/>
        <w:spacing w:before="240" w:after="120"/>
        <w:rPr>
          <w:rFonts w:cs="Arial"/>
        </w:rPr>
      </w:pPr>
      <w:r w:rsidRPr="00FB52CE">
        <w:rPr>
          <w:rFonts w:cs="Arial"/>
        </w:rPr>
        <w:t xml:space="preserve">Preconditions </w:t>
      </w:r>
    </w:p>
    <w:p w14:paraId="235846F9" w14:textId="04E168D4" w:rsidR="00A37F9B" w:rsidRPr="004B1212" w:rsidRDefault="00A37F9B" w:rsidP="00A37F9B">
      <w:pPr>
        <w:pStyle w:val="ListParagraph"/>
        <w:numPr>
          <w:ilvl w:val="0"/>
          <w:numId w:val="20"/>
        </w:numPr>
      </w:pPr>
      <w:r>
        <w:rPr>
          <w:rFonts w:ascii="Arial" w:hAnsi="Arial" w:cs="Arial"/>
        </w:rPr>
        <w:t>both t</w:t>
      </w:r>
      <w:r w:rsidRPr="004B1212">
        <w:rPr>
          <w:rFonts w:ascii="Arial" w:hAnsi="Arial" w:cs="Arial"/>
        </w:rPr>
        <w:t>erminal</w:t>
      </w:r>
      <w:r>
        <w:rPr>
          <w:rFonts w:ascii="Arial" w:hAnsi="Arial" w:cs="Arial"/>
        </w:rPr>
        <w:t xml:space="preserve">s (“master” and “slave”) should </w:t>
      </w:r>
      <w:r w:rsidRPr="004B1212">
        <w:rPr>
          <w:rFonts w:ascii="Arial" w:hAnsi="Arial" w:cs="Arial"/>
        </w:rPr>
        <w:t>exist in the system</w:t>
      </w:r>
      <w:r>
        <w:rPr>
          <w:rFonts w:ascii="Arial" w:hAnsi="Arial" w:cs="Arial"/>
        </w:rPr>
        <w:t xml:space="preserve"> with different TIDs,</w:t>
      </w:r>
    </w:p>
    <w:p w14:paraId="0CA7772E" w14:textId="2A2CA4E2" w:rsidR="00A37F9B" w:rsidRDefault="00A37F9B" w:rsidP="00A37F9B">
      <w:pPr>
        <w:pStyle w:val="ListParagraph"/>
        <w:numPr>
          <w:ilvl w:val="0"/>
          <w:numId w:val="20"/>
        </w:numPr>
      </w:pPr>
      <w:proofErr w:type="gramStart"/>
      <w:r>
        <w:rPr>
          <w:rFonts w:ascii="Arial" w:hAnsi="Arial" w:cs="Arial"/>
        </w:rPr>
        <w:t>r</w:t>
      </w:r>
      <w:r>
        <w:t>etailer</w:t>
      </w:r>
      <w:proofErr w:type="gramEnd"/>
      <w:r>
        <w:t xml:space="preserve"> must exist and be in </w:t>
      </w:r>
      <w:r w:rsidRPr="004B1212">
        <w:rPr>
          <w:rFonts w:cs="Helvetica"/>
          <w:i/>
        </w:rPr>
        <w:t>Inserted</w:t>
      </w:r>
      <w:r w:rsidR="00477D41">
        <w:t xml:space="preserve"> status.</w:t>
      </w:r>
      <w:r>
        <w:t xml:space="preserve"> </w:t>
      </w:r>
    </w:p>
    <w:p w14:paraId="0F93E672" w14:textId="77777777" w:rsidR="00A37F9B" w:rsidRPr="004B1212" w:rsidRDefault="00A37F9B" w:rsidP="00A37F9B">
      <w:pPr>
        <w:rPr>
          <w:rFonts w:ascii="Arial" w:hAnsi="Arial" w:cs="Arial"/>
        </w:rPr>
      </w:pPr>
      <w:r w:rsidRPr="00FB52CE">
        <w:rPr>
          <w:rFonts w:ascii="Arial" w:hAnsi="Arial" w:cs="Arial"/>
        </w:rPr>
        <w:t xml:space="preserve"> </w:t>
      </w:r>
    </w:p>
    <w:p w14:paraId="37FC68E0" w14:textId="77777777" w:rsidR="00A37F9B" w:rsidRPr="00101434" w:rsidRDefault="00A37F9B" w:rsidP="00A37F9B">
      <w:pPr>
        <w:rPr>
          <w:b/>
        </w:rPr>
      </w:pPr>
      <w:r w:rsidRPr="008D6C50">
        <w:rPr>
          <w:b/>
        </w:rPr>
        <w:t>Trigger</w:t>
      </w:r>
      <w:r>
        <w:rPr>
          <w:b/>
        </w:rPr>
        <w:t>s</w:t>
      </w:r>
      <w:r w:rsidRPr="008D6C50">
        <w:rPr>
          <w:b/>
        </w:rPr>
        <w:t xml:space="preserve"> </w:t>
      </w:r>
    </w:p>
    <w:p w14:paraId="69501B76" w14:textId="357950FB" w:rsidR="00A37F9B" w:rsidRPr="00101434" w:rsidRDefault="00A37F9B" w:rsidP="00A37F9B">
      <w:pPr>
        <w:spacing w:before="120"/>
      </w:pPr>
      <w:r>
        <w:t xml:space="preserve">Same as explained in </w:t>
      </w:r>
      <w:hyperlink w:anchor="_5.2._UC_POS_12" w:history="1">
        <w:r w:rsidR="00477D41" w:rsidRPr="00836C96">
          <w:rPr>
            <w:rStyle w:val="Hyperlink"/>
          </w:rPr>
          <w:t>UC POS 038</w:t>
        </w:r>
      </w:hyperlink>
      <w:r>
        <w:t>.</w:t>
      </w:r>
    </w:p>
    <w:p w14:paraId="413A5FA6" w14:textId="77777777" w:rsidR="00A37F9B" w:rsidRPr="00EB2BF9" w:rsidRDefault="00A37F9B" w:rsidP="00A37F9B">
      <w:pPr>
        <w:autoSpaceDE w:val="0"/>
        <w:autoSpaceDN w:val="0"/>
        <w:adjustRightInd w:val="0"/>
        <w:spacing w:line="288" w:lineRule="auto"/>
        <w:rPr>
          <w:rFonts w:ascii="Arial" w:hAnsi="Arial" w:cs="Arial"/>
          <w:bCs/>
          <w:color w:val="000000"/>
          <w:sz w:val="20"/>
          <w:szCs w:val="20"/>
          <w:lang w:val="hr-HR"/>
        </w:rPr>
      </w:pPr>
    </w:p>
    <w:p w14:paraId="77743EB7" w14:textId="77777777" w:rsidR="00A37F9B" w:rsidRDefault="00A37F9B" w:rsidP="00A37F9B"/>
    <w:p w14:paraId="4196E366" w14:textId="77777777" w:rsidR="00A37F9B" w:rsidRPr="00947446" w:rsidRDefault="00A37F9B" w:rsidP="00A37F9B">
      <w:pPr>
        <w:rPr>
          <w:b/>
        </w:rPr>
      </w:pPr>
      <w:r w:rsidRPr="008D6C50">
        <w:rPr>
          <w:b/>
        </w:rPr>
        <w:t xml:space="preserve">Business </w:t>
      </w:r>
      <w:r>
        <w:rPr>
          <w:b/>
        </w:rPr>
        <w:t xml:space="preserve">&amp; system </w:t>
      </w:r>
      <w:r w:rsidRPr="008D6C50">
        <w:rPr>
          <w:b/>
        </w:rPr>
        <w:t xml:space="preserve">rules </w:t>
      </w:r>
    </w:p>
    <w:p w14:paraId="549E8FB4" w14:textId="6DD2234E" w:rsidR="00A37F9B" w:rsidRDefault="00A37F9B" w:rsidP="00A37F9B">
      <w:pPr>
        <w:pStyle w:val="ListParagraph"/>
        <w:numPr>
          <w:ilvl w:val="0"/>
          <w:numId w:val="1"/>
        </w:numPr>
        <w:spacing w:before="120"/>
        <w:ind w:left="1077" w:hanging="357"/>
      </w:pPr>
      <w:proofErr w:type="gramStart"/>
      <w:r>
        <w:t>explained</w:t>
      </w:r>
      <w:proofErr w:type="gramEnd"/>
      <w:r>
        <w:t xml:space="preserve"> in </w:t>
      </w:r>
      <w:hyperlink w:anchor="_5.2._UC_POS_12" w:history="1">
        <w:r w:rsidR="00477D41" w:rsidRPr="00836C96">
          <w:rPr>
            <w:rStyle w:val="Hyperlink"/>
          </w:rPr>
          <w:t>UC POS 038</w:t>
        </w:r>
      </w:hyperlink>
      <w:r>
        <w:t>.</w:t>
      </w:r>
    </w:p>
    <w:p w14:paraId="61FBC973" w14:textId="77777777" w:rsidR="00A37F9B" w:rsidRPr="009828BA" w:rsidRDefault="00A37F9B" w:rsidP="00A37F9B"/>
    <w:p w14:paraId="3DEE6B97" w14:textId="3C8C2C78" w:rsidR="00F304F7" w:rsidRDefault="00F304F7" w:rsidP="00F304F7">
      <w:pPr>
        <w:autoSpaceDE w:val="0"/>
        <w:autoSpaceDN w:val="0"/>
        <w:spacing w:line="288" w:lineRule="auto"/>
        <w:rPr>
          <w:b/>
          <w:bCs/>
          <w:color w:val="000000"/>
          <w:sz w:val="18"/>
          <w:szCs w:val="18"/>
        </w:rPr>
      </w:pPr>
    </w:p>
    <w:p w14:paraId="0EA64244" w14:textId="71E22B47" w:rsidR="00265ADB" w:rsidRDefault="00265ADB" w:rsidP="00F304F7">
      <w:pPr>
        <w:autoSpaceDE w:val="0"/>
        <w:autoSpaceDN w:val="0"/>
        <w:spacing w:line="288" w:lineRule="auto"/>
        <w:rPr>
          <w:b/>
          <w:bCs/>
          <w:color w:val="000000"/>
          <w:sz w:val="18"/>
          <w:szCs w:val="18"/>
        </w:rPr>
      </w:pPr>
    </w:p>
    <w:p w14:paraId="70556F46" w14:textId="628DAB70" w:rsidR="0027579B" w:rsidRDefault="009828BA" w:rsidP="009828BA">
      <w:pPr>
        <w:pStyle w:val="Heading1"/>
        <w:rPr>
          <w:color w:val="auto"/>
          <w:sz w:val="24"/>
          <w:szCs w:val="24"/>
        </w:rPr>
      </w:pPr>
      <w:bookmarkStart w:id="2087" w:name="_Toc506563224"/>
      <w:r>
        <w:rPr>
          <w:color w:val="auto"/>
          <w:sz w:val="24"/>
          <w:szCs w:val="24"/>
        </w:rPr>
        <w:t xml:space="preserve">5.2. </w:t>
      </w:r>
      <w:r w:rsidRPr="00711B7F">
        <w:rPr>
          <w:color w:val="auto"/>
          <w:sz w:val="24"/>
          <w:szCs w:val="24"/>
        </w:rPr>
        <w:t>UC POS</w:t>
      </w:r>
      <w:r w:rsidR="00463E2F">
        <w:rPr>
          <w:color w:val="auto"/>
          <w:sz w:val="24"/>
          <w:szCs w:val="24"/>
        </w:rPr>
        <w:t xml:space="preserve"> 0</w:t>
      </w:r>
      <w:r w:rsidR="00956BD1">
        <w:rPr>
          <w:color w:val="auto"/>
          <w:sz w:val="24"/>
          <w:szCs w:val="24"/>
        </w:rPr>
        <w:t>4</w:t>
      </w:r>
      <w:r w:rsidR="002C1558">
        <w:rPr>
          <w:color w:val="auto"/>
          <w:sz w:val="24"/>
          <w:szCs w:val="24"/>
        </w:rPr>
        <w:t>0</w:t>
      </w:r>
      <w:r w:rsidRPr="00711B7F">
        <w:rPr>
          <w:color w:val="auto"/>
          <w:sz w:val="24"/>
          <w:szCs w:val="24"/>
        </w:rPr>
        <w:t xml:space="preserve">: </w:t>
      </w:r>
      <w:r>
        <w:rPr>
          <w:color w:val="auto"/>
          <w:sz w:val="24"/>
          <w:szCs w:val="24"/>
        </w:rPr>
        <w:t>Retrieve t</w:t>
      </w:r>
      <w:r w:rsidRPr="00711B7F">
        <w:rPr>
          <w:color w:val="auto"/>
          <w:sz w:val="24"/>
          <w:szCs w:val="24"/>
        </w:rPr>
        <w:t>erminal</w:t>
      </w:r>
      <w:r>
        <w:rPr>
          <w:color w:val="auto"/>
          <w:sz w:val="24"/>
          <w:szCs w:val="24"/>
        </w:rPr>
        <w:t>(s)</w:t>
      </w:r>
      <w:bookmarkEnd w:id="2087"/>
      <w:r w:rsidR="00025657">
        <w:rPr>
          <w:color w:val="auto"/>
          <w:sz w:val="24"/>
          <w:szCs w:val="24"/>
        </w:rPr>
        <w:br/>
      </w:r>
    </w:p>
    <w:p w14:paraId="3CE5AAF2" w14:textId="1CEEE219" w:rsidR="00025657" w:rsidRDefault="00025657" w:rsidP="00025657">
      <w:pPr>
        <w:jc w:val="both"/>
        <w:rPr>
          <w:rFonts w:ascii="Arial" w:hAnsi="Arial" w:cs="Arial"/>
        </w:rPr>
      </w:pPr>
      <w:r w:rsidRPr="00025657">
        <w:rPr>
          <w:rFonts w:ascii="Arial" w:hAnsi="Arial" w:cs="Arial"/>
        </w:rPr>
        <w:t xml:space="preserve"> </w:t>
      </w:r>
      <w:r>
        <w:rPr>
          <w:rFonts w:ascii="Arial" w:hAnsi="Arial" w:cs="Arial"/>
        </w:rPr>
        <w:t xml:space="preserve">Retrieval of existing terminal(s) </w:t>
      </w:r>
      <w:r w:rsidRPr="00025657">
        <w:rPr>
          <w:rFonts w:ascii="Arial" w:hAnsi="Arial" w:cs="Arial"/>
        </w:rPr>
        <w:t>can be done by web service or web application</w:t>
      </w:r>
      <w:r>
        <w:rPr>
          <w:rFonts w:ascii="Arial" w:hAnsi="Arial" w:cs="Arial"/>
        </w:rPr>
        <w:t xml:space="preserve">. In web application by using possible search parameters: </w:t>
      </w:r>
      <w:commentRangeStart w:id="2088"/>
      <w:commentRangeStart w:id="2089"/>
      <w:commentRangeStart w:id="2090"/>
      <w:r w:rsidRPr="0001231C">
        <w:rPr>
          <w:rFonts w:ascii="Arial" w:hAnsi="Arial" w:cs="Arial"/>
          <w:i/>
        </w:rPr>
        <w:t>Terminal ID</w:t>
      </w:r>
      <w:r>
        <w:rPr>
          <w:rFonts w:ascii="Arial" w:hAnsi="Arial" w:cs="Arial"/>
        </w:rPr>
        <w:t xml:space="preserve">, </w:t>
      </w:r>
      <w:r w:rsidRPr="0001231C">
        <w:rPr>
          <w:rFonts w:ascii="Arial" w:hAnsi="Arial" w:cs="Arial"/>
          <w:i/>
        </w:rPr>
        <w:t>Retailer ID</w:t>
      </w:r>
      <w:r>
        <w:rPr>
          <w:rFonts w:ascii="Arial" w:hAnsi="Arial" w:cs="Arial"/>
        </w:rPr>
        <w:t xml:space="preserve">, </w:t>
      </w:r>
      <w:r w:rsidRPr="0001231C">
        <w:rPr>
          <w:rFonts w:ascii="Arial" w:hAnsi="Arial" w:cs="Arial"/>
          <w:i/>
        </w:rPr>
        <w:t>Retailer name 1</w:t>
      </w:r>
      <w:r>
        <w:rPr>
          <w:rFonts w:ascii="Arial" w:hAnsi="Arial" w:cs="Arial"/>
        </w:rPr>
        <w:t xml:space="preserve">, </w:t>
      </w:r>
      <w:r w:rsidRPr="0001231C">
        <w:rPr>
          <w:rFonts w:ascii="Arial" w:hAnsi="Arial" w:cs="Arial"/>
          <w:i/>
        </w:rPr>
        <w:t>Retailer name 2</w:t>
      </w:r>
      <w:r>
        <w:rPr>
          <w:rFonts w:ascii="Arial" w:hAnsi="Arial" w:cs="Arial"/>
        </w:rPr>
        <w:t xml:space="preserve">, </w:t>
      </w:r>
      <w:proofErr w:type="gramStart"/>
      <w:r w:rsidRPr="0001231C">
        <w:rPr>
          <w:rFonts w:ascii="Arial" w:hAnsi="Arial" w:cs="Arial"/>
          <w:i/>
        </w:rPr>
        <w:t>Status</w:t>
      </w:r>
      <w:proofErr w:type="gramEnd"/>
      <w:r>
        <w:rPr>
          <w:rFonts w:ascii="Arial" w:hAnsi="Arial" w:cs="Arial"/>
        </w:rPr>
        <w:t>.</w:t>
      </w:r>
      <w:commentRangeEnd w:id="2088"/>
      <w:r>
        <w:rPr>
          <w:rStyle w:val="CommentReference"/>
        </w:rPr>
        <w:commentReference w:id="2088"/>
      </w:r>
      <w:commentRangeEnd w:id="2089"/>
      <w:r>
        <w:rPr>
          <w:rStyle w:val="CommentReference"/>
        </w:rPr>
        <w:commentReference w:id="2089"/>
      </w:r>
      <w:bookmarkStart w:id="2091" w:name="_Toc505870274"/>
      <w:bookmarkStart w:id="2092" w:name="_Toc505932659"/>
      <w:commentRangeEnd w:id="2090"/>
      <w:r w:rsidR="005A7245">
        <w:rPr>
          <w:rStyle w:val="CommentReference"/>
        </w:rPr>
        <w:commentReference w:id="2090"/>
      </w:r>
      <w:bookmarkEnd w:id="2091"/>
      <w:bookmarkEnd w:id="2092"/>
    </w:p>
    <w:p w14:paraId="51DBCB12" w14:textId="13649C5F" w:rsidR="00025657" w:rsidRDefault="00025657" w:rsidP="00025657">
      <w:pPr>
        <w:jc w:val="both"/>
        <w:rPr>
          <w:rFonts w:ascii="Arial" w:hAnsi="Arial" w:cs="Arial"/>
        </w:rPr>
      </w:pPr>
      <w:r>
        <w:rPr>
          <w:rFonts w:ascii="Arial" w:hAnsi="Arial" w:cs="Arial"/>
        </w:rPr>
        <w:t xml:space="preserve">User can select by click with the right mouse button on grid column names line, from the </w:t>
      </w:r>
      <w:r w:rsidR="00195BA1">
        <w:rPr>
          <w:rFonts w:ascii="Arial" w:hAnsi="Arial" w:cs="Arial"/>
        </w:rPr>
        <w:t xml:space="preserve">columns </w:t>
      </w:r>
      <w:r>
        <w:rPr>
          <w:rFonts w:ascii="Arial" w:hAnsi="Arial" w:cs="Arial"/>
        </w:rPr>
        <w:t>submenu, which columns he want to see.</w:t>
      </w:r>
    </w:p>
    <w:p w14:paraId="780A647A" w14:textId="77777777" w:rsidR="00025657" w:rsidRPr="00FB52CE" w:rsidRDefault="00025657" w:rsidP="00025657">
      <w:pPr>
        <w:jc w:val="both"/>
        <w:rPr>
          <w:rFonts w:ascii="Arial" w:hAnsi="Arial" w:cs="Arial"/>
        </w:rPr>
      </w:pPr>
      <w:r w:rsidRPr="00FB52CE">
        <w:rPr>
          <w:rFonts w:ascii="Arial" w:hAnsi="Arial" w:cs="Arial"/>
        </w:rPr>
        <w:t>Retrieved will be:</w:t>
      </w:r>
      <w:r>
        <w:rPr>
          <w:rFonts w:ascii="Arial" w:hAnsi="Arial" w:cs="Arial"/>
        </w:rPr>
        <w:t xml:space="preserve"> terminal data and products, terminal messages, terminal location, technical details, payment definition data, history data.</w:t>
      </w:r>
    </w:p>
    <w:p w14:paraId="064BB4A8" w14:textId="77777777" w:rsidR="00025657" w:rsidRPr="00FB52CE" w:rsidRDefault="00025657" w:rsidP="00025657">
      <w:pPr>
        <w:pStyle w:val="Arial12Bold"/>
        <w:spacing w:after="60"/>
        <w:rPr>
          <w:rFonts w:cs="Arial"/>
        </w:rPr>
      </w:pPr>
      <w:r w:rsidRPr="00FB52CE">
        <w:rPr>
          <w:rFonts w:cs="Arial"/>
        </w:rPr>
        <w:t xml:space="preserve">Preconditions </w:t>
      </w:r>
    </w:p>
    <w:p w14:paraId="00C0CD33" w14:textId="6466598C" w:rsidR="009828BA" w:rsidRPr="003316C6" w:rsidRDefault="00025657" w:rsidP="00530061">
      <w:pPr>
        <w:pStyle w:val="ListParagraph"/>
        <w:numPr>
          <w:ilvl w:val="0"/>
          <w:numId w:val="1"/>
        </w:numPr>
        <w:rPr>
          <w:rFonts w:cs="Arial"/>
        </w:rPr>
      </w:pPr>
      <w:proofErr w:type="gramStart"/>
      <w:r>
        <w:rPr>
          <w:rFonts w:ascii="Arial" w:hAnsi="Arial" w:cs="Arial"/>
        </w:rPr>
        <w:t>t</w:t>
      </w:r>
      <w:r w:rsidRPr="0007045A">
        <w:rPr>
          <w:rFonts w:ascii="Arial" w:hAnsi="Arial" w:cs="Arial"/>
        </w:rPr>
        <w:t>erminal</w:t>
      </w:r>
      <w:proofErr w:type="gramEnd"/>
      <w:r w:rsidRPr="0007045A">
        <w:rPr>
          <w:rFonts w:ascii="Arial" w:hAnsi="Arial" w:cs="Arial"/>
        </w:rPr>
        <w:t xml:space="preserve"> must exist in the system.</w:t>
      </w:r>
    </w:p>
    <w:p w14:paraId="7F8CBF64" w14:textId="10AA9AD8" w:rsidR="009828BA" w:rsidRDefault="0027579B" w:rsidP="0027579B">
      <w:pPr>
        <w:rPr>
          <w:b/>
        </w:rPr>
      </w:pPr>
      <w:r w:rsidRPr="00530061">
        <w:rPr>
          <w:b/>
        </w:rPr>
        <w:t>Triggers</w:t>
      </w:r>
      <w:r>
        <w:rPr>
          <w:b/>
        </w:rPr>
        <w:br/>
      </w:r>
      <w:r>
        <w:rPr>
          <w:b/>
        </w:rPr>
        <w:br/>
      </w:r>
      <w:r>
        <w:rPr>
          <w:b/>
        </w:rPr>
        <w:t xml:space="preserve">1) </w:t>
      </w:r>
      <w:r w:rsidRPr="00530061">
        <w:rPr>
          <w:rFonts w:ascii="Arial" w:hAnsi="Arial" w:cs="Arial"/>
        </w:rPr>
        <w:t xml:space="preserve">WS:  </w:t>
      </w:r>
      <w:proofErr w:type="spellStart"/>
      <w:r w:rsidRPr="00530061">
        <w:rPr>
          <w:rFonts w:ascii="Arial" w:hAnsi="Arial" w:cs="Arial"/>
          <w:i/>
        </w:rPr>
        <w:t>Get</w:t>
      </w:r>
      <w:r w:rsidR="000D5D60" w:rsidRPr="00530061">
        <w:rPr>
          <w:rFonts w:ascii="Arial" w:hAnsi="Arial" w:cs="Arial"/>
          <w:i/>
        </w:rPr>
        <w:t>Terminal</w:t>
      </w:r>
      <w:r w:rsidRPr="00530061">
        <w:rPr>
          <w:rFonts w:ascii="Arial" w:hAnsi="Arial" w:cs="Arial"/>
          <w:i/>
        </w:rPr>
        <w:t>ByFilter</w:t>
      </w:r>
      <w:proofErr w:type="spellEnd"/>
      <w:r w:rsidRPr="00530061">
        <w:rPr>
          <w:rFonts w:ascii="Arial" w:hAnsi="Arial" w:cs="Arial"/>
          <w:i/>
        </w:rPr>
        <w:t xml:space="preserve"> </w:t>
      </w:r>
      <w:r w:rsidRPr="00530061">
        <w:rPr>
          <w:rFonts w:ascii="Arial" w:hAnsi="Arial" w:cs="Arial"/>
        </w:rPr>
        <w:t xml:space="preserve">method will retrieve </w:t>
      </w:r>
      <w:proofErr w:type="gramStart"/>
      <w:r w:rsidR="000D5D60">
        <w:rPr>
          <w:rFonts w:ascii="Arial" w:hAnsi="Arial" w:cs="Arial"/>
        </w:rPr>
        <w:t>terminal</w:t>
      </w:r>
      <w:r w:rsidRPr="00530061">
        <w:rPr>
          <w:rFonts w:ascii="Arial" w:hAnsi="Arial" w:cs="Arial"/>
        </w:rPr>
        <w:t>(</w:t>
      </w:r>
      <w:proofErr w:type="spellStart"/>
      <w:proofErr w:type="gramEnd"/>
      <w:r w:rsidRPr="00530061">
        <w:rPr>
          <w:rFonts w:ascii="Arial" w:hAnsi="Arial" w:cs="Arial"/>
        </w:rPr>
        <w:t>es</w:t>
      </w:r>
      <w:proofErr w:type="spellEnd"/>
      <w:r w:rsidRPr="00530061">
        <w:rPr>
          <w:rFonts w:ascii="Arial" w:hAnsi="Arial" w:cs="Arial"/>
        </w:rPr>
        <w:t>) data</w:t>
      </w:r>
      <w:r>
        <w:rPr>
          <w:b/>
        </w:rPr>
        <w:br/>
      </w:r>
    </w:p>
    <w:p w14:paraId="35395359" w14:textId="3A2839B3" w:rsidR="009828BA" w:rsidRPr="00232FD9" w:rsidRDefault="0027579B" w:rsidP="009828BA">
      <w:r>
        <w:rPr>
          <w:b/>
        </w:rPr>
        <w:t xml:space="preserve">2) </w:t>
      </w:r>
      <w:r w:rsidRPr="00530061">
        <w:t xml:space="preserve">Web: Acquiring </w:t>
      </w:r>
      <w:proofErr w:type="spellStart"/>
      <w:r w:rsidRPr="00530061">
        <w:t>modul</w:t>
      </w:r>
      <w:proofErr w:type="spellEnd"/>
      <w:r w:rsidRPr="00530061">
        <w:t xml:space="preserve"> &gt; Review 2 form &gt;</w:t>
      </w:r>
      <w:r>
        <w:t xml:space="preserve"> Terminals</w:t>
      </w:r>
      <w:r>
        <w:br/>
      </w:r>
    </w:p>
    <w:p w14:paraId="0E7CF987" w14:textId="60E0AB1C" w:rsidR="009828BA" w:rsidRPr="00FB52CE" w:rsidRDefault="009828BA" w:rsidP="00530061">
      <w:pPr>
        <w:spacing w:before="120" w:after="240"/>
        <w:jc w:val="both"/>
        <w:rPr>
          <w:rFonts w:ascii="Arial" w:hAnsi="Arial" w:cs="Arial"/>
        </w:rPr>
      </w:pPr>
      <w:r w:rsidRPr="00FB52CE">
        <w:rPr>
          <w:rFonts w:ascii="Arial" w:hAnsi="Arial" w:cs="Arial"/>
        </w:rPr>
        <w:t>Search can be performed</w:t>
      </w:r>
      <w:r w:rsidRPr="00FB52CE">
        <w:rPr>
          <w:rFonts w:ascii="Arial" w:hAnsi="Arial" w:cs="Arial"/>
          <w:i/>
        </w:rPr>
        <w:t xml:space="preserve"> </w:t>
      </w:r>
      <w:r w:rsidRPr="00FB52CE">
        <w:rPr>
          <w:rFonts w:ascii="Arial" w:hAnsi="Arial" w:cs="Arial"/>
        </w:rPr>
        <w:t>by applying different search filter</w:t>
      </w:r>
      <w:r w:rsidR="001B1104">
        <w:rPr>
          <w:rFonts w:ascii="Arial" w:hAnsi="Arial" w:cs="Arial"/>
        </w:rPr>
        <w:t>(</w:t>
      </w:r>
      <w:r w:rsidRPr="00FB52CE">
        <w:rPr>
          <w:rFonts w:ascii="Arial" w:hAnsi="Arial" w:cs="Arial"/>
        </w:rPr>
        <w:t>s</w:t>
      </w:r>
      <w:r w:rsidR="001B1104">
        <w:rPr>
          <w:rFonts w:ascii="Arial" w:hAnsi="Arial" w:cs="Arial"/>
        </w:rPr>
        <w:t>)</w:t>
      </w:r>
      <w:r w:rsidRPr="00FB52CE">
        <w:rPr>
          <w:rFonts w:ascii="Arial" w:hAnsi="Arial" w:cs="Arial"/>
        </w:rPr>
        <w:t xml:space="preserve"> on the scre</w:t>
      </w:r>
      <w:r>
        <w:rPr>
          <w:rFonts w:ascii="Arial" w:hAnsi="Arial" w:cs="Arial"/>
        </w:rPr>
        <w:t xml:space="preserve">en. When the particular terminal </w:t>
      </w:r>
      <w:r w:rsidRPr="00FB52CE">
        <w:rPr>
          <w:rFonts w:ascii="Arial" w:hAnsi="Arial" w:cs="Arial"/>
        </w:rPr>
        <w:t>found</w:t>
      </w:r>
      <w:r>
        <w:rPr>
          <w:rFonts w:ascii="Arial" w:hAnsi="Arial" w:cs="Arial"/>
        </w:rPr>
        <w:t>,</w:t>
      </w:r>
      <w:r w:rsidRPr="00FB52CE">
        <w:rPr>
          <w:rFonts w:ascii="Arial" w:hAnsi="Arial" w:cs="Arial"/>
        </w:rPr>
        <w:t xml:space="preserve"> deta</w:t>
      </w:r>
      <w:r>
        <w:rPr>
          <w:rFonts w:ascii="Arial" w:hAnsi="Arial" w:cs="Arial"/>
        </w:rPr>
        <w:t>ils can be displayed by click</w:t>
      </w:r>
      <w:r w:rsidRPr="00FB52CE">
        <w:rPr>
          <w:rFonts w:ascii="Arial" w:hAnsi="Arial" w:cs="Arial"/>
        </w:rPr>
        <w:t xml:space="preserve"> on the retrieved record.</w:t>
      </w:r>
    </w:p>
    <w:p w14:paraId="6B7D6577" w14:textId="0F79CCDC" w:rsidR="009828BA" w:rsidRDefault="002B4839" w:rsidP="009828BA">
      <w:pPr>
        <w:spacing w:before="120"/>
      </w:pPr>
      <w:commentRangeStart w:id="2093"/>
      <w:commentRangeStart w:id="2094"/>
      <w:commentRangeStart w:id="2095"/>
      <w:ins w:id="2096" w:author="Martin Ćosić" w:date="2018-02-16T13:41:00Z">
        <w:r>
          <w:rPr>
            <w:noProof/>
            <w:lang w:val="sk-SK" w:eastAsia="sk-SK"/>
          </w:rPr>
          <w:lastRenderedPageBreak/>
          <w:drawing>
            <wp:inline distT="0" distB="0" distL="0" distR="0" wp14:anchorId="0DA6E781" wp14:editId="13431498">
              <wp:extent cx="6360160" cy="23679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60160" cy="2367915"/>
                      </a:xfrm>
                      <a:prstGeom prst="rect">
                        <a:avLst/>
                      </a:prstGeom>
                      <a:noFill/>
                      <a:ln>
                        <a:noFill/>
                      </a:ln>
                    </pic:spPr>
                  </pic:pic>
                </a:graphicData>
              </a:graphic>
            </wp:inline>
          </w:drawing>
        </w:r>
      </w:ins>
      <w:del w:id="2097" w:author="Martin Ćosić" w:date="2018-02-16T13:41:00Z">
        <w:r w:rsidR="009828BA" w:rsidDel="002B4839">
          <w:rPr>
            <w:noProof/>
            <w:lang w:val="sk-SK" w:eastAsia="sk-SK"/>
          </w:rPr>
          <w:drawing>
            <wp:inline distT="0" distB="0" distL="0" distR="0" wp14:anchorId="04D73A05" wp14:editId="4FDF1027">
              <wp:extent cx="6267692" cy="362420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78837" cy="3630652"/>
                      </a:xfrm>
                      <a:prstGeom prst="rect">
                        <a:avLst/>
                      </a:prstGeom>
                      <a:noFill/>
                      <a:ln>
                        <a:noFill/>
                      </a:ln>
                    </pic:spPr>
                  </pic:pic>
                </a:graphicData>
              </a:graphic>
            </wp:inline>
          </w:drawing>
        </w:r>
      </w:del>
      <w:commentRangeEnd w:id="2093"/>
      <w:r w:rsidR="0035488F">
        <w:rPr>
          <w:rStyle w:val="CommentReference"/>
        </w:rPr>
        <w:commentReference w:id="2093"/>
      </w:r>
      <w:commentRangeEnd w:id="2094"/>
      <w:r w:rsidR="00836C96">
        <w:rPr>
          <w:rStyle w:val="CommentReference"/>
        </w:rPr>
        <w:commentReference w:id="2094"/>
      </w:r>
      <w:commentRangeEnd w:id="2095"/>
      <w:r>
        <w:rPr>
          <w:rStyle w:val="CommentReference"/>
        </w:rPr>
        <w:commentReference w:id="2095"/>
      </w:r>
    </w:p>
    <w:p w14:paraId="44AA73A0" w14:textId="77777777" w:rsidR="009828BA" w:rsidRDefault="009828BA" w:rsidP="009828BA"/>
    <w:p w14:paraId="0C789EB4" w14:textId="2C4DDE83" w:rsidR="00E76195" w:rsidRPr="005B6519" w:rsidRDefault="00E76195" w:rsidP="00E76195">
      <w:pPr>
        <w:pStyle w:val="Heading1"/>
        <w:rPr>
          <w:color w:val="auto"/>
          <w:sz w:val="24"/>
          <w:szCs w:val="24"/>
        </w:rPr>
      </w:pPr>
      <w:bookmarkStart w:id="2098" w:name="_5.2._UC_POS_20"/>
      <w:bookmarkStart w:id="2099" w:name="_Toc506563225"/>
      <w:bookmarkEnd w:id="2098"/>
      <w:r>
        <w:rPr>
          <w:color w:val="auto"/>
          <w:sz w:val="24"/>
          <w:szCs w:val="24"/>
        </w:rPr>
        <w:t xml:space="preserve">5.2. </w:t>
      </w:r>
      <w:r w:rsidRPr="005B6519">
        <w:rPr>
          <w:color w:val="auto"/>
          <w:sz w:val="24"/>
          <w:szCs w:val="24"/>
        </w:rPr>
        <w:t>UC POS</w:t>
      </w:r>
      <w:r>
        <w:rPr>
          <w:color w:val="auto"/>
          <w:sz w:val="24"/>
          <w:szCs w:val="24"/>
        </w:rPr>
        <w:t xml:space="preserve"> </w:t>
      </w:r>
      <w:r w:rsidRPr="005B6519">
        <w:rPr>
          <w:color w:val="auto"/>
          <w:sz w:val="24"/>
          <w:szCs w:val="24"/>
        </w:rPr>
        <w:t>0</w:t>
      </w:r>
      <w:r w:rsidR="001B1104">
        <w:rPr>
          <w:color w:val="auto"/>
          <w:sz w:val="24"/>
          <w:szCs w:val="24"/>
        </w:rPr>
        <w:t>4</w:t>
      </w:r>
      <w:r w:rsidR="002C1558">
        <w:rPr>
          <w:color w:val="auto"/>
          <w:sz w:val="24"/>
          <w:szCs w:val="24"/>
        </w:rPr>
        <w:t>1</w:t>
      </w:r>
      <w:r w:rsidR="00463E2F">
        <w:rPr>
          <w:color w:val="auto"/>
          <w:sz w:val="24"/>
          <w:szCs w:val="24"/>
        </w:rPr>
        <w:t>:</w:t>
      </w:r>
      <w:r w:rsidRPr="005B6519">
        <w:rPr>
          <w:color w:val="auto"/>
          <w:sz w:val="24"/>
          <w:szCs w:val="24"/>
        </w:rPr>
        <w:t xml:space="preserve"> </w:t>
      </w:r>
      <w:r>
        <w:rPr>
          <w:color w:val="auto"/>
          <w:sz w:val="24"/>
          <w:szCs w:val="24"/>
        </w:rPr>
        <w:t>Add</w:t>
      </w:r>
      <w:r w:rsidR="001D0561">
        <w:rPr>
          <w:color w:val="auto"/>
          <w:sz w:val="24"/>
          <w:szCs w:val="24"/>
        </w:rPr>
        <w:t>/Update</w:t>
      </w:r>
      <w:r>
        <w:rPr>
          <w:color w:val="auto"/>
          <w:sz w:val="24"/>
          <w:szCs w:val="24"/>
        </w:rPr>
        <w:t xml:space="preserve"> </w:t>
      </w:r>
      <w:r w:rsidR="00090652">
        <w:rPr>
          <w:color w:val="auto"/>
          <w:sz w:val="24"/>
          <w:szCs w:val="24"/>
        </w:rPr>
        <w:t xml:space="preserve">standard </w:t>
      </w:r>
      <w:r>
        <w:rPr>
          <w:color w:val="auto"/>
          <w:sz w:val="24"/>
          <w:szCs w:val="24"/>
        </w:rPr>
        <w:t>commission m</w:t>
      </w:r>
      <w:r w:rsidRPr="005B6519">
        <w:rPr>
          <w:color w:val="auto"/>
          <w:sz w:val="24"/>
          <w:szCs w:val="24"/>
        </w:rPr>
        <w:t>odel</w:t>
      </w:r>
      <w:bookmarkEnd w:id="2099"/>
    </w:p>
    <w:p w14:paraId="6158B0D9" w14:textId="77777777" w:rsidR="00E76195" w:rsidRDefault="00E76195" w:rsidP="0098749A"/>
    <w:p w14:paraId="3DEDF572" w14:textId="1D951F01" w:rsidR="00404FC3" w:rsidRPr="00530061" w:rsidRDefault="00B310B4" w:rsidP="002649B2">
      <w:pPr>
        <w:jc w:val="both"/>
        <w:rPr>
          <w:rFonts w:ascii="Arial" w:hAnsi="Arial" w:cs="Arial"/>
        </w:rPr>
      </w:pPr>
      <w:r w:rsidRPr="00530061">
        <w:rPr>
          <w:rFonts w:ascii="Arial" w:hAnsi="Arial" w:cs="Arial"/>
        </w:rPr>
        <w:t xml:space="preserve">This is option to add new </w:t>
      </w:r>
      <w:r w:rsidR="003240A2" w:rsidRPr="00530061">
        <w:rPr>
          <w:rFonts w:ascii="Arial" w:hAnsi="Arial" w:cs="Arial"/>
        </w:rPr>
        <w:t xml:space="preserve">standard </w:t>
      </w:r>
      <w:r w:rsidRPr="00530061">
        <w:rPr>
          <w:rFonts w:ascii="Arial" w:hAnsi="Arial" w:cs="Arial"/>
        </w:rPr>
        <w:t xml:space="preserve">commission model </w:t>
      </w:r>
      <w:r w:rsidR="00370943" w:rsidRPr="00530061">
        <w:rPr>
          <w:rFonts w:ascii="Arial" w:hAnsi="Arial" w:cs="Arial"/>
        </w:rPr>
        <w:t xml:space="preserve">(CM) </w:t>
      </w:r>
      <w:r w:rsidRPr="00530061">
        <w:rPr>
          <w:rFonts w:ascii="Arial" w:hAnsi="Arial" w:cs="Arial"/>
        </w:rPr>
        <w:t>in the system</w:t>
      </w:r>
      <w:r w:rsidR="001D0561" w:rsidRPr="00530061">
        <w:rPr>
          <w:rFonts w:ascii="Arial" w:hAnsi="Arial" w:cs="Arial"/>
        </w:rPr>
        <w:t>, or update it if isn’t assign to any active contract</w:t>
      </w:r>
      <w:r w:rsidRPr="00530061">
        <w:rPr>
          <w:rFonts w:ascii="Arial" w:hAnsi="Arial" w:cs="Arial"/>
        </w:rPr>
        <w:t xml:space="preserve">. </w:t>
      </w:r>
      <w:r w:rsidR="00BD1C2F" w:rsidRPr="00530061">
        <w:rPr>
          <w:rStyle w:val="shorttext"/>
          <w:rFonts w:ascii="Arial" w:hAnsi="Arial" w:cs="Arial"/>
          <w:lang w:val="en"/>
        </w:rPr>
        <w:t xml:space="preserve">Standard </w:t>
      </w:r>
      <w:r w:rsidR="00370943" w:rsidRPr="00530061">
        <w:rPr>
          <w:rStyle w:val="shorttext"/>
          <w:rFonts w:ascii="Arial" w:hAnsi="Arial" w:cs="Arial"/>
          <w:lang w:val="en"/>
        </w:rPr>
        <w:t xml:space="preserve">CM </w:t>
      </w:r>
      <w:r w:rsidR="009710A7" w:rsidRPr="00530061">
        <w:rPr>
          <w:rStyle w:val="shorttext"/>
          <w:rFonts w:ascii="Arial" w:hAnsi="Arial" w:cs="Arial"/>
          <w:lang w:val="en"/>
        </w:rPr>
        <w:t xml:space="preserve">is </w:t>
      </w:r>
      <w:r w:rsidR="002649B2" w:rsidRPr="00530061">
        <w:rPr>
          <w:rStyle w:val="shorttext"/>
          <w:rFonts w:ascii="Arial" w:hAnsi="Arial" w:cs="Arial"/>
          <w:lang w:val="en"/>
        </w:rPr>
        <w:t xml:space="preserve">one of </w:t>
      </w:r>
      <w:r w:rsidR="009710A7" w:rsidRPr="00530061">
        <w:rPr>
          <w:rStyle w:val="shorttext"/>
          <w:rFonts w:ascii="Arial" w:hAnsi="Arial" w:cs="Arial"/>
          <w:lang w:val="en"/>
        </w:rPr>
        <w:t xml:space="preserve">method </w:t>
      </w:r>
      <w:r w:rsidR="002649B2" w:rsidRPr="00530061">
        <w:rPr>
          <w:rStyle w:val="shorttext"/>
          <w:rFonts w:ascii="Arial" w:hAnsi="Arial" w:cs="Arial"/>
          <w:lang w:val="en"/>
        </w:rPr>
        <w:t>for</w:t>
      </w:r>
      <w:r w:rsidR="003240A2" w:rsidRPr="00530061">
        <w:rPr>
          <w:rStyle w:val="shorttext"/>
          <w:rFonts w:ascii="Arial" w:hAnsi="Arial" w:cs="Arial"/>
          <w:lang w:val="en"/>
        </w:rPr>
        <w:t xml:space="preserve"> </w:t>
      </w:r>
      <w:r w:rsidR="002649B2" w:rsidRPr="00530061">
        <w:rPr>
          <w:rStyle w:val="shorttext"/>
          <w:rFonts w:ascii="Arial" w:hAnsi="Arial" w:cs="Arial"/>
          <w:lang w:val="en"/>
        </w:rPr>
        <w:t xml:space="preserve">commission </w:t>
      </w:r>
      <w:r w:rsidR="003240A2" w:rsidRPr="00530061">
        <w:rPr>
          <w:rStyle w:val="shorttext"/>
          <w:rFonts w:ascii="Arial" w:hAnsi="Arial" w:cs="Arial"/>
          <w:lang w:val="en"/>
        </w:rPr>
        <w:t xml:space="preserve">assignment </w:t>
      </w:r>
      <w:r w:rsidR="002649B2" w:rsidRPr="00530061">
        <w:rPr>
          <w:rStyle w:val="shorttext"/>
          <w:rFonts w:ascii="Arial" w:hAnsi="Arial" w:cs="Arial"/>
          <w:lang w:val="en"/>
        </w:rPr>
        <w:t xml:space="preserve">(the second one is </w:t>
      </w:r>
      <w:r w:rsidR="001B1104" w:rsidRPr="00530061">
        <w:rPr>
          <w:rFonts w:ascii="Arial" w:hAnsi="Arial" w:cs="Arial"/>
        </w:rPr>
        <w:t>dynamic</w:t>
      </w:r>
      <w:r w:rsidR="002649B2" w:rsidRPr="00530061">
        <w:rPr>
          <w:rFonts w:ascii="Arial" w:hAnsi="Arial" w:cs="Arial"/>
        </w:rPr>
        <w:t xml:space="preserve"> commission model).</w:t>
      </w:r>
    </w:p>
    <w:p w14:paraId="4AAABE93" w14:textId="04B61F4C" w:rsidR="00404FC3" w:rsidRPr="00530061" w:rsidRDefault="00404FC3" w:rsidP="002649B2">
      <w:pPr>
        <w:jc w:val="both"/>
        <w:rPr>
          <w:rFonts w:ascii="Arial" w:hAnsi="Arial" w:cs="Arial"/>
        </w:rPr>
      </w:pPr>
      <w:r w:rsidRPr="00530061">
        <w:rPr>
          <w:rFonts w:ascii="Arial" w:hAnsi="Arial" w:cs="Arial"/>
        </w:rPr>
        <w:t xml:space="preserve">Standard </w:t>
      </w:r>
      <w:r w:rsidR="00370943" w:rsidRPr="00530061">
        <w:rPr>
          <w:rFonts w:ascii="Arial" w:hAnsi="Arial" w:cs="Arial"/>
        </w:rPr>
        <w:t>CM</w:t>
      </w:r>
      <w:r w:rsidR="002649B2" w:rsidRPr="00530061">
        <w:rPr>
          <w:rFonts w:ascii="Arial" w:hAnsi="Arial" w:cs="Arial"/>
        </w:rPr>
        <w:t xml:space="preserve"> uses</w:t>
      </w:r>
      <w:r w:rsidR="00BD1C2F" w:rsidRPr="00530061">
        <w:rPr>
          <w:rFonts w:ascii="Arial" w:hAnsi="Arial" w:cs="Arial"/>
        </w:rPr>
        <w:t xml:space="preserve"> fixed parameters</w:t>
      </w:r>
      <w:r w:rsidRPr="00530061">
        <w:rPr>
          <w:rFonts w:ascii="Arial" w:hAnsi="Arial" w:cs="Arial"/>
        </w:rPr>
        <w:t xml:space="preserve"> (brand, issuing area, card type, card</w:t>
      </w:r>
      <w:r w:rsidR="002649B2" w:rsidRPr="00530061">
        <w:rPr>
          <w:rFonts w:ascii="Arial" w:hAnsi="Arial" w:cs="Arial"/>
        </w:rPr>
        <w:t xml:space="preserve"> data input mode</w:t>
      </w:r>
      <w:proofErr w:type="gramStart"/>
      <w:r w:rsidR="002649B2" w:rsidRPr="00530061">
        <w:rPr>
          <w:rFonts w:ascii="Arial" w:hAnsi="Arial" w:cs="Arial"/>
        </w:rPr>
        <w:t>,…</w:t>
      </w:r>
      <w:proofErr w:type="gramEnd"/>
      <w:r w:rsidR="002649B2" w:rsidRPr="00530061">
        <w:rPr>
          <w:rFonts w:ascii="Arial" w:hAnsi="Arial" w:cs="Arial"/>
        </w:rPr>
        <w:t xml:space="preserve">) and </w:t>
      </w:r>
      <w:r w:rsidR="00BD1C2F" w:rsidRPr="00530061">
        <w:rPr>
          <w:rFonts w:ascii="Arial" w:hAnsi="Arial" w:cs="Arial"/>
        </w:rPr>
        <w:t>daily commission calculation</w:t>
      </w:r>
      <w:r w:rsidR="002649B2" w:rsidRPr="00530061">
        <w:rPr>
          <w:rFonts w:ascii="Arial" w:hAnsi="Arial" w:cs="Arial"/>
        </w:rPr>
        <w:t>.</w:t>
      </w:r>
    </w:p>
    <w:p w14:paraId="75D90305" w14:textId="7CD32A79" w:rsidR="00B310B4" w:rsidRPr="00530061" w:rsidRDefault="00B310B4" w:rsidP="0098749A">
      <w:pPr>
        <w:rPr>
          <w:rFonts w:ascii="Arial" w:hAnsi="Arial" w:cs="Arial"/>
        </w:rPr>
      </w:pPr>
      <w:r w:rsidRPr="00530061">
        <w:rPr>
          <w:rFonts w:ascii="Arial" w:hAnsi="Arial" w:cs="Arial"/>
          <w:color w:val="FF0000"/>
        </w:rPr>
        <w:tab/>
      </w:r>
    </w:p>
    <w:p w14:paraId="2E29C577" w14:textId="3A07ADAC" w:rsidR="0098749A" w:rsidRPr="00530061" w:rsidRDefault="0098749A" w:rsidP="005B6519">
      <w:pPr>
        <w:rPr>
          <w:rFonts w:ascii="Arial" w:hAnsi="Arial" w:cs="Arial"/>
          <w:b/>
        </w:rPr>
      </w:pPr>
      <w:r w:rsidRPr="00530061">
        <w:rPr>
          <w:rFonts w:ascii="Arial" w:hAnsi="Arial" w:cs="Arial"/>
          <w:b/>
        </w:rPr>
        <w:t>Trigger</w:t>
      </w:r>
      <w:r w:rsidR="002C2E8B" w:rsidRPr="00530061">
        <w:rPr>
          <w:rFonts w:ascii="Arial" w:hAnsi="Arial" w:cs="Arial"/>
          <w:b/>
        </w:rPr>
        <w:t xml:space="preserve">s </w:t>
      </w:r>
      <w:r w:rsidRPr="00530061">
        <w:rPr>
          <w:rFonts w:ascii="Arial" w:hAnsi="Arial" w:cs="Arial"/>
          <w:b/>
        </w:rPr>
        <w:t xml:space="preserve"> </w:t>
      </w:r>
    </w:p>
    <w:p w14:paraId="13893A4E" w14:textId="77777777" w:rsidR="0098749A" w:rsidRPr="00232FD9" w:rsidRDefault="0098749A" w:rsidP="0098749A"/>
    <w:p w14:paraId="6D32B415" w14:textId="605B4238" w:rsidR="0080351E" w:rsidRPr="00A7753D" w:rsidRDefault="0080351E" w:rsidP="0080351E">
      <w:pPr>
        <w:spacing w:after="240"/>
        <w:rPr>
          <w:rFonts w:ascii="Arial" w:hAnsi="Arial" w:cs="Arial"/>
        </w:rPr>
      </w:pPr>
      <w:r w:rsidRPr="00A7753D">
        <w:rPr>
          <w:rFonts w:ascii="Arial" w:hAnsi="Arial" w:cs="Arial"/>
          <w:i/>
        </w:rPr>
        <w:t xml:space="preserve">Administration </w:t>
      </w:r>
      <w:r w:rsidRPr="00A7753D">
        <w:rPr>
          <w:rFonts w:ascii="Arial" w:hAnsi="Arial" w:cs="Arial"/>
        </w:rPr>
        <w:t xml:space="preserve">module </w:t>
      </w:r>
      <w:r w:rsidRPr="00A7753D">
        <w:rPr>
          <w:rFonts w:ascii="Arial" w:hAnsi="Arial" w:cs="Arial"/>
          <w:i/>
        </w:rPr>
        <w:t xml:space="preserve">&gt; Commission models </w:t>
      </w:r>
      <w:r w:rsidRPr="00A7753D">
        <w:rPr>
          <w:rFonts w:ascii="Arial" w:hAnsi="Arial" w:cs="Arial"/>
        </w:rPr>
        <w:t>option</w:t>
      </w:r>
    </w:p>
    <w:p w14:paraId="4B2A99EC" w14:textId="14BA803F" w:rsidR="0080351E" w:rsidRPr="003F4C46" w:rsidRDefault="00476826">
      <w:pPr>
        <w:pStyle w:val="ListParagraph"/>
        <w:numPr>
          <w:ilvl w:val="0"/>
          <w:numId w:val="111"/>
        </w:numPr>
        <w:rPr>
          <w:ins w:id="2100" w:author="Martin Ćosić" w:date="2018-02-16T14:02:00Z"/>
          <w:rFonts w:ascii="Arial" w:hAnsi="Arial" w:cs="Arial"/>
          <w:rPrChange w:id="2101" w:author="Martin Ćosić" w:date="2018-02-16T14:02:00Z">
            <w:rPr>
              <w:ins w:id="2102" w:author="Martin Ćosić" w:date="2018-02-16T14:02:00Z"/>
            </w:rPr>
          </w:rPrChange>
        </w:rPr>
        <w:pPrChange w:id="2103" w:author="Martin Ćosić" w:date="2018-02-16T14:02:00Z">
          <w:pPr/>
        </w:pPrChange>
      </w:pPr>
      <w:del w:id="2104" w:author="Martin Ćosić" w:date="2018-02-16T14:02:00Z">
        <w:r w:rsidRPr="003F4C46" w:rsidDel="003F4C46">
          <w:rPr>
            <w:rFonts w:ascii="Arial" w:hAnsi="Arial" w:cs="Arial"/>
            <w:rPrChange w:author="Martin Ćosić" w:date="2018-02-16T14:02:00Z" w:id="2105">
              <w:rPr/>
            </w:rPrChange>
          </w:rPr>
          <w:delText xml:space="preserve">1) Add new model for </w:delText>
        </w:r>
      </w:del>
      <w:del w:id="2106" w:author="Martin Ćosić" w:date="2018-02-16T13:47:00Z">
        <w:r w:rsidR="00747379" w:rsidRPr="003F4C46" w:rsidDel="00F70623">
          <w:rPr>
            <w:rFonts w:ascii="Arial" w:hAnsi="Arial" w:cs="Arial"/>
            <w:u w:val="single"/>
            <w:rPrChange w:author="Martin Ćosić" w:date="2018-02-16T14:02:00Z" w:id="2107">
              <w:rPr>
                <w:u w:val="single"/>
              </w:rPr>
            </w:rPrChange>
          </w:rPr>
          <w:delText xml:space="preserve">Standard </w:delText>
        </w:r>
        <w:r w:rsidR="00747379" w:rsidRPr="003F4C46" w:rsidDel="00F70623">
          <w:rPr>
            <w:rFonts w:ascii="Arial" w:hAnsi="Arial" w:cs="Arial"/>
            <w:u w:val="single"/>
            <w:rPrChange w:author="Martin Ćosić" w:date="2018-02-16T14:02:00Z" w:id="2108">
              <w:rPr>
                <w:rFonts w:ascii="Arial" w:hAnsi="Arial" w:cs="Arial"/>
              </w:rPr>
            </w:rPrChange>
          </w:rPr>
          <w:delText>(total)</w:delText>
        </w:r>
      </w:del>
      <w:del w:id="2109" w:author="Martin Ćosić" w:date="2018-02-16T14:02:00Z">
        <w:r w:rsidRPr="003F4C46" w:rsidDel="003F4C46">
          <w:rPr>
            <w:rFonts w:ascii="Arial" w:hAnsi="Arial" w:cs="Arial"/>
            <w:u w:val="single"/>
            <w:rPrChange w:author="Martin Ćosić" w:date="2018-02-16T14:02:00Z" w:id="2110">
              <w:rPr>
                <w:u w:val="single"/>
              </w:rPr>
            </w:rPrChange>
          </w:rPr>
          <w:delText xml:space="preserve"> commission calculation</w:delText>
        </w:r>
        <w:r w:rsidRPr="003F4C46" w:rsidDel="003F4C46">
          <w:rPr>
            <w:rFonts w:ascii="Arial" w:hAnsi="Arial" w:cs="Arial"/>
            <w:rPrChange w:author="Martin Ćosić" w:date="2018-02-16T14:02:00Z" w:id="2111">
              <w:rPr/>
            </w:rPrChange>
          </w:rPr>
          <w:delText xml:space="preserve"> - s</w:delText>
        </w:r>
      </w:del>
      <w:ins w:id="2112" w:author="Martin Ćosić" w:date="2018-02-16T14:02:00Z">
        <w:r w:rsidR="003F4C46" w:rsidRPr="003F4C46">
          <w:rPr>
            <w:rFonts w:ascii="Arial" w:hAnsi="Arial" w:cs="Arial"/>
            <w:rPrChange w:author="Martin Ćosić" w:date="2018-02-16T14:02:00Z" w:id="2113">
              <w:rPr/>
            </w:rPrChange>
          </w:rPr>
          <w:t>S</w:t>
        </w:r>
      </w:ins>
      <w:r w:rsidR="00F04AF9" w:rsidRPr="003F4C46">
        <w:rPr>
          <w:rFonts w:ascii="Arial" w:hAnsi="Arial" w:cs="Arial"/>
          <w:rPrChange w:author="Martin Ćosić" w:date="2018-02-16T14:02:00Z" w:id="2114">
            <w:rPr/>
          </w:rPrChange>
        </w:rPr>
        <w:t xml:space="preserve">elect first </w:t>
      </w:r>
      <w:r w:rsidR="008554CF" w:rsidRPr="003F4C46">
        <w:rPr>
          <w:rFonts w:ascii="Arial" w:hAnsi="Arial" w:cs="Arial"/>
          <w:rPrChange w:author="Martin Ćosić" w:date="2018-02-16T14:02:00Z" w:id="2115">
            <w:rPr/>
          </w:rPrChange>
        </w:rPr>
        <w:t>calculation</w:t>
      </w:r>
      <w:r w:rsidRPr="003F4C46">
        <w:rPr>
          <w:rFonts w:ascii="Arial" w:hAnsi="Arial" w:cs="Arial"/>
          <w:rPrChange w:author="Martin Ćosić" w:date="2018-02-16T14:02:00Z" w:id="2116">
            <w:rPr/>
          </w:rPrChange>
        </w:rPr>
        <w:t xml:space="preserve"> type</w:t>
      </w:r>
      <w:r w:rsidR="008554CF" w:rsidRPr="003F4C46">
        <w:rPr>
          <w:rFonts w:ascii="Arial" w:hAnsi="Arial" w:cs="Arial"/>
          <w:rPrChange w:author="Martin Ćosić" w:date="2018-02-16T14:02:00Z" w:id="2117">
            <w:rPr/>
          </w:rPrChange>
        </w:rPr>
        <w:t>:</w:t>
      </w:r>
    </w:p>
    <w:p w14:paraId="0DC48AFA" w14:textId="6000ABA2" w:rsidR="003F4C46" w:rsidRPr="003F4C46" w:rsidRDefault="003F4C46">
      <w:pPr>
        <w:pStyle w:val="ListParagraph"/>
        <w:rPr>
          <w:rFonts w:ascii="Arial" w:hAnsi="Arial" w:cs="Arial"/>
          <w:rPrChange w:id="2118" w:author="Martin Ćosić" w:date="2018-02-16T14:02:00Z">
            <w:rPr/>
          </w:rPrChange>
        </w:rPr>
        <w:pPrChange w:id="2119" w:author="Martin Ćosić" w:date="2018-02-16T14:02:00Z">
          <w:pPr/>
        </w:pPrChange>
      </w:pPr>
      <w:ins w:id="2120" w:author="Martin Ćosić" w:date="2018-02-16T14:02:00Z">
        <w:r w:rsidRPr="003F4C46">
          <w:rPr>
            <w:rFonts w:ascii="Arial" w:hAnsi="Arial" w:cs="Arial"/>
          </w:rPr>
          <w:t>Total commission</w:t>
        </w:r>
      </w:ins>
      <w:ins w:id="2121" w:author="Martin Ćosić" w:date="2018-02-16T14:35:00Z">
        <w:r w:rsidR="009C3A35">
          <w:rPr>
            <w:rFonts w:ascii="Arial" w:hAnsi="Arial" w:cs="Arial"/>
          </w:rPr>
          <w:t xml:space="preserve"> (TC)</w:t>
        </w:r>
      </w:ins>
      <w:ins w:id="2122" w:author="Martin Ćosić" w:date="2018-02-16T14:02:00Z">
        <w:r>
          <w:rPr>
            <w:rFonts w:ascii="Arial" w:hAnsi="Arial" w:cs="Arial"/>
          </w:rPr>
          <w:t xml:space="preserve"> or Schema fee </w:t>
        </w:r>
      </w:ins>
      <w:ins w:id="2123" w:author="Martin Ćosić" w:date="2018-02-16T14:35:00Z">
        <w:r w:rsidR="009C3A35">
          <w:rPr>
            <w:rFonts w:ascii="Arial" w:hAnsi="Arial" w:cs="Arial"/>
          </w:rPr>
          <w:t xml:space="preserve">(SF) </w:t>
        </w:r>
      </w:ins>
      <w:ins w:id="2124" w:author="Martin Ćosić" w:date="2018-02-16T14:02:00Z">
        <w:r>
          <w:rPr>
            <w:rFonts w:ascii="Arial" w:hAnsi="Arial" w:cs="Arial"/>
          </w:rPr>
          <w:t>or Merchant margin</w:t>
        </w:r>
      </w:ins>
      <w:ins w:id="2125" w:author="Martin Ćosić" w:date="2018-02-16T14:35:00Z">
        <w:r w:rsidR="009C3A35">
          <w:rPr>
            <w:rFonts w:ascii="Arial" w:hAnsi="Arial" w:cs="Arial"/>
          </w:rPr>
          <w:t xml:space="preserve"> (MM)</w:t>
        </w:r>
      </w:ins>
    </w:p>
    <w:p w14:paraId="761D6D3E" w14:textId="1B3D75F3" w:rsidR="0080351E" w:rsidRPr="00A7753D" w:rsidRDefault="0080351E" w:rsidP="003F4C46">
      <w:pPr>
        <w:rPr>
          <w:rFonts w:ascii="Arial" w:hAnsi="Arial" w:cs="Arial"/>
        </w:rPr>
      </w:pPr>
      <w:r w:rsidRPr="003F4C46">
        <w:rPr>
          <w:rFonts w:ascii="Arial" w:hAnsi="Arial" w:cs="Arial"/>
        </w:rPr>
        <w:lastRenderedPageBreak/>
        <w:t xml:space="preserve"> </w:t>
      </w:r>
      <w:r w:rsidRPr="00A7753D">
        <w:rPr>
          <w:rFonts w:ascii="Arial" w:hAnsi="Arial" w:cs="Arial"/>
        </w:rPr>
        <w:t xml:space="preserve">                            </w:t>
      </w:r>
    </w:p>
    <w:p w14:paraId="61F4DBC8" w14:textId="15CE961C" w:rsidR="0080351E" w:rsidRPr="00A7753D" w:rsidRDefault="00F04AF9" w:rsidP="0080351E">
      <w:pPr>
        <w:rPr>
          <w:rFonts w:ascii="Arial" w:hAnsi="Arial" w:cs="Arial"/>
        </w:rPr>
      </w:pPr>
      <w:r w:rsidRPr="00A7753D">
        <w:rPr>
          <w:rFonts w:ascii="Arial" w:hAnsi="Arial" w:cs="Arial"/>
        </w:rPr>
        <w:t xml:space="preserve">               </w:t>
      </w:r>
      <w:commentRangeStart w:id="2126"/>
      <w:commentRangeStart w:id="2127"/>
      <w:ins w:id="2128" w:author="Martin Ćosić" w:date="2018-02-16T14:34:00Z">
        <w:r w:rsidR="009C3A35">
          <w:rPr>
            <w:rFonts w:ascii="Arial" w:hAnsi="Arial" w:cs="Arial"/>
            <w:noProof/>
            <w:lang w:val="sk-SK" w:eastAsia="sk-SK"/>
          </w:rPr>
          <w:drawing>
            <wp:inline distT="0" distB="0" distL="0" distR="0" wp14:anchorId="741AB0A4" wp14:editId="03021901">
              <wp:extent cx="6400800" cy="1188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00800" cy="1188720"/>
                      </a:xfrm>
                      <a:prstGeom prst="rect">
                        <a:avLst/>
                      </a:prstGeom>
                      <a:noFill/>
                      <a:ln>
                        <a:noFill/>
                      </a:ln>
                    </pic:spPr>
                  </pic:pic>
                </a:graphicData>
              </a:graphic>
            </wp:inline>
          </w:drawing>
        </w:r>
      </w:ins>
      <w:del w:id="2129" w:author="Martin Ćosić" w:date="2018-02-16T14:03:00Z">
        <w:r w:rsidR="00476826" w:rsidRPr="00530061" w:rsidDel="003F4C46">
          <w:rPr>
            <w:rFonts w:ascii="Arial" w:hAnsi="Arial" w:cs="Arial"/>
            <w:noProof/>
            <w:lang w:val="sk-SK" w:eastAsia="sk-SK"/>
          </w:rPr>
          <w:drawing>
            <wp:inline distT="0" distB="0" distL="0" distR="0" wp14:anchorId="7DBDF0DA" wp14:editId="31617B8D">
              <wp:extent cx="4712600" cy="149254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33607" cy="1499196"/>
                      </a:xfrm>
                      <a:prstGeom prst="rect">
                        <a:avLst/>
                      </a:prstGeom>
                    </pic:spPr>
                  </pic:pic>
                </a:graphicData>
              </a:graphic>
            </wp:inline>
          </w:drawing>
        </w:r>
      </w:del>
      <w:commentRangeEnd w:id="2126"/>
      <w:r w:rsidR="00530061">
        <w:rPr>
          <w:rStyle w:val="CommentReference"/>
        </w:rPr>
        <w:commentReference w:id="2126"/>
      </w:r>
      <w:commentRangeEnd w:id="2127"/>
      <w:r w:rsidR="009C3A35">
        <w:rPr>
          <w:rStyle w:val="CommentReference"/>
        </w:rPr>
        <w:commentReference w:id="2127"/>
      </w:r>
    </w:p>
    <w:p w14:paraId="478BF30E" w14:textId="3B1B95D7" w:rsidR="001869B2" w:rsidRPr="00530061" w:rsidRDefault="005C6F44" w:rsidP="0098749A">
      <w:pPr>
        <w:rPr>
          <w:rFonts w:ascii="Arial" w:hAnsi="Arial" w:cs="Arial"/>
        </w:rPr>
      </w:pPr>
      <w:r w:rsidRPr="00530061">
        <w:rPr>
          <w:rFonts w:ascii="Arial" w:hAnsi="Arial" w:cs="Arial"/>
        </w:rPr>
        <w:t xml:space="preserve">         </w:t>
      </w:r>
    </w:p>
    <w:p w14:paraId="72BC987E" w14:textId="1F28185B" w:rsidR="001869B2" w:rsidRPr="00530061" w:rsidRDefault="008554CF" w:rsidP="008D3A98">
      <w:pPr>
        <w:spacing w:after="120"/>
        <w:rPr>
          <w:rFonts w:ascii="Arial" w:hAnsi="Arial" w:cs="Arial"/>
        </w:rPr>
      </w:pPr>
      <w:r w:rsidRPr="00530061">
        <w:rPr>
          <w:rFonts w:ascii="Arial" w:hAnsi="Arial" w:cs="Arial"/>
        </w:rPr>
        <w:t xml:space="preserve">Then click on </w:t>
      </w:r>
      <w:r w:rsidRPr="00530061">
        <w:rPr>
          <w:rFonts w:ascii="Arial" w:hAnsi="Arial" w:cs="Arial"/>
          <w:color w:val="FFFFFF" w:themeColor="background1"/>
          <w:highlight w:val="blue"/>
        </w:rPr>
        <w:t>Add commission model</w:t>
      </w:r>
      <w:r w:rsidRPr="00530061">
        <w:rPr>
          <w:rFonts w:ascii="Arial" w:hAnsi="Arial" w:cs="Arial"/>
          <w:color w:val="FFFFFF" w:themeColor="background1"/>
        </w:rPr>
        <w:t xml:space="preserve"> </w:t>
      </w:r>
      <w:r w:rsidRPr="00530061">
        <w:rPr>
          <w:rFonts w:ascii="Arial" w:hAnsi="Arial" w:cs="Arial"/>
        </w:rPr>
        <w:t>button</w:t>
      </w:r>
      <w:r w:rsidR="008D3A98" w:rsidRPr="00530061">
        <w:rPr>
          <w:rFonts w:ascii="Arial" w:hAnsi="Arial" w:cs="Arial"/>
        </w:rPr>
        <w:t xml:space="preserve"> and new window will open:</w:t>
      </w:r>
    </w:p>
    <w:p w14:paraId="603B0CBC" w14:textId="5B9516EC" w:rsidR="008D3A98" w:rsidRDefault="00265ADB" w:rsidP="0098749A">
      <w:pPr>
        <w:rPr>
          <w:ins w:id="2130" w:author="Martin Ćosić" w:date="2018-02-16T16:39:00Z"/>
        </w:rPr>
      </w:pPr>
      <w:r>
        <w:t xml:space="preserve">      </w:t>
      </w:r>
      <w:del w:id="2131" w:author="Martin Ćosić" w:date="2018-02-16T13:48:00Z">
        <w:r w:rsidR="008D3A98" w:rsidDel="00F70623">
          <w:rPr>
            <w:noProof/>
            <w:lang w:val="sk-SK" w:eastAsia="sk-SK"/>
          </w:rPr>
          <w:drawing>
            <wp:inline distT="0" distB="0" distL="0" distR="0" wp14:anchorId="33E0689E" wp14:editId="69E5A6E1">
              <wp:extent cx="5585519" cy="1618620"/>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92400" cy="1620614"/>
                      </a:xfrm>
                      <a:prstGeom prst="rect">
                        <a:avLst/>
                      </a:prstGeom>
                    </pic:spPr>
                  </pic:pic>
                </a:graphicData>
              </a:graphic>
            </wp:inline>
          </w:drawing>
        </w:r>
      </w:del>
      <w:ins w:id="2132" w:author="Martin Ćosić" w:date="2018-02-16T13:48:00Z">
        <w:r w:rsidR="00F70623">
          <w:rPr>
            <w:noProof/>
            <w:lang w:val="sk-SK" w:eastAsia="sk-SK"/>
          </w:rPr>
          <w:drawing>
            <wp:inline distT="0" distB="0" distL="0" distR="0" wp14:anchorId="76C52A14" wp14:editId="133F0320">
              <wp:extent cx="6400800" cy="1280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00800" cy="1280160"/>
                      </a:xfrm>
                      <a:prstGeom prst="rect">
                        <a:avLst/>
                      </a:prstGeom>
                      <a:noFill/>
                      <a:ln>
                        <a:noFill/>
                      </a:ln>
                    </pic:spPr>
                  </pic:pic>
                </a:graphicData>
              </a:graphic>
            </wp:inline>
          </w:drawing>
        </w:r>
      </w:ins>
    </w:p>
    <w:p w14:paraId="019D4D41" w14:textId="77777777" w:rsidR="00F2721D" w:rsidRDefault="00F2721D" w:rsidP="0098749A"/>
    <w:p w14:paraId="27D99B26" w14:textId="60E223F3" w:rsidR="00841413" w:rsidRDefault="00841413" w:rsidP="0098749A"/>
    <w:p w14:paraId="1FBD97D3" w14:textId="77777777" w:rsidR="00370943" w:rsidRPr="00530061" w:rsidRDefault="00841413" w:rsidP="00370943">
      <w:pPr>
        <w:spacing w:after="40" w:line="256" w:lineRule="auto"/>
        <w:ind w:left="720"/>
        <w:contextualSpacing/>
        <w:jc w:val="both"/>
        <w:rPr>
          <w:rFonts w:ascii="Arial" w:hAnsi="Arial" w:cs="Arial"/>
        </w:rPr>
      </w:pPr>
      <w:r w:rsidRPr="00530061">
        <w:rPr>
          <w:rFonts w:ascii="Arial" w:hAnsi="Arial" w:cs="Arial"/>
          <w:i/>
        </w:rPr>
        <w:t>ID</w:t>
      </w:r>
      <w:r w:rsidRPr="00530061">
        <w:rPr>
          <w:rFonts w:ascii="Arial" w:hAnsi="Arial" w:cs="Arial"/>
        </w:rPr>
        <w:t xml:space="preserve"> - commission model identifier is unique for VUB, will be </w:t>
      </w:r>
      <w:proofErr w:type="spellStart"/>
      <w:r w:rsidRPr="00530061">
        <w:rPr>
          <w:rFonts w:ascii="Arial" w:hAnsi="Arial" w:cs="Arial"/>
        </w:rPr>
        <w:t>autogenerated</w:t>
      </w:r>
      <w:proofErr w:type="spellEnd"/>
      <w:r w:rsidRPr="00530061">
        <w:rPr>
          <w:rFonts w:ascii="Arial" w:hAnsi="Arial" w:cs="Arial"/>
        </w:rPr>
        <w:t xml:space="preserve"> by the sy</w:t>
      </w:r>
      <w:r w:rsidR="00370943" w:rsidRPr="00530061">
        <w:rPr>
          <w:rFonts w:ascii="Arial" w:hAnsi="Arial" w:cs="Arial"/>
        </w:rPr>
        <w:t>stem</w:t>
      </w:r>
      <w:r w:rsidRPr="00530061">
        <w:rPr>
          <w:rFonts w:ascii="Arial" w:hAnsi="Arial" w:cs="Arial"/>
        </w:rPr>
        <w:t xml:space="preserve">: </w:t>
      </w:r>
    </w:p>
    <w:p w14:paraId="5DD0AABC" w14:textId="2289E908" w:rsidR="00841413" w:rsidRPr="00530061" w:rsidRDefault="00841413" w:rsidP="00370943">
      <w:pPr>
        <w:spacing w:after="40" w:line="256" w:lineRule="auto"/>
        <w:ind w:left="720" w:firstLine="720"/>
        <w:contextualSpacing/>
        <w:jc w:val="both"/>
        <w:rPr>
          <w:rFonts w:ascii="Arial" w:hAnsi="Arial" w:cs="Arial"/>
        </w:rPr>
      </w:pPr>
      <w:r w:rsidRPr="00530061">
        <w:rPr>
          <w:rFonts w:ascii="Arial" w:hAnsi="Arial" w:cs="Arial"/>
        </w:rPr>
        <w:t xml:space="preserve">CM type prefix + brand + sequence (8 characters totally in length)   </w:t>
      </w:r>
    </w:p>
    <w:p w14:paraId="2932E3B6" w14:textId="79E122F8" w:rsidR="00841413" w:rsidRPr="00530061" w:rsidRDefault="00370943" w:rsidP="00841413">
      <w:pPr>
        <w:pStyle w:val="ListParagraph"/>
        <w:spacing w:after="40" w:line="256" w:lineRule="auto"/>
        <w:ind w:left="1440"/>
        <w:contextualSpacing/>
        <w:jc w:val="both"/>
        <w:rPr>
          <w:rFonts w:ascii="Arial" w:hAnsi="Arial" w:cs="Arial"/>
        </w:rPr>
      </w:pPr>
      <w:r w:rsidRPr="00530061">
        <w:rPr>
          <w:rFonts w:ascii="Arial" w:hAnsi="Arial" w:cs="Arial"/>
        </w:rPr>
        <w:t xml:space="preserve">    </w:t>
      </w:r>
      <w:proofErr w:type="gramStart"/>
      <w:r w:rsidRPr="00530061">
        <w:rPr>
          <w:rFonts w:ascii="Arial" w:hAnsi="Arial" w:cs="Arial"/>
        </w:rPr>
        <w:t>brand</w:t>
      </w:r>
      <w:proofErr w:type="gramEnd"/>
      <w:r w:rsidRPr="00530061">
        <w:rPr>
          <w:rFonts w:ascii="Arial" w:hAnsi="Arial" w:cs="Arial"/>
        </w:rPr>
        <w:t xml:space="preserve"> – possibilities</w:t>
      </w:r>
      <w:r w:rsidR="00841413" w:rsidRPr="00530061">
        <w:rPr>
          <w:rFonts w:ascii="Arial" w:hAnsi="Arial" w:cs="Arial"/>
        </w:rPr>
        <w:t>:</w:t>
      </w:r>
    </w:p>
    <w:p w14:paraId="205688CC" w14:textId="77777777" w:rsidR="00841413" w:rsidRPr="00530061" w:rsidRDefault="00841413" w:rsidP="00841413">
      <w:pPr>
        <w:pStyle w:val="ListParagraph"/>
        <w:spacing w:after="40" w:line="256" w:lineRule="auto"/>
        <w:ind w:left="1440"/>
        <w:contextualSpacing/>
        <w:jc w:val="both"/>
        <w:rPr>
          <w:rFonts w:ascii="Arial" w:hAnsi="Arial" w:cs="Arial"/>
        </w:rPr>
      </w:pPr>
      <w:r w:rsidRPr="00530061">
        <w:rPr>
          <w:rFonts w:ascii="Arial" w:hAnsi="Arial" w:cs="Arial"/>
        </w:rPr>
        <w:tab/>
      </w:r>
      <w:r w:rsidRPr="00530061">
        <w:rPr>
          <w:rFonts w:ascii="Arial" w:hAnsi="Arial" w:cs="Arial"/>
        </w:rPr>
        <w:tab/>
      </w:r>
      <w:r w:rsidRPr="00530061">
        <w:rPr>
          <w:rFonts w:ascii="Arial" w:hAnsi="Arial" w:cs="Arial"/>
        </w:rPr>
        <w:t xml:space="preserve">   </w:t>
      </w:r>
      <w:proofErr w:type="gramStart"/>
      <w:r w:rsidRPr="00530061">
        <w:rPr>
          <w:rFonts w:ascii="Arial" w:hAnsi="Arial" w:cs="Arial"/>
        </w:rPr>
        <w:t>AMX  (</w:t>
      </w:r>
      <w:proofErr w:type="gramEnd"/>
      <w:r w:rsidRPr="00530061">
        <w:rPr>
          <w:rFonts w:ascii="Arial" w:hAnsi="Arial" w:cs="Arial"/>
        </w:rPr>
        <w:t>Amex)</w:t>
      </w:r>
    </w:p>
    <w:p w14:paraId="32CABF1F" w14:textId="77777777" w:rsidR="00841413" w:rsidRPr="00530061" w:rsidRDefault="00841413" w:rsidP="00841413">
      <w:pPr>
        <w:pStyle w:val="ListParagraph"/>
        <w:spacing w:after="40" w:line="256" w:lineRule="auto"/>
        <w:ind w:left="1440"/>
        <w:contextualSpacing/>
        <w:jc w:val="both"/>
        <w:rPr>
          <w:rFonts w:ascii="Arial" w:hAnsi="Arial" w:cs="Arial"/>
        </w:rPr>
      </w:pPr>
      <w:r w:rsidRPr="00530061">
        <w:rPr>
          <w:rFonts w:ascii="Arial" w:hAnsi="Arial" w:cs="Arial"/>
        </w:rPr>
        <w:tab/>
      </w:r>
      <w:r w:rsidRPr="00530061">
        <w:rPr>
          <w:rFonts w:ascii="Arial" w:hAnsi="Arial" w:cs="Arial"/>
        </w:rPr>
        <w:tab/>
      </w:r>
      <w:r w:rsidRPr="00530061">
        <w:rPr>
          <w:rFonts w:ascii="Arial" w:hAnsi="Arial" w:cs="Arial"/>
        </w:rPr>
        <w:t xml:space="preserve">   </w:t>
      </w:r>
      <w:proofErr w:type="gramStart"/>
      <w:r w:rsidRPr="00530061">
        <w:rPr>
          <w:rFonts w:ascii="Arial" w:hAnsi="Arial" w:cs="Arial"/>
        </w:rPr>
        <w:t>MCV  (</w:t>
      </w:r>
      <w:proofErr w:type="spellStart"/>
      <w:proofErr w:type="gramEnd"/>
      <w:r w:rsidRPr="00530061">
        <w:rPr>
          <w:rFonts w:ascii="Arial" w:hAnsi="Arial" w:cs="Arial"/>
        </w:rPr>
        <w:t>Mastercard</w:t>
      </w:r>
      <w:proofErr w:type="spellEnd"/>
      <w:r w:rsidRPr="00530061">
        <w:rPr>
          <w:rFonts w:ascii="Arial" w:hAnsi="Arial" w:cs="Arial"/>
        </w:rPr>
        <w:t>, Maestro, Visa, Diners, JCB)</w:t>
      </w:r>
    </w:p>
    <w:p w14:paraId="2712C6E7" w14:textId="77777777" w:rsidR="00841413" w:rsidRPr="00530061" w:rsidRDefault="00841413" w:rsidP="00841413">
      <w:pPr>
        <w:pStyle w:val="ListParagraph"/>
        <w:spacing w:after="40" w:line="256" w:lineRule="auto"/>
        <w:ind w:left="1440"/>
        <w:contextualSpacing/>
        <w:jc w:val="both"/>
        <w:rPr>
          <w:rFonts w:ascii="Arial" w:hAnsi="Arial" w:cs="Arial"/>
        </w:rPr>
      </w:pPr>
      <w:r w:rsidRPr="00530061">
        <w:rPr>
          <w:rFonts w:ascii="Arial" w:hAnsi="Arial" w:cs="Arial"/>
        </w:rPr>
        <w:tab/>
      </w:r>
      <w:r w:rsidRPr="00530061">
        <w:rPr>
          <w:rFonts w:ascii="Arial" w:hAnsi="Arial" w:cs="Arial"/>
        </w:rPr>
        <w:tab/>
      </w:r>
      <w:r w:rsidRPr="00530061">
        <w:rPr>
          <w:rFonts w:ascii="Arial" w:hAnsi="Arial" w:cs="Arial"/>
        </w:rPr>
        <w:t xml:space="preserve">   ALL    (Amex, </w:t>
      </w:r>
      <w:proofErr w:type="spellStart"/>
      <w:r w:rsidRPr="00530061">
        <w:rPr>
          <w:rFonts w:ascii="Arial" w:hAnsi="Arial" w:cs="Arial"/>
        </w:rPr>
        <w:t>Mastercard</w:t>
      </w:r>
      <w:proofErr w:type="spellEnd"/>
      <w:r w:rsidRPr="00530061">
        <w:rPr>
          <w:rFonts w:ascii="Arial" w:hAnsi="Arial" w:cs="Arial"/>
        </w:rPr>
        <w:t>, Maestro, Visa, Diners, JCB)</w:t>
      </w:r>
    </w:p>
    <w:p w14:paraId="16656011" w14:textId="2FA6137C" w:rsidR="00841413" w:rsidRPr="00530061" w:rsidRDefault="00841413" w:rsidP="00841413">
      <w:pPr>
        <w:pStyle w:val="ListParagraph"/>
        <w:spacing w:after="40" w:line="256" w:lineRule="auto"/>
        <w:ind w:left="1440"/>
        <w:contextualSpacing/>
        <w:jc w:val="both"/>
        <w:rPr>
          <w:rStyle w:val="shorttext"/>
          <w:rFonts w:ascii="Arial" w:hAnsi="Arial" w:cs="Arial"/>
          <w:lang w:val="en"/>
        </w:rPr>
      </w:pPr>
      <w:r w:rsidRPr="00530061">
        <w:rPr>
          <w:rFonts w:ascii="Arial" w:hAnsi="Arial" w:cs="Arial"/>
        </w:rPr>
        <w:t xml:space="preserve">    </w:t>
      </w:r>
      <w:proofErr w:type="gramStart"/>
      <w:r w:rsidRPr="00530061">
        <w:rPr>
          <w:rFonts w:ascii="Arial" w:hAnsi="Arial" w:cs="Arial"/>
        </w:rPr>
        <w:t>sequence</w:t>
      </w:r>
      <w:proofErr w:type="gramEnd"/>
      <w:r w:rsidRPr="00530061">
        <w:rPr>
          <w:rFonts w:ascii="Arial" w:hAnsi="Arial" w:cs="Arial"/>
        </w:rPr>
        <w:t xml:space="preserve"> – 4 digits starting from ‘0001’, separate </w:t>
      </w:r>
      <w:r w:rsidRPr="00530061">
        <w:rPr>
          <w:rStyle w:val="shorttext"/>
          <w:rFonts w:ascii="Arial" w:hAnsi="Arial" w:cs="Arial"/>
          <w:lang w:val="en"/>
        </w:rPr>
        <w:t>sequence for each CM type.</w:t>
      </w:r>
    </w:p>
    <w:p w14:paraId="11465A76" w14:textId="682B3868" w:rsidR="00841413" w:rsidRPr="002E284F" w:rsidRDefault="00841413" w:rsidP="00841413">
      <w:pPr>
        <w:spacing w:after="40" w:line="256" w:lineRule="auto"/>
        <w:contextualSpacing/>
        <w:jc w:val="both"/>
        <w:rPr>
          <w:rFonts w:ascii="Arial" w:hAnsi="Arial" w:cs="Arial"/>
          <w:szCs w:val="22"/>
        </w:rPr>
      </w:pPr>
    </w:p>
    <w:p w14:paraId="22C7B7D2" w14:textId="73714069" w:rsidR="00841413" w:rsidRPr="009A0992" w:rsidRDefault="002C766F" w:rsidP="002C766F">
      <w:pPr>
        <w:spacing w:after="40" w:line="256" w:lineRule="auto"/>
        <w:ind w:firstLine="720"/>
        <w:contextualSpacing/>
        <w:rPr>
          <w:rFonts w:ascii="Arial" w:hAnsi="Arial" w:cs="Arial"/>
          <w:szCs w:val="22"/>
        </w:rPr>
      </w:pPr>
      <w:r w:rsidRPr="000D25B7">
        <w:rPr>
          <w:rFonts w:ascii="Arial" w:hAnsi="Arial" w:cs="Arial"/>
          <w:i/>
          <w:szCs w:val="22"/>
        </w:rPr>
        <w:t xml:space="preserve">CM </w:t>
      </w:r>
      <w:r w:rsidR="00841413" w:rsidRPr="009A0992">
        <w:rPr>
          <w:rFonts w:ascii="Arial" w:hAnsi="Arial" w:cs="Arial"/>
          <w:i/>
          <w:szCs w:val="22"/>
        </w:rPr>
        <w:t>type</w:t>
      </w:r>
      <w:r w:rsidR="00841413" w:rsidRPr="009A0992">
        <w:rPr>
          <w:rFonts w:ascii="Arial" w:hAnsi="Arial" w:cs="Arial"/>
          <w:szCs w:val="22"/>
        </w:rPr>
        <w:t xml:space="preserve"> (purpose) can be:</w:t>
      </w:r>
    </w:p>
    <w:p w14:paraId="62E3C004" w14:textId="77777777" w:rsidR="00841413" w:rsidRPr="009A0992" w:rsidRDefault="00841413" w:rsidP="00841413">
      <w:pPr>
        <w:pStyle w:val="ListParagraph"/>
        <w:spacing w:after="40" w:line="256" w:lineRule="auto"/>
        <w:ind w:left="1080"/>
        <w:contextualSpacing/>
        <w:rPr>
          <w:rFonts w:ascii="Arial" w:hAnsi="Arial" w:cs="Arial"/>
          <w:szCs w:val="22"/>
        </w:rPr>
      </w:pPr>
      <w:r w:rsidRPr="009A0992">
        <w:rPr>
          <w:rFonts w:ascii="Arial" w:hAnsi="Arial" w:cs="Arial"/>
          <w:szCs w:val="22"/>
        </w:rPr>
        <w:t xml:space="preserve"> Total commission (prefix ‘T’) – commission defined in contract as total commission</w:t>
      </w:r>
    </w:p>
    <w:p w14:paraId="564A334B" w14:textId="77777777" w:rsidR="00841413" w:rsidRPr="009A0992" w:rsidRDefault="00841413" w:rsidP="00841413">
      <w:pPr>
        <w:jc w:val="both"/>
        <w:rPr>
          <w:rFonts w:ascii="Arial" w:hAnsi="Arial" w:cs="Arial"/>
          <w:szCs w:val="22"/>
        </w:rPr>
      </w:pPr>
      <w:r w:rsidRPr="009A0992">
        <w:rPr>
          <w:rFonts w:ascii="Arial" w:hAnsi="Arial" w:cs="Arial"/>
          <w:szCs w:val="22"/>
        </w:rPr>
        <w:t xml:space="preserve">                 Merchant margin (prefix ‘M’) – commission defined in contract as separate</w:t>
      </w:r>
    </w:p>
    <w:p w14:paraId="779E95EA" w14:textId="77777777" w:rsidR="00841413" w:rsidRPr="00530061" w:rsidRDefault="00841413" w:rsidP="00841413">
      <w:pPr>
        <w:jc w:val="both"/>
        <w:rPr>
          <w:rFonts w:ascii="Arial" w:hAnsi="Arial" w:cs="Arial"/>
        </w:rPr>
      </w:pPr>
      <w:r w:rsidRPr="009A0992">
        <w:rPr>
          <w:rFonts w:ascii="Arial" w:hAnsi="Arial" w:cs="Arial"/>
          <w:szCs w:val="22"/>
        </w:rPr>
        <w:lastRenderedPageBreak/>
        <w:t xml:space="preserve">                                                                  </w:t>
      </w:r>
      <w:proofErr w:type="gramStart"/>
      <w:r w:rsidRPr="009A0992">
        <w:rPr>
          <w:rFonts w:ascii="Arial" w:hAnsi="Arial" w:cs="Arial"/>
          <w:szCs w:val="22"/>
        </w:rPr>
        <w:t>component</w:t>
      </w:r>
      <w:proofErr w:type="gramEnd"/>
      <w:r w:rsidRPr="009A0992">
        <w:rPr>
          <w:rFonts w:ascii="Arial" w:hAnsi="Arial" w:cs="Arial"/>
          <w:szCs w:val="22"/>
        </w:rPr>
        <w:t>, it is bank’s margin</w:t>
      </w:r>
      <w:r w:rsidRPr="00530061">
        <w:rPr>
          <w:rFonts w:ascii="Arial" w:hAnsi="Arial" w:cs="Arial"/>
        </w:rPr>
        <w:t>.</w:t>
      </w:r>
    </w:p>
    <w:p w14:paraId="7B6DAF7C" w14:textId="2E8812DD" w:rsidR="00841413" w:rsidRPr="000D25B7" w:rsidRDefault="00841413" w:rsidP="002C766F">
      <w:pPr>
        <w:spacing w:after="40" w:line="256" w:lineRule="auto"/>
        <w:contextualSpacing/>
        <w:rPr>
          <w:rFonts w:ascii="Arial" w:hAnsi="Arial" w:cs="Arial"/>
          <w:szCs w:val="22"/>
        </w:rPr>
      </w:pPr>
      <w:r w:rsidRPr="002E284F">
        <w:rPr>
          <w:rFonts w:ascii="Arial" w:hAnsi="Arial" w:cs="Arial"/>
          <w:szCs w:val="22"/>
        </w:rPr>
        <w:t xml:space="preserve">                 Payment schema fee (prefix ‘S’) – payment schema’s</w:t>
      </w:r>
      <w:r w:rsidRPr="000D25B7">
        <w:rPr>
          <w:rFonts w:ascii="Arial" w:hAnsi="Arial" w:cs="Arial"/>
          <w:szCs w:val="22"/>
        </w:rPr>
        <w:t xml:space="preserve"> cost </w:t>
      </w:r>
      <w:r w:rsidRPr="00530061">
        <w:rPr>
          <w:rStyle w:val="shorttext"/>
          <w:rFonts w:ascii="Arial" w:hAnsi="Arial" w:cs="Arial"/>
          <w:lang w:val="en"/>
        </w:rPr>
        <w:t>approximation</w:t>
      </w:r>
      <w:r w:rsidRPr="002E284F">
        <w:rPr>
          <w:rFonts w:ascii="Arial" w:hAnsi="Arial" w:cs="Arial"/>
          <w:szCs w:val="22"/>
        </w:rPr>
        <w:t xml:space="preserve"> </w:t>
      </w:r>
    </w:p>
    <w:p w14:paraId="6310637C" w14:textId="7EE53FC5" w:rsidR="00C44EA8" w:rsidRPr="009A0992" w:rsidRDefault="00C44EA8" w:rsidP="002C766F">
      <w:pPr>
        <w:spacing w:after="40" w:line="256" w:lineRule="auto"/>
        <w:contextualSpacing/>
        <w:rPr>
          <w:rFonts w:ascii="Arial" w:hAnsi="Arial" w:cs="Arial"/>
          <w:szCs w:val="22"/>
        </w:rPr>
      </w:pPr>
      <w:r w:rsidRPr="009A0992">
        <w:rPr>
          <w:rFonts w:ascii="Arial" w:hAnsi="Arial" w:cs="Arial"/>
          <w:szCs w:val="22"/>
        </w:rPr>
        <w:tab/>
      </w:r>
      <w:r w:rsidRPr="009A0992">
        <w:rPr>
          <w:rFonts w:ascii="Arial" w:hAnsi="Arial" w:cs="Arial"/>
          <w:i/>
          <w:szCs w:val="22"/>
        </w:rPr>
        <w:t>Description</w:t>
      </w:r>
      <w:r w:rsidRPr="009A0992">
        <w:rPr>
          <w:rFonts w:ascii="Arial" w:hAnsi="Arial" w:cs="Arial"/>
          <w:szCs w:val="22"/>
        </w:rPr>
        <w:t xml:space="preserve"> – optional textual field for some notes, max. 200 characters length</w:t>
      </w:r>
    </w:p>
    <w:p w14:paraId="3BCC64DF" w14:textId="766B72E2" w:rsidR="00C44EA8" w:rsidRPr="009A0992" w:rsidRDefault="00C44EA8" w:rsidP="002C766F">
      <w:pPr>
        <w:spacing w:after="40" w:line="256" w:lineRule="auto"/>
        <w:contextualSpacing/>
        <w:rPr>
          <w:rFonts w:ascii="Arial" w:hAnsi="Arial" w:cs="Arial"/>
          <w:szCs w:val="22"/>
        </w:rPr>
      </w:pPr>
      <w:r w:rsidRPr="009A0992">
        <w:rPr>
          <w:rFonts w:ascii="Arial" w:hAnsi="Arial" w:cs="Arial"/>
          <w:szCs w:val="22"/>
        </w:rPr>
        <w:tab/>
      </w:r>
      <w:r w:rsidRPr="009A0992">
        <w:rPr>
          <w:rFonts w:ascii="Arial" w:hAnsi="Arial" w:cs="Arial"/>
          <w:i/>
          <w:szCs w:val="22"/>
        </w:rPr>
        <w:t xml:space="preserve">Status </w:t>
      </w:r>
      <w:r w:rsidRPr="009A0992">
        <w:rPr>
          <w:rFonts w:ascii="Arial" w:hAnsi="Arial" w:cs="Arial"/>
          <w:szCs w:val="22"/>
        </w:rPr>
        <w:t>– possibilities from drop down:</w:t>
      </w:r>
    </w:p>
    <w:p w14:paraId="13234695" w14:textId="396DD1E2" w:rsidR="00C44EA8" w:rsidRPr="009A0992" w:rsidRDefault="00C44EA8" w:rsidP="00983BC4">
      <w:pPr>
        <w:pStyle w:val="ListParagraph"/>
        <w:numPr>
          <w:ilvl w:val="0"/>
          <w:numId w:val="40"/>
        </w:numPr>
        <w:spacing w:after="40" w:line="256" w:lineRule="auto"/>
        <w:contextualSpacing/>
        <w:rPr>
          <w:rFonts w:ascii="Arial" w:hAnsi="Arial" w:cs="Arial"/>
          <w:szCs w:val="22"/>
        </w:rPr>
      </w:pPr>
      <w:r w:rsidRPr="009A0992">
        <w:rPr>
          <w:rFonts w:ascii="Arial" w:hAnsi="Arial" w:cs="Arial"/>
          <w:szCs w:val="22"/>
        </w:rPr>
        <w:t>Active</w:t>
      </w:r>
    </w:p>
    <w:p w14:paraId="69AF5147" w14:textId="2516F3F6" w:rsidR="00C44EA8" w:rsidRPr="009A0992" w:rsidRDefault="00C44EA8" w:rsidP="00983BC4">
      <w:pPr>
        <w:pStyle w:val="ListParagraph"/>
        <w:numPr>
          <w:ilvl w:val="0"/>
          <w:numId w:val="40"/>
        </w:numPr>
        <w:spacing w:after="40" w:line="256" w:lineRule="auto"/>
        <w:contextualSpacing/>
        <w:rPr>
          <w:rFonts w:ascii="Arial" w:hAnsi="Arial" w:cs="Arial"/>
          <w:szCs w:val="22"/>
        </w:rPr>
      </w:pPr>
      <w:r w:rsidRPr="009A0992">
        <w:rPr>
          <w:rFonts w:ascii="Arial" w:hAnsi="Arial" w:cs="Arial"/>
          <w:szCs w:val="22"/>
        </w:rPr>
        <w:t>Inactive.</w:t>
      </w:r>
    </w:p>
    <w:p w14:paraId="1757C255" w14:textId="137D2170" w:rsidR="008D3A98" w:rsidRPr="00530061" w:rsidRDefault="00B6408C" w:rsidP="0098749A">
      <w:pPr>
        <w:rPr>
          <w:rFonts w:ascii="Arial" w:hAnsi="Arial" w:cs="Arial"/>
        </w:rPr>
      </w:pPr>
      <w:r w:rsidRPr="00530061">
        <w:rPr>
          <w:rFonts w:ascii="Arial" w:hAnsi="Arial" w:cs="Arial"/>
        </w:rPr>
        <w:t>B</w:t>
      </w:r>
      <w:r w:rsidR="008D3A98" w:rsidRPr="00530061">
        <w:rPr>
          <w:rFonts w:ascii="Arial" w:hAnsi="Arial" w:cs="Arial"/>
        </w:rPr>
        <w:t xml:space="preserve">y click on </w:t>
      </w:r>
      <w:r w:rsidR="008D3A98" w:rsidRPr="00530061">
        <w:rPr>
          <w:rFonts w:ascii="Arial" w:hAnsi="Arial" w:cs="Arial"/>
          <w:color w:val="FFFFFF" w:themeColor="background1"/>
          <w:highlight w:val="blue"/>
        </w:rPr>
        <w:t>Add terminal product</w:t>
      </w:r>
      <w:r w:rsidR="008D3A98" w:rsidRPr="00530061">
        <w:rPr>
          <w:rFonts w:ascii="Arial" w:hAnsi="Arial" w:cs="Arial"/>
          <w:color w:val="FFFFFF" w:themeColor="background1"/>
        </w:rPr>
        <w:t xml:space="preserve"> </w:t>
      </w:r>
      <w:r w:rsidR="008D3A98" w:rsidRPr="00530061">
        <w:rPr>
          <w:rFonts w:ascii="Arial" w:hAnsi="Arial" w:cs="Arial"/>
        </w:rPr>
        <w:t>button, you can define the following parameters per product:</w:t>
      </w:r>
    </w:p>
    <w:p w14:paraId="404778B0" w14:textId="77777777" w:rsidR="00AE4488" w:rsidRDefault="00AE4488" w:rsidP="0098749A"/>
    <w:p w14:paraId="40B45913" w14:textId="79D6EBFA" w:rsidR="008D3A98" w:rsidRDefault="008D3A98" w:rsidP="0098749A">
      <w:r>
        <w:t xml:space="preserve">                         </w:t>
      </w:r>
      <w:del w:id="2133" w:author="Martin Ćosić" w:date="2018-02-16T14:49:00Z">
        <w:r w:rsidDel="00E224CB">
          <w:rPr>
            <w:noProof/>
            <w:lang w:val="sk-SK" w:eastAsia="sk-SK"/>
          </w:rPr>
          <w:drawing>
            <wp:inline distT="0" distB="0" distL="0" distR="0" wp14:anchorId="1C5B0790" wp14:editId="61A432F6">
              <wp:extent cx="1733360" cy="1707585"/>
              <wp:effectExtent l="0" t="0" r="63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745311" cy="1719358"/>
                      </a:xfrm>
                      <a:prstGeom prst="rect">
                        <a:avLst/>
                      </a:prstGeom>
                    </pic:spPr>
                  </pic:pic>
                </a:graphicData>
              </a:graphic>
            </wp:inline>
          </w:drawing>
        </w:r>
      </w:del>
      <w:ins w:id="2134" w:author="Martin Ćosić" w:date="2018-02-16T14:49:00Z">
        <w:r w:rsidR="00E224CB">
          <w:rPr>
            <w:noProof/>
            <w:lang w:val="sk-SK" w:eastAsia="sk-SK"/>
          </w:rPr>
          <w:drawing>
            <wp:inline distT="0" distB="0" distL="0" distR="0" wp14:anchorId="2D6FE4AD" wp14:editId="332A53A0">
              <wp:extent cx="6309360" cy="1280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309360" cy="1280160"/>
                      </a:xfrm>
                      <a:prstGeom prst="rect">
                        <a:avLst/>
                      </a:prstGeom>
                      <a:noFill/>
                      <a:ln>
                        <a:noFill/>
                      </a:ln>
                    </pic:spPr>
                  </pic:pic>
                </a:graphicData>
              </a:graphic>
            </wp:inline>
          </w:drawing>
        </w:r>
      </w:ins>
    </w:p>
    <w:p w14:paraId="5DD2DD9E" w14:textId="77777777" w:rsidR="003824BB" w:rsidRDefault="003824BB" w:rsidP="0098749A"/>
    <w:p w14:paraId="080A9035" w14:textId="43EDE631" w:rsidR="008D3A98" w:rsidRPr="00530061" w:rsidRDefault="008D3A98">
      <w:pPr>
        <w:tabs>
          <w:tab w:val="left" w:pos="9199"/>
        </w:tabs>
        <w:rPr>
          <w:rFonts w:ascii="Arial" w:hAnsi="Arial" w:cs="Arial"/>
        </w:rPr>
        <w:pPrChange w:id="2135" w:author="Martin Ćosić" w:date="2018-02-16T14:06:00Z">
          <w:pPr/>
        </w:pPrChange>
      </w:pPr>
      <w:r w:rsidRPr="00530061">
        <w:rPr>
          <w:rFonts w:ascii="Arial" w:hAnsi="Arial" w:cs="Arial"/>
          <w:i/>
        </w:rPr>
        <w:t>Terminal product</w:t>
      </w:r>
      <w:r w:rsidRPr="00530061">
        <w:rPr>
          <w:rFonts w:ascii="Arial" w:hAnsi="Arial" w:cs="Arial"/>
        </w:rPr>
        <w:t xml:space="preserve"> – offers from drop down menu list of possible products</w:t>
      </w:r>
      <w:ins w:id="2136" w:author="Martin Ćosić" w:date="2018-02-16T14:06:00Z">
        <w:r w:rsidR="003F4C46">
          <w:rPr>
            <w:rFonts w:ascii="Arial" w:hAnsi="Arial" w:cs="Arial"/>
          </w:rPr>
          <w:t xml:space="preserve"> </w:t>
        </w:r>
        <w:r w:rsidR="003F4C46" w:rsidRPr="003F4C46">
          <w:rPr>
            <w:rFonts w:ascii="Arial" w:hAnsi="Arial" w:cs="Arial"/>
          </w:rPr>
          <w:t xml:space="preserve">(Visa, </w:t>
        </w:r>
        <w:proofErr w:type="spellStart"/>
        <w:r w:rsidR="003F4C46">
          <w:rPr>
            <w:rFonts w:ascii="Arial" w:hAnsi="Arial" w:cs="Arial"/>
          </w:rPr>
          <w:t>Mastercard</w:t>
        </w:r>
        <w:proofErr w:type="spellEnd"/>
        <w:proofErr w:type="gramStart"/>
        <w:r w:rsidR="003F4C46">
          <w:rPr>
            <w:rFonts w:ascii="Arial" w:hAnsi="Arial" w:cs="Arial"/>
          </w:rPr>
          <w:t xml:space="preserve">,  </w:t>
        </w:r>
        <w:r w:rsidR="003F4C46" w:rsidRPr="003F4C46">
          <w:rPr>
            <w:rFonts w:ascii="Arial" w:hAnsi="Arial" w:cs="Arial"/>
          </w:rPr>
          <w:t>Diners</w:t>
        </w:r>
        <w:proofErr w:type="gramEnd"/>
        <w:r w:rsidR="003F4C46" w:rsidRPr="003F4C46">
          <w:rPr>
            <w:rFonts w:ascii="Arial" w:hAnsi="Arial" w:cs="Arial"/>
          </w:rPr>
          <w:t>, JCB, Maestro, Amex)</w:t>
        </w:r>
      </w:ins>
    </w:p>
    <w:p w14:paraId="34667D8A" w14:textId="773090B4" w:rsidR="008D3A98" w:rsidRPr="00530061" w:rsidRDefault="008D3A98" w:rsidP="00B6408C">
      <w:pPr>
        <w:spacing w:before="120"/>
        <w:rPr>
          <w:rFonts w:ascii="Arial" w:hAnsi="Arial" w:cs="Arial"/>
        </w:rPr>
      </w:pPr>
      <w:r w:rsidRPr="00530061">
        <w:rPr>
          <w:rFonts w:ascii="Arial" w:hAnsi="Arial" w:cs="Arial"/>
          <w:i/>
        </w:rPr>
        <w:t>Origin</w:t>
      </w:r>
      <w:r w:rsidRPr="00530061">
        <w:rPr>
          <w:rFonts w:ascii="Arial" w:hAnsi="Arial" w:cs="Arial"/>
        </w:rPr>
        <w:t xml:space="preserve"> </w:t>
      </w:r>
      <w:r w:rsidR="00DA3D4D" w:rsidRPr="00530061">
        <w:rPr>
          <w:rFonts w:ascii="Arial" w:hAnsi="Arial" w:cs="Arial"/>
        </w:rPr>
        <w:t xml:space="preserve">(issuing area) </w:t>
      </w:r>
      <w:r w:rsidRPr="00530061">
        <w:rPr>
          <w:rFonts w:ascii="Arial" w:hAnsi="Arial" w:cs="Arial"/>
        </w:rPr>
        <w:t>–</w:t>
      </w:r>
      <w:r w:rsidR="00DA3D4D" w:rsidRPr="00530061">
        <w:rPr>
          <w:rFonts w:ascii="Arial" w:hAnsi="Arial" w:cs="Arial"/>
        </w:rPr>
        <w:t xml:space="preserve"> possibilities are:</w:t>
      </w:r>
    </w:p>
    <w:p w14:paraId="2832FBFF" w14:textId="7C298E1D" w:rsidR="00DA3D4D" w:rsidRPr="00530061" w:rsidRDefault="00DA3D4D" w:rsidP="00983BC4">
      <w:pPr>
        <w:pStyle w:val="ListParagraph"/>
        <w:numPr>
          <w:ilvl w:val="0"/>
          <w:numId w:val="41"/>
        </w:numPr>
        <w:rPr>
          <w:rFonts w:ascii="Arial" w:hAnsi="Arial" w:cs="Arial"/>
        </w:rPr>
      </w:pPr>
      <w:r w:rsidRPr="00530061">
        <w:rPr>
          <w:rFonts w:ascii="Arial" w:hAnsi="Arial" w:cs="Arial"/>
        </w:rPr>
        <w:t>Onus</w:t>
      </w:r>
    </w:p>
    <w:p w14:paraId="46FA3283" w14:textId="77777777" w:rsidR="00DA3D4D" w:rsidRPr="00530061" w:rsidRDefault="00DA3D4D" w:rsidP="00983BC4">
      <w:pPr>
        <w:pStyle w:val="ListParagraph"/>
        <w:numPr>
          <w:ilvl w:val="0"/>
          <w:numId w:val="41"/>
        </w:numPr>
        <w:rPr>
          <w:rFonts w:ascii="Arial" w:hAnsi="Arial" w:cs="Arial"/>
        </w:rPr>
      </w:pPr>
      <w:r w:rsidRPr="00530061">
        <w:rPr>
          <w:rFonts w:ascii="Arial" w:hAnsi="Arial" w:cs="Arial"/>
        </w:rPr>
        <w:t>International</w:t>
      </w:r>
    </w:p>
    <w:p w14:paraId="0770B35F" w14:textId="77777777" w:rsidR="00DA3D4D" w:rsidRPr="00530061" w:rsidRDefault="00DA3D4D" w:rsidP="00983BC4">
      <w:pPr>
        <w:pStyle w:val="ListParagraph"/>
        <w:numPr>
          <w:ilvl w:val="0"/>
          <w:numId w:val="41"/>
        </w:numPr>
        <w:rPr>
          <w:rFonts w:ascii="Arial" w:hAnsi="Arial" w:cs="Arial"/>
        </w:rPr>
      </w:pPr>
      <w:r w:rsidRPr="00530061">
        <w:rPr>
          <w:rFonts w:ascii="Arial" w:hAnsi="Arial" w:cs="Arial"/>
        </w:rPr>
        <w:t>Regional</w:t>
      </w:r>
    </w:p>
    <w:p w14:paraId="099DE695" w14:textId="77777777" w:rsidR="00DA3D4D" w:rsidRPr="00530061" w:rsidRDefault="00DA3D4D" w:rsidP="00983BC4">
      <w:pPr>
        <w:pStyle w:val="ListParagraph"/>
        <w:numPr>
          <w:ilvl w:val="0"/>
          <w:numId w:val="41"/>
        </w:numPr>
        <w:rPr>
          <w:rFonts w:ascii="Arial" w:hAnsi="Arial" w:cs="Arial"/>
        </w:rPr>
      </w:pPr>
      <w:r w:rsidRPr="00530061">
        <w:rPr>
          <w:rFonts w:ascii="Arial" w:hAnsi="Arial" w:cs="Arial"/>
        </w:rPr>
        <w:t>Domestic</w:t>
      </w:r>
    </w:p>
    <w:p w14:paraId="55946C54" w14:textId="5F7B94F6" w:rsidR="00DA3D4D" w:rsidRPr="00530061" w:rsidRDefault="00DA3D4D" w:rsidP="00983BC4">
      <w:pPr>
        <w:pStyle w:val="ListParagraph"/>
        <w:numPr>
          <w:ilvl w:val="0"/>
          <w:numId w:val="41"/>
        </w:numPr>
        <w:rPr>
          <w:rFonts w:ascii="Arial" w:hAnsi="Arial" w:cs="Arial"/>
        </w:rPr>
      </w:pPr>
      <w:r w:rsidRPr="00530061">
        <w:rPr>
          <w:rFonts w:ascii="Arial" w:hAnsi="Arial" w:cs="Arial"/>
        </w:rPr>
        <w:t>All</w:t>
      </w:r>
    </w:p>
    <w:p w14:paraId="76CF7AF1" w14:textId="660F2BEF" w:rsidR="008D3A98" w:rsidRPr="00530061" w:rsidRDefault="008D3A98" w:rsidP="00B6408C">
      <w:pPr>
        <w:spacing w:before="120"/>
        <w:rPr>
          <w:rFonts w:ascii="Arial" w:hAnsi="Arial" w:cs="Arial"/>
        </w:rPr>
      </w:pPr>
      <w:r w:rsidRPr="00530061">
        <w:rPr>
          <w:rFonts w:ascii="Arial" w:hAnsi="Arial" w:cs="Arial"/>
          <w:i/>
        </w:rPr>
        <w:t>Type</w:t>
      </w:r>
      <w:r w:rsidR="00DA3D4D" w:rsidRPr="00530061">
        <w:rPr>
          <w:rFonts w:ascii="Arial" w:hAnsi="Arial" w:cs="Arial"/>
        </w:rPr>
        <w:t xml:space="preserve"> (card)</w:t>
      </w:r>
      <w:r w:rsidRPr="00530061">
        <w:rPr>
          <w:rFonts w:ascii="Arial" w:hAnsi="Arial" w:cs="Arial"/>
        </w:rPr>
        <w:t xml:space="preserve"> –</w:t>
      </w:r>
      <w:r w:rsidR="00DA3D4D" w:rsidRPr="00530061">
        <w:rPr>
          <w:rFonts w:ascii="Arial" w:hAnsi="Arial" w:cs="Arial"/>
        </w:rPr>
        <w:t xml:space="preserve"> possibilities are:</w:t>
      </w:r>
    </w:p>
    <w:p w14:paraId="2FDA3524" w14:textId="1EE08791" w:rsidR="00DA3D4D" w:rsidRPr="00530061" w:rsidRDefault="00DA3D4D" w:rsidP="00983BC4">
      <w:pPr>
        <w:pStyle w:val="ListParagraph"/>
        <w:numPr>
          <w:ilvl w:val="0"/>
          <w:numId w:val="42"/>
        </w:numPr>
        <w:rPr>
          <w:rFonts w:ascii="Arial" w:hAnsi="Arial" w:cs="Arial"/>
        </w:rPr>
      </w:pPr>
      <w:r w:rsidRPr="00530061">
        <w:rPr>
          <w:rFonts w:ascii="Arial" w:hAnsi="Arial" w:cs="Arial"/>
        </w:rPr>
        <w:t>Business</w:t>
      </w:r>
    </w:p>
    <w:p w14:paraId="6135604C" w14:textId="77777777" w:rsidR="00DA3D4D" w:rsidRPr="00530061" w:rsidRDefault="00DA3D4D" w:rsidP="00983BC4">
      <w:pPr>
        <w:pStyle w:val="ListParagraph"/>
        <w:numPr>
          <w:ilvl w:val="0"/>
          <w:numId w:val="42"/>
        </w:numPr>
        <w:rPr>
          <w:rFonts w:ascii="Arial" w:hAnsi="Arial" w:cs="Arial"/>
        </w:rPr>
      </w:pPr>
      <w:r w:rsidRPr="00530061">
        <w:rPr>
          <w:rFonts w:ascii="Arial" w:hAnsi="Arial" w:cs="Arial"/>
        </w:rPr>
        <w:t>Debit</w:t>
      </w:r>
    </w:p>
    <w:p w14:paraId="57BC229E" w14:textId="77777777" w:rsidR="00DA3D4D" w:rsidRPr="00530061" w:rsidRDefault="00DA3D4D" w:rsidP="00983BC4">
      <w:pPr>
        <w:pStyle w:val="ListParagraph"/>
        <w:numPr>
          <w:ilvl w:val="0"/>
          <w:numId w:val="42"/>
        </w:numPr>
        <w:rPr>
          <w:rFonts w:ascii="Arial" w:hAnsi="Arial" w:cs="Arial"/>
        </w:rPr>
      </w:pPr>
      <w:r w:rsidRPr="00530061">
        <w:rPr>
          <w:rFonts w:ascii="Arial" w:hAnsi="Arial" w:cs="Arial"/>
        </w:rPr>
        <w:t>Credit</w:t>
      </w:r>
    </w:p>
    <w:p w14:paraId="6788ED86" w14:textId="77777777" w:rsidR="00DA3D4D" w:rsidRPr="00530061" w:rsidRDefault="00DA3D4D" w:rsidP="00983BC4">
      <w:pPr>
        <w:pStyle w:val="ListParagraph"/>
        <w:numPr>
          <w:ilvl w:val="0"/>
          <w:numId w:val="42"/>
        </w:numPr>
        <w:rPr>
          <w:rFonts w:ascii="Arial" w:hAnsi="Arial" w:cs="Arial"/>
        </w:rPr>
      </w:pPr>
      <w:proofErr w:type="spellStart"/>
      <w:r w:rsidRPr="00530061">
        <w:rPr>
          <w:rFonts w:ascii="Arial" w:hAnsi="Arial" w:cs="Arial"/>
        </w:rPr>
        <w:t>MealCard</w:t>
      </w:r>
      <w:proofErr w:type="spellEnd"/>
    </w:p>
    <w:p w14:paraId="6F156B87" w14:textId="11A2AF0F" w:rsidR="00DA3D4D" w:rsidRPr="00530061" w:rsidRDefault="00DA3D4D" w:rsidP="00983BC4">
      <w:pPr>
        <w:pStyle w:val="ListParagraph"/>
        <w:numPr>
          <w:ilvl w:val="0"/>
          <w:numId w:val="42"/>
        </w:numPr>
        <w:rPr>
          <w:rFonts w:ascii="Arial" w:hAnsi="Arial" w:cs="Arial"/>
        </w:rPr>
      </w:pPr>
      <w:r w:rsidRPr="00530061">
        <w:rPr>
          <w:rFonts w:ascii="Arial" w:hAnsi="Arial" w:cs="Arial"/>
        </w:rPr>
        <w:t>All</w:t>
      </w:r>
    </w:p>
    <w:p w14:paraId="62234A18" w14:textId="329C68BF" w:rsidR="008D3A98" w:rsidRPr="00530061" w:rsidRDefault="008D3A98" w:rsidP="00B6408C">
      <w:pPr>
        <w:spacing w:before="120"/>
        <w:rPr>
          <w:rFonts w:ascii="Arial" w:hAnsi="Arial" w:cs="Arial"/>
        </w:rPr>
      </w:pPr>
      <w:r w:rsidRPr="00530061">
        <w:rPr>
          <w:rFonts w:ascii="Arial" w:hAnsi="Arial" w:cs="Arial"/>
          <w:i/>
        </w:rPr>
        <w:t>Data input</w:t>
      </w:r>
      <w:r w:rsidRPr="00530061">
        <w:rPr>
          <w:rFonts w:ascii="Arial" w:hAnsi="Arial" w:cs="Arial"/>
        </w:rPr>
        <w:t xml:space="preserve"> </w:t>
      </w:r>
      <w:r w:rsidR="00DA3D4D" w:rsidRPr="00530061">
        <w:rPr>
          <w:rFonts w:ascii="Arial" w:hAnsi="Arial" w:cs="Arial"/>
        </w:rPr>
        <w:t xml:space="preserve">(card data input mode) </w:t>
      </w:r>
      <w:r w:rsidRPr="00530061">
        <w:rPr>
          <w:rFonts w:ascii="Arial" w:hAnsi="Arial" w:cs="Arial"/>
        </w:rPr>
        <w:t>–</w:t>
      </w:r>
      <w:r w:rsidR="00DA3D4D" w:rsidRPr="00530061">
        <w:rPr>
          <w:rFonts w:ascii="Arial" w:hAnsi="Arial" w:cs="Arial"/>
        </w:rPr>
        <w:t xml:space="preserve"> possibilities are:</w:t>
      </w:r>
    </w:p>
    <w:p w14:paraId="3ECD7DBA" w14:textId="4738E83F" w:rsidR="00DA3D4D" w:rsidRPr="00530061" w:rsidRDefault="00DA3D4D" w:rsidP="00983BC4">
      <w:pPr>
        <w:pStyle w:val="ListParagraph"/>
        <w:numPr>
          <w:ilvl w:val="0"/>
          <w:numId w:val="43"/>
        </w:numPr>
        <w:rPr>
          <w:rFonts w:ascii="Arial" w:hAnsi="Arial" w:cs="Arial"/>
        </w:rPr>
      </w:pPr>
      <w:r w:rsidRPr="00530061">
        <w:rPr>
          <w:rFonts w:ascii="Arial" w:hAnsi="Arial" w:cs="Arial"/>
        </w:rPr>
        <w:t>Chip</w:t>
      </w:r>
    </w:p>
    <w:p w14:paraId="6C5D1478" w14:textId="77777777" w:rsidR="00DA3D4D" w:rsidRPr="00530061" w:rsidRDefault="00DA3D4D" w:rsidP="00983BC4">
      <w:pPr>
        <w:pStyle w:val="ListParagraph"/>
        <w:numPr>
          <w:ilvl w:val="0"/>
          <w:numId w:val="43"/>
        </w:numPr>
        <w:rPr>
          <w:rFonts w:ascii="Arial" w:hAnsi="Arial" w:cs="Arial"/>
        </w:rPr>
      </w:pPr>
      <w:r w:rsidRPr="00530061">
        <w:rPr>
          <w:rFonts w:ascii="Arial" w:hAnsi="Arial" w:cs="Arial"/>
        </w:rPr>
        <w:t>Contactless</w:t>
      </w:r>
    </w:p>
    <w:p w14:paraId="49E73FDF" w14:textId="77777777" w:rsidR="00DA3D4D" w:rsidRPr="00530061" w:rsidRDefault="00DA3D4D" w:rsidP="00983BC4">
      <w:pPr>
        <w:pStyle w:val="ListParagraph"/>
        <w:numPr>
          <w:ilvl w:val="0"/>
          <w:numId w:val="43"/>
        </w:numPr>
        <w:rPr>
          <w:rFonts w:ascii="Arial" w:hAnsi="Arial" w:cs="Arial"/>
        </w:rPr>
      </w:pPr>
      <w:r w:rsidRPr="00530061">
        <w:rPr>
          <w:rFonts w:ascii="Arial" w:hAnsi="Arial" w:cs="Arial"/>
        </w:rPr>
        <w:t>Mag-stripe</w:t>
      </w:r>
    </w:p>
    <w:p w14:paraId="478A26A7" w14:textId="77777777" w:rsidR="00DA3D4D" w:rsidRPr="00530061" w:rsidRDefault="00DA3D4D" w:rsidP="00983BC4">
      <w:pPr>
        <w:pStyle w:val="ListParagraph"/>
        <w:numPr>
          <w:ilvl w:val="0"/>
          <w:numId w:val="43"/>
        </w:numPr>
        <w:rPr>
          <w:rFonts w:ascii="Arial" w:hAnsi="Arial" w:cs="Arial"/>
        </w:rPr>
      </w:pPr>
      <w:r w:rsidRPr="00530061">
        <w:rPr>
          <w:rFonts w:ascii="Arial" w:hAnsi="Arial" w:cs="Arial"/>
        </w:rPr>
        <w:t>Key-Entry</w:t>
      </w:r>
    </w:p>
    <w:p w14:paraId="356B2F65" w14:textId="25DAA3BB" w:rsidR="00DA3D4D" w:rsidRPr="00530061" w:rsidRDefault="00DA3D4D" w:rsidP="00983BC4">
      <w:pPr>
        <w:pStyle w:val="ListParagraph"/>
        <w:numPr>
          <w:ilvl w:val="0"/>
          <w:numId w:val="43"/>
        </w:numPr>
        <w:rPr>
          <w:rFonts w:ascii="Arial" w:hAnsi="Arial" w:cs="Arial"/>
        </w:rPr>
      </w:pPr>
      <w:r w:rsidRPr="00530061">
        <w:rPr>
          <w:rFonts w:ascii="Arial" w:hAnsi="Arial" w:cs="Arial"/>
        </w:rPr>
        <w:t>All</w:t>
      </w:r>
    </w:p>
    <w:p w14:paraId="0F26B403" w14:textId="77777777" w:rsidR="008D3A98" w:rsidRPr="00530061" w:rsidRDefault="008D3A98" w:rsidP="0098749A">
      <w:pPr>
        <w:rPr>
          <w:rFonts w:ascii="Arial" w:hAnsi="Arial" w:cs="Arial"/>
        </w:rPr>
      </w:pPr>
    </w:p>
    <w:p w14:paraId="00D5B62A" w14:textId="318A0B5B" w:rsidR="008D3A98" w:rsidRPr="00530061" w:rsidRDefault="008D3A98" w:rsidP="008D3A98">
      <w:pPr>
        <w:spacing w:after="120"/>
        <w:jc w:val="both"/>
        <w:rPr>
          <w:rFonts w:ascii="Arial" w:hAnsi="Arial" w:cs="Arial"/>
        </w:rPr>
      </w:pPr>
      <w:r w:rsidRPr="00530061">
        <w:rPr>
          <w:rFonts w:ascii="Arial" w:hAnsi="Arial" w:cs="Arial"/>
        </w:rPr>
        <w:lastRenderedPageBreak/>
        <w:t>In this window you can delete defined terminal product parameters, with red X sign on the right line side:</w:t>
      </w:r>
    </w:p>
    <w:p w14:paraId="47A0FEC7" w14:textId="3E793105" w:rsidR="008D3A98" w:rsidRDefault="00265ADB" w:rsidP="0098749A">
      <w:r>
        <w:t xml:space="preserve">                </w:t>
      </w:r>
      <w:del w:id="2137" w:author="Martin Ćosić" w:date="2018-02-16T14:50:00Z">
        <w:r w:rsidR="008D3A98" w:rsidDel="00E224CB">
          <w:rPr>
            <w:noProof/>
            <w:lang w:val="sk-SK" w:eastAsia="sk-SK"/>
          </w:rPr>
          <w:drawing>
            <wp:inline distT="0" distB="0" distL="0" distR="0" wp14:anchorId="11C3EC75" wp14:editId="294D5D92">
              <wp:extent cx="5231387" cy="1596335"/>
              <wp:effectExtent l="0" t="0" r="762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40747" cy="1599191"/>
                      </a:xfrm>
                      <a:prstGeom prst="rect">
                        <a:avLst/>
                      </a:prstGeom>
                    </pic:spPr>
                  </pic:pic>
                </a:graphicData>
              </a:graphic>
            </wp:inline>
          </w:drawing>
        </w:r>
      </w:del>
      <w:ins w:id="2138" w:author="Martin Ćosić" w:date="2018-02-16T14:50:00Z">
        <w:r w:rsidR="00E224CB">
          <w:rPr>
            <w:noProof/>
            <w:lang w:val="sk-SK" w:eastAsia="sk-SK"/>
          </w:rPr>
          <w:drawing>
            <wp:inline distT="0" distB="0" distL="0" distR="0" wp14:anchorId="0AA64819" wp14:editId="137D06C3">
              <wp:extent cx="6400800" cy="14630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ins>
    </w:p>
    <w:p w14:paraId="19EC6740" w14:textId="37A4AC23" w:rsidR="008D3A98" w:rsidRDefault="008D3A98" w:rsidP="0098749A"/>
    <w:p w14:paraId="64FE957A" w14:textId="55736F00" w:rsidR="002E064C" w:rsidRPr="00530061" w:rsidRDefault="002E064C" w:rsidP="00530061">
      <w:pPr>
        <w:spacing w:after="120"/>
        <w:jc w:val="both"/>
        <w:rPr>
          <w:rFonts w:ascii="Arial" w:hAnsi="Arial" w:cs="Arial"/>
        </w:rPr>
      </w:pPr>
      <w:r w:rsidRPr="00530061">
        <w:rPr>
          <w:rFonts w:ascii="Arial" w:hAnsi="Arial" w:cs="Arial"/>
        </w:rPr>
        <w:t xml:space="preserve">Modification of </w:t>
      </w:r>
      <w:r w:rsidR="008B5B31" w:rsidRPr="00530061">
        <w:rPr>
          <w:rFonts w:ascii="Arial" w:hAnsi="Arial" w:cs="Arial"/>
        </w:rPr>
        <w:t xml:space="preserve">standard </w:t>
      </w:r>
      <w:r w:rsidRPr="00530061">
        <w:rPr>
          <w:rFonts w:ascii="Arial" w:hAnsi="Arial" w:cs="Arial"/>
        </w:rPr>
        <w:t>commission models will be disabled for user only if it is assigned to any active contract. Then modification can be done only by MPSI upon submitted VUB request (team track) via Serena.</w:t>
      </w:r>
    </w:p>
    <w:p w14:paraId="436C8831" w14:textId="36137042" w:rsidR="002253EE" w:rsidRPr="00530061" w:rsidRDefault="002E064C" w:rsidP="00530061">
      <w:pPr>
        <w:spacing w:after="120"/>
        <w:jc w:val="both"/>
        <w:rPr>
          <w:rFonts w:ascii="Arial" w:hAnsi="Arial" w:cs="Arial"/>
        </w:rPr>
      </w:pPr>
      <w:r w:rsidRPr="00530061">
        <w:rPr>
          <w:rFonts w:ascii="Arial" w:hAnsi="Arial" w:cs="Arial"/>
        </w:rPr>
        <w:t xml:space="preserve">Modification of </w:t>
      </w:r>
      <w:r w:rsidR="002253EE" w:rsidRPr="00530061">
        <w:rPr>
          <w:rFonts w:ascii="Arial" w:hAnsi="Arial" w:cs="Arial"/>
        </w:rPr>
        <w:t>existing commission model</w:t>
      </w:r>
      <w:r w:rsidRPr="00530061">
        <w:rPr>
          <w:rFonts w:ascii="Arial" w:hAnsi="Arial" w:cs="Arial"/>
        </w:rPr>
        <w:t xml:space="preserve"> which isn’t assigned to any active contract</w:t>
      </w:r>
      <w:r w:rsidR="002253EE" w:rsidRPr="00530061">
        <w:rPr>
          <w:rFonts w:ascii="Arial" w:hAnsi="Arial" w:cs="Arial"/>
        </w:rPr>
        <w:t xml:space="preserve">, </w:t>
      </w:r>
      <w:r w:rsidRPr="00530061">
        <w:rPr>
          <w:rFonts w:ascii="Arial" w:hAnsi="Arial" w:cs="Arial"/>
        </w:rPr>
        <w:t xml:space="preserve">user </w:t>
      </w:r>
      <w:r w:rsidR="002253EE" w:rsidRPr="00530061">
        <w:rPr>
          <w:rFonts w:ascii="Arial" w:hAnsi="Arial" w:cs="Arial"/>
        </w:rPr>
        <w:t xml:space="preserve">can do under the same </w:t>
      </w:r>
      <w:r w:rsidRPr="00530061">
        <w:rPr>
          <w:rFonts w:ascii="Arial" w:hAnsi="Arial" w:cs="Arial"/>
        </w:rPr>
        <w:t xml:space="preserve">web application </w:t>
      </w:r>
      <w:r w:rsidR="002253EE" w:rsidRPr="00530061">
        <w:rPr>
          <w:rFonts w:ascii="Arial" w:hAnsi="Arial" w:cs="Arial"/>
        </w:rPr>
        <w:t>option</w:t>
      </w:r>
      <w:r w:rsidR="009F6CDA" w:rsidRPr="00530061">
        <w:rPr>
          <w:rFonts w:ascii="Arial" w:hAnsi="Arial" w:cs="Arial"/>
        </w:rPr>
        <w:t>. S</w:t>
      </w:r>
      <w:r w:rsidR="002253EE" w:rsidRPr="00530061">
        <w:rPr>
          <w:rFonts w:ascii="Arial" w:hAnsi="Arial" w:cs="Arial"/>
        </w:rPr>
        <w:t>elect first the model you want to modify (Apply filter) and then click on it to open details:</w:t>
      </w:r>
    </w:p>
    <w:p w14:paraId="7EEB557B" w14:textId="351AD807" w:rsidR="002253EE" w:rsidRDefault="002253EE" w:rsidP="0098749A">
      <w:del w:id="2139" w:author="Martin Ćosić" w:date="2018-02-16T13:59:00Z">
        <w:r w:rsidDel="003F4C46">
          <w:rPr>
            <w:noProof/>
            <w:lang w:val="sk-SK" w:eastAsia="sk-SK"/>
          </w:rPr>
          <w:drawing>
            <wp:inline distT="0" distB="0" distL="0" distR="0" wp14:anchorId="0312E08F" wp14:editId="73A30531">
              <wp:extent cx="6367780" cy="21621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67780" cy="2162175"/>
                      </a:xfrm>
                      <a:prstGeom prst="rect">
                        <a:avLst/>
                      </a:prstGeom>
                    </pic:spPr>
                  </pic:pic>
                </a:graphicData>
              </a:graphic>
            </wp:inline>
          </w:drawing>
        </w:r>
      </w:del>
      <w:ins w:id="2140" w:author="Martin Ćosić" w:date="2018-02-16T13:59:00Z">
        <w:r w:rsidR="003F4C46">
          <w:rPr>
            <w:noProof/>
            <w:lang w:val="sk-SK" w:eastAsia="sk-SK"/>
          </w:rPr>
          <w:drawing>
            <wp:inline distT="0" distB="0" distL="0" distR="0" wp14:anchorId="5D16D13D" wp14:editId="494D49F3">
              <wp:extent cx="6309360" cy="1280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09360" cy="1280160"/>
                      </a:xfrm>
                      <a:prstGeom prst="rect">
                        <a:avLst/>
                      </a:prstGeom>
                      <a:noFill/>
                      <a:ln>
                        <a:noFill/>
                      </a:ln>
                    </pic:spPr>
                  </pic:pic>
                </a:graphicData>
              </a:graphic>
            </wp:inline>
          </w:drawing>
        </w:r>
      </w:ins>
    </w:p>
    <w:p w14:paraId="0AE8161F" w14:textId="5433A42A" w:rsidR="002253EE" w:rsidRDefault="002253EE" w:rsidP="0098749A"/>
    <w:p w14:paraId="5C2DB9EB" w14:textId="66AE0F82" w:rsidR="002253EE" w:rsidRPr="00530061" w:rsidRDefault="002253EE" w:rsidP="002253EE">
      <w:pPr>
        <w:spacing w:after="120"/>
        <w:rPr>
          <w:rFonts w:ascii="Arial" w:hAnsi="Arial" w:cs="Arial"/>
        </w:rPr>
      </w:pPr>
      <w:r w:rsidRPr="00530061">
        <w:rPr>
          <w:rFonts w:ascii="Arial" w:hAnsi="Arial" w:cs="Arial"/>
        </w:rPr>
        <w:t xml:space="preserve">Click on the </w:t>
      </w:r>
      <w:r w:rsidRPr="00530061">
        <w:rPr>
          <w:rFonts w:ascii="Arial" w:hAnsi="Arial" w:cs="Arial"/>
          <w:color w:val="FFFFFF" w:themeColor="background1"/>
          <w:highlight w:val="blue"/>
        </w:rPr>
        <w:t>Update</w:t>
      </w:r>
      <w:r w:rsidRPr="00530061">
        <w:rPr>
          <w:rFonts w:ascii="Arial" w:hAnsi="Arial" w:cs="Arial"/>
          <w:color w:val="FFFFFF" w:themeColor="background1"/>
        </w:rPr>
        <w:t xml:space="preserve"> </w:t>
      </w:r>
      <w:r w:rsidRPr="00530061">
        <w:rPr>
          <w:rFonts w:ascii="Arial" w:hAnsi="Arial" w:cs="Arial"/>
        </w:rPr>
        <w:t>button to open window where you can modify data:</w:t>
      </w:r>
    </w:p>
    <w:p w14:paraId="3E95CDC3" w14:textId="2110DD2E" w:rsidR="002253EE" w:rsidRDefault="002253EE" w:rsidP="0098749A">
      <w:del w:id="2141" w:author="Martin Ćosić" w:date="2018-02-16T13:59:00Z">
        <w:r w:rsidDel="003F4C46">
          <w:rPr>
            <w:noProof/>
            <w:lang w:val="sk-SK" w:eastAsia="sk-SK"/>
          </w:rPr>
          <w:lastRenderedPageBreak/>
          <w:drawing>
            <wp:inline distT="0" distB="0" distL="0" distR="0" wp14:anchorId="665B5ED1" wp14:editId="1FDC59BF">
              <wp:extent cx="6367780" cy="19291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67780" cy="1929130"/>
                      </a:xfrm>
                      <a:prstGeom prst="rect">
                        <a:avLst/>
                      </a:prstGeom>
                    </pic:spPr>
                  </pic:pic>
                </a:graphicData>
              </a:graphic>
            </wp:inline>
          </w:drawing>
        </w:r>
      </w:del>
      <w:ins w:id="2142" w:author="Martin Ćosić" w:date="2018-02-16T13:59:00Z">
        <w:r w:rsidR="003F4C46">
          <w:rPr>
            <w:noProof/>
            <w:lang w:val="sk-SK" w:eastAsia="sk-SK"/>
          </w:rPr>
          <w:drawing>
            <wp:inline distT="0" distB="0" distL="0" distR="0" wp14:anchorId="6E7BF2AC" wp14:editId="43E0C5CB">
              <wp:extent cx="6400800" cy="1737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00800" cy="1737360"/>
                      </a:xfrm>
                      <a:prstGeom prst="rect">
                        <a:avLst/>
                      </a:prstGeom>
                      <a:noFill/>
                      <a:ln>
                        <a:noFill/>
                      </a:ln>
                    </pic:spPr>
                  </pic:pic>
                </a:graphicData>
              </a:graphic>
            </wp:inline>
          </w:drawing>
        </w:r>
      </w:ins>
    </w:p>
    <w:p w14:paraId="42F1A2F4" w14:textId="75AF9569" w:rsidR="002253EE" w:rsidRDefault="002253EE" w:rsidP="0098749A"/>
    <w:p w14:paraId="6C03D3D4" w14:textId="655D09FC" w:rsidR="002253EE" w:rsidRPr="00530061" w:rsidRDefault="002253EE" w:rsidP="0098749A">
      <w:pPr>
        <w:rPr>
          <w:rFonts w:ascii="Arial" w:hAnsi="Arial" w:cs="Arial"/>
        </w:rPr>
      </w:pPr>
      <w:proofErr w:type="spellStart"/>
      <w:proofErr w:type="gramStart"/>
      <w:r w:rsidRPr="00530061">
        <w:rPr>
          <w:rFonts w:ascii="Arial" w:hAnsi="Arial" w:cs="Arial"/>
        </w:rPr>
        <w:t>confim</w:t>
      </w:r>
      <w:proofErr w:type="spellEnd"/>
      <w:proofErr w:type="gramEnd"/>
      <w:r w:rsidRPr="00530061">
        <w:rPr>
          <w:rFonts w:ascii="Arial" w:hAnsi="Arial" w:cs="Arial"/>
        </w:rPr>
        <w:t xml:space="preserve"> modification(s) by </w:t>
      </w:r>
      <w:r w:rsidRPr="00530061">
        <w:rPr>
          <w:rFonts w:ascii="Arial" w:hAnsi="Arial" w:cs="Arial"/>
          <w:color w:val="FFFFFF" w:themeColor="background1"/>
          <w:highlight w:val="blue"/>
        </w:rPr>
        <w:t>OK</w:t>
      </w:r>
      <w:r w:rsidRPr="00530061">
        <w:rPr>
          <w:rFonts w:ascii="Arial" w:hAnsi="Arial" w:cs="Arial"/>
        </w:rPr>
        <w:t xml:space="preserve"> button, then </w:t>
      </w:r>
      <w:r w:rsidRPr="00530061">
        <w:rPr>
          <w:rFonts w:ascii="Arial" w:hAnsi="Arial" w:cs="Arial"/>
          <w:color w:val="FFFFFF" w:themeColor="background1"/>
          <w:highlight w:val="blue"/>
        </w:rPr>
        <w:t>Save</w:t>
      </w:r>
      <w:r w:rsidRPr="00530061">
        <w:rPr>
          <w:rFonts w:ascii="Arial" w:hAnsi="Arial" w:cs="Arial"/>
        </w:rPr>
        <w:t xml:space="preserve"> it in the system.</w:t>
      </w:r>
    </w:p>
    <w:p w14:paraId="5896A0F7" w14:textId="05BBACE1" w:rsidR="002253EE" w:rsidRPr="00530061" w:rsidRDefault="002253EE" w:rsidP="0098749A">
      <w:pPr>
        <w:rPr>
          <w:rFonts w:ascii="Arial" w:hAnsi="Arial" w:cs="Arial"/>
        </w:rPr>
      </w:pPr>
    </w:p>
    <w:p w14:paraId="0BE3D635" w14:textId="4E8AECF9" w:rsidR="004B4635" w:rsidRDefault="004B4635" w:rsidP="0098749A">
      <w:pPr>
        <w:rPr>
          <w:rFonts w:ascii="Arial" w:hAnsi="Arial" w:cs="Arial"/>
        </w:rPr>
      </w:pPr>
    </w:p>
    <w:p w14:paraId="42B1FB34" w14:textId="7674EA87" w:rsidR="00772A0D" w:rsidRPr="00530061" w:rsidDel="003F4C46" w:rsidRDefault="00772A0D" w:rsidP="0098749A">
      <w:pPr>
        <w:rPr>
          <w:del w:id="2143" w:author="Martin Ćosić" w:date="2018-02-16T14:04:00Z"/>
          <w:rFonts w:ascii="Arial" w:hAnsi="Arial" w:cs="Arial"/>
        </w:rPr>
      </w:pPr>
    </w:p>
    <w:p w14:paraId="16AC3450" w14:textId="0B11B37E" w:rsidR="004B4635" w:rsidRPr="00142CD2" w:rsidDel="003F4C46" w:rsidRDefault="004B4635" w:rsidP="00E81323">
      <w:pPr>
        <w:spacing w:after="120"/>
        <w:rPr>
          <w:del w:id="2144" w:author="Martin Ćosić" w:date="2018-02-16T14:04:00Z"/>
          <w:rFonts w:ascii="Arial" w:hAnsi="Arial" w:cs="Arial"/>
        </w:rPr>
      </w:pPr>
      <w:del w:id="2145" w:author="Martin Ćosić" w:date="2018-02-16T14:04:00Z">
        <w:r w:rsidRPr="00142CD2" w:rsidDel="003F4C46">
          <w:rPr>
            <w:rFonts w:ascii="Arial" w:hAnsi="Arial" w:cs="Arial"/>
          </w:rPr>
          <w:delText xml:space="preserve">2) Add new model for </w:delText>
        </w:r>
        <w:r w:rsidR="00E81323" w:rsidRPr="00142CD2" w:rsidDel="003F4C46">
          <w:rPr>
            <w:rFonts w:ascii="Arial" w:hAnsi="Arial" w:cs="Arial"/>
            <w:u w:val="single"/>
          </w:rPr>
          <w:delText>Payment schema fee</w:delText>
        </w:r>
        <w:r w:rsidR="001571CE" w:rsidRPr="00142CD2" w:rsidDel="003F4C46">
          <w:rPr>
            <w:rFonts w:ascii="Arial" w:hAnsi="Arial" w:cs="Arial"/>
            <w:u w:val="single"/>
          </w:rPr>
          <w:delText xml:space="preserve"> MIF++</w:delText>
        </w:r>
        <w:r w:rsidRPr="00142CD2" w:rsidDel="003F4C46">
          <w:rPr>
            <w:rFonts w:ascii="Arial" w:hAnsi="Arial" w:cs="Arial"/>
          </w:rPr>
          <w:delText xml:space="preserve"> - select first calculation type:</w:delText>
        </w:r>
      </w:del>
    </w:p>
    <w:p w14:paraId="38745EA9" w14:textId="37C54DCA" w:rsidR="004B4635" w:rsidRPr="00530061" w:rsidDel="003F4C46" w:rsidRDefault="00E81323" w:rsidP="0098749A">
      <w:pPr>
        <w:rPr>
          <w:del w:id="2146" w:author="Martin Ćosić" w:date="2018-02-16T14:04:00Z"/>
          <w:rFonts w:ascii="Arial" w:hAnsi="Arial" w:cs="Arial"/>
        </w:rPr>
      </w:pPr>
      <w:del w:id="2147" w:author="Martin Ćosić" w:date="2018-02-16T14:04:00Z">
        <w:r w:rsidRPr="00530061" w:rsidDel="003F4C46">
          <w:rPr>
            <w:rFonts w:ascii="Arial" w:hAnsi="Arial" w:cs="Arial"/>
          </w:rPr>
          <w:delText xml:space="preserve">                </w:delText>
        </w:r>
        <w:r w:rsidRPr="00530061" w:rsidDel="003F4C46">
          <w:rPr>
            <w:rFonts w:ascii="Arial" w:hAnsi="Arial" w:cs="Arial"/>
            <w:noProof/>
            <w:lang w:val="sk-SK" w:eastAsia="sk-SK"/>
          </w:rPr>
          <w:drawing>
            <wp:inline distT="0" distB="0" distL="0" distR="0" wp14:anchorId="0CEE3BC4" wp14:editId="68CE76FE">
              <wp:extent cx="1742275" cy="106926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66842" cy="1084343"/>
                      </a:xfrm>
                      <a:prstGeom prst="rect">
                        <a:avLst/>
                      </a:prstGeom>
                    </pic:spPr>
                  </pic:pic>
                </a:graphicData>
              </a:graphic>
            </wp:inline>
          </w:drawing>
        </w:r>
      </w:del>
    </w:p>
    <w:p w14:paraId="533DFB46" w14:textId="246C60E3" w:rsidR="004B4635" w:rsidRPr="00530061" w:rsidDel="003F4C46" w:rsidRDefault="004B4635" w:rsidP="0098749A">
      <w:pPr>
        <w:rPr>
          <w:del w:id="2148" w:author="Martin Ćosić" w:date="2018-02-16T14:04:00Z"/>
          <w:rFonts w:ascii="Arial" w:hAnsi="Arial" w:cs="Arial"/>
        </w:rPr>
      </w:pPr>
    </w:p>
    <w:p w14:paraId="12F316F5" w14:textId="3AAC4C61" w:rsidR="001D51B6" w:rsidRPr="00530061" w:rsidDel="003F4C46" w:rsidRDefault="001D51B6" w:rsidP="001D51B6">
      <w:pPr>
        <w:spacing w:after="120"/>
        <w:rPr>
          <w:del w:id="2149" w:author="Martin Ćosić" w:date="2018-02-16T14:04:00Z"/>
          <w:rFonts w:ascii="Arial" w:hAnsi="Arial" w:cs="Arial"/>
        </w:rPr>
      </w:pPr>
      <w:del w:id="2150" w:author="Martin Ćosić" w:date="2018-02-16T14:04:00Z">
        <w:r w:rsidRPr="00530061" w:rsidDel="003F4C46">
          <w:rPr>
            <w:rFonts w:ascii="Arial" w:hAnsi="Arial" w:cs="Arial"/>
          </w:rPr>
          <w:delText xml:space="preserve">Then click on </w:delText>
        </w:r>
        <w:r w:rsidRPr="00530061" w:rsidDel="003F4C46">
          <w:rPr>
            <w:rFonts w:ascii="Arial" w:hAnsi="Arial" w:cs="Arial"/>
            <w:color w:val="FFFFFF" w:themeColor="background1"/>
            <w:highlight w:val="blue"/>
          </w:rPr>
          <w:delText>Add commission model</w:delText>
        </w:r>
        <w:r w:rsidRPr="00530061" w:rsidDel="003F4C46">
          <w:rPr>
            <w:rFonts w:ascii="Arial" w:hAnsi="Arial" w:cs="Arial"/>
            <w:color w:val="FFFFFF" w:themeColor="background1"/>
          </w:rPr>
          <w:delText xml:space="preserve"> </w:delText>
        </w:r>
        <w:r w:rsidRPr="00530061" w:rsidDel="003F4C46">
          <w:rPr>
            <w:rFonts w:ascii="Arial" w:hAnsi="Arial" w:cs="Arial"/>
          </w:rPr>
          <w:delText>button and new window will open:</w:delText>
        </w:r>
      </w:del>
    </w:p>
    <w:p w14:paraId="12C47F90" w14:textId="2D2D5429" w:rsidR="001D51B6" w:rsidDel="003F4C46" w:rsidRDefault="00772A0D" w:rsidP="001D51B6">
      <w:pPr>
        <w:rPr>
          <w:del w:id="2151" w:author="Martin Ćosić" w:date="2018-02-16T14:04:00Z"/>
        </w:rPr>
      </w:pPr>
      <w:del w:id="2152" w:author="Martin Ćosić" w:date="2018-02-16T14:04:00Z">
        <w:r w:rsidDel="003F4C46">
          <w:delText xml:space="preserve">         </w:delText>
        </w:r>
        <w:r w:rsidR="001D51B6" w:rsidDel="003F4C46">
          <w:rPr>
            <w:noProof/>
            <w:lang w:val="sk-SK" w:eastAsia="sk-SK"/>
          </w:rPr>
          <w:drawing>
            <wp:inline distT="0" distB="0" distL="0" distR="0" wp14:anchorId="70704525" wp14:editId="1F8B06B8">
              <wp:extent cx="5485094" cy="1589518"/>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92853" cy="1591766"/>
                      </a:xfrm>
                      <a:prstGeom prst="rect">
                        <a:avLst/>
                      </a:prstGeom>
                    </pic:spPr>
                  </pic:pic>
                </a:graphicData>
              </a:graphic>
            </wp:inline>
          </w:drawing>
        </w:r>
      </w:del>
    </w:p>
    <w:p w14:paraId="772629DB" w14:textId="1D9FD255" w:rsidR="00142CD2" w:rsidDel="003F4C46" w:rsidRDefault="00142CD2" w:rsidP="001D51B6">
      <w:pPr>
        <w:rPr>
          <w:del w:id="2153" w:author="Martin Ćosić" w:date="2018-02-16T14:04:00Z"/>
        </w:rPr>
      </w:pPr>
    </w:p>
    <w:p w14:paraId="175E6087" w14:textId="1ADFF723" w:rsidR="001D51B6" w:rsidDel="003F4C46" w:rsidRDefault="00F726E1" w:rsidP="001D51B6">
      <w:pPr>
        <w:rPr>
          <w:del w:id="2154" w:author="Martin Ćosić" w:date="2018-02-16T14:04:00Z"/>
        </w:rPr>
      </w:pPr>
      <w:del w:id="2155" w:author="Martin Ćosić" w:date="2018-02-16T14:04:00Z">
        <w:r w:rsidDel="003F4C46">
          <w:lastRenderedPageBreak/>
          <w:delText xml:space="preserve">                     </w:delText>
        </w:r>
        <w:r w:rsidDel="003F4C46">
          <w:rPr>
            <w:noProof/>
            <w:lang w:val="sk-SK" w:eastAsia="sk-SK"/>
          </w:rPr>
          <w:drawing>
            <wp:inline distT="0" distB="0" distL="0" distR="0" wp14:anchorId="30D2C292" wp14:editId="44C0FA64">
              <wp:extent cx="3473929" cy="18718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90016" cy="1880543"/>
                      </a:xfrm>
                      <a:prstGeom prst="rect">
                        <a:avLst/>
                      </a:prstGeom>
                    </pic:spPr>
                  </pic:pic>
                </a:graphicData>
              </a:graphic>
            </wp:inline>
          </w:drawing>
        </w:r>
      </w:del>
    </w:p>
    <w:p w14:paraId="24523199" w14:textId="372A216B" w:rsidR="00F726E1" w:rsidDel="003F4C46" w:rsidRDefault="00F726E1" w:rsidP="001D51B6">
      <w:pPr>
        <w:rPr>
          <w:del w:id="2156" w:author="Martin Ćosić" w:date="2018-02-16T14:04:00Z"/>
        </w:rPr>
      </w:pPr>
    </w:p>
    <w:p w14:paraId="471A35C4" w14:textId="44A9B785" w:rsidR="001D51B6" w:rsidRPr="00530061" w:rsidDel="003F4C46" w:rsidRDefault="001D51B6" w:rsidP="00530061">
      <w:pPr>
        <w:spacing w:after="120"/>
        <w:rPr>
          <w:del w:id="2157" w:author="Martin Ćosić" w:date="2018-02-16T14:04:00Z"/>
          <w:rFonts w:ascii="Arial" w:hAnsi="Arial" w:cs="Arial"/>
        </w:rPr>
      </w:pPr>
      <w:del w:id="2158" w:author="Martin Ćosić" w:date="2018-02-16T14:04:00Z">
        <w:r w:rsidRPr="00530061" w:rsidDel="003F4C46">
          <w:rPr>
            <w:rFonts w:ascii="Arial" w:hAnsi="Arial" w:cs="Arial"/>
          </w:rPr>
          <w:delText xml:space="preserve">by click on </w:delText>
        </w:r>
        <w:r w:rsidRPr="00530061" w:rsidDel="003F4C46">
          <w:rPr>
            <w:rFonts w:ascii="Arial" w:hAnsi="Arial" w:cs="Arial"/>
            <w:color w:val="FFFFFF" w:themeColor="background1"/>
            <w:highlight w:val="blue"/>
          </w:rPr>
          <w:delText>Add terminal product</w:delText>
        </w:r>
        <w:r w:rsidRPr="00530061" w:rsidDel="003F4C46">
          <w:rPr>
            <w:rFonts w:ascii="Arial" w:hAnsi="Arial" w:cs="Arial"/>
            <w:color w:val="FFFFFF" w:themeColor="background1"/>
          </w:rPr>
          <w:delText xml:space="preserve"> </w:delText>
        </w:r>
        <w:r w:rsidRPr="00530061" w:rsidDel="003F4C46">
          <w:rPr>
            <w:rFonts w:ascii="Arial" w:hAnsi="Arial" w:cs="Arial"/>
          </w:rPr>
          <w:delText>button, you can define the following parameters per product:</w:delText>
        </w:r>
      </w:del>
    </w:p>
    <w:p w14:paraId="1F5A6E0A" w14:textId="2E4BFC11" w:rsidR="00747379" w:rsidRPr="00530061" w:rsidDel="003F4C46" w:rsidRDefault="001D51B6">
      <w:pPr>
        <w:rPr>
          <w:del w:id="2159" w:author="Martin Ćosić" w:date="2018-02-16T14:05:00Z"/>
          <w:rFonts w:ascii="Arial" w:hAnsi="Arial" w:cs="Arial"/>
        </w:rPr>
        <w:pPrChange w:id="2160" w:author="Martin Ćosić" w:date="2018-02-16T14:05:00Z">
          <w:pPr>
            <w:ind w:left="720"/>
          </w:pPr>
        </w:pPrChange>
      </w:pPr>
      <w:del w:id="2161" w:author="Martin Ćosić" w:date="2018-02-16T14:05:00Z">
        <w:r w:rsidRPr="00530061" w:rsidDel="003F4C46">
          <w:rPr>
            <w:rFonts w:ascii="Arial" w:hAnsi="Arial" w:cs="Arial"/>
            <w:i/>
          </w:rPr>
          <w:delText>Terminal product</w:delText>
        </w:r>
        <w:r w:rsidRPr="00530061" w:rsidDel="003F4C46">
          <w:rPr>
            <w:rFonts w:ascii="Arial" w:hAnsi="Arial" w:cs="Arial"/>
          </w:rPr>
          <w:delText xml:space="preserve"> – offers from drop down menu list of possible products</w:delText>
        </w:r>
        <w:r w:rsidR="00747379" w:rsidRPr="00530061" w:rsidDel="003F4C46">
          <w:rPr>
            <w:rFonts w:ascii="Arial" w:hAnsi="Arial" w:cs="Arial"/>
          </w:rPr>
          <w:delText xml:space="preserve"> (Visa, </w:delText>
        </w:r>
      </w:del>
    </w:p>
    <w:p w14:paraId="0C918A5C" w14:textId="52D5EFD5" w:rsidR="00772A0D" w:rsidRPr="00530061" w:rsidDel="003F4C46" w:rsidRDefault="00747379">
      <w:pPr>
        <w:rPr>
          <w:del w:id="2162" w:author="Martin Ćosić" w:date="2018-02-16T14:05:00Z"/>
          <w:rFonts w:ascii="Arial" w:hAnsi="Arial" w:cs="Arial"/>
        </w:rPr>
        <w:pPrChange w:id="2163" w:author="Martin Ćosić" w:date="2018-02-16T14:05:00Z">
          <w:pPr>
            <w:ind w:left="720"/>
          </w:pPr>
        </w:pPrChange>
      </w:pPr>
      <w:del w:id="2164" w:author="Martin Ćosić" w:date="2018-02-16T14:05:00Z">
        <w:r w:rsidRPr="00530061" w:rsidDel="003F4C46">
          <w:rPr>
            <w:rFonts w:ascii="Arial" w:hAnsi="Arial" w:cs="Arial"/>
          </w:rPr>
          <w:delText xml:space="preserve">                               Mastercard, Diners, JCB, Maestro, Amex)</w:delText>
        </w:r>
      </w:del>
    </w:p>
    <w:p w14:paraId="14C403F0" w14:textId="350599A4" w:rsidR="001D51B6" w:rsidRPr="00530061" w:rsidDel="003F4C46" w:rsidRDefault="001D51B6" w:rsidP="001D51B6">
      <w:pPr>
        <w:rPr>
          <w:del w:id="2165" w:author="Martin Ćosić" w:date="2018-02-16T14:05:00Z"/>
          <w:rFonts w:ascii="Arial" w:hAnsi="Arial" w:cs="Arial"/>
        </w:rPr>
      </w:pPr>
    </w:p>
    <w:p w14:paraId="1FC684B6" w14:textId="0E0F3C49" w:rsidR="001D51B6" w:rsidRPr="00530061" w:rsidDel="003F4C46" w:rsidRDefault="001D51B6" w:rsidP="0098749A">
      <w:pPr>
        <w:rPr>
          <w:del w:id="2166" w:author="Martin Ćosić" w:date="2018-02-16T14:05:00Z"/>
          <w:rFonts w:ascii="Arial" w:hAnsi="Arial" w:cs="Arial"/>
        </w:rPr>
      </w:pPr>
    </w:p>
    <w:p w14:paraId="197C561C" w14:textId="3D2EBFCA" w:rsidR="004B4635" w:rsidRPr="00142CD2" w:rsidDel="003F4C46" w:rsidRDefault="004B4635" w:rsidP="00E81323">
      <w:pPr>
        <w:spacing w:after="120"/>
        <w:rPr>
          <w:del w:id="2167" w:author="Martin Ćosić" w:date="2018-02-16T14:05:00Z"/>
          <w:rFonts w:ascii="Arial" w:hAnsi="Arial" w:cs="Arial"/>
        </w:rPr>
      </w:pPr>
      <w:del w:id="2168" w:author="Martin Ćosić" w:date="2018-02-16T14:05:00Z">
        <w:r w:rsidRPr="00142CD2" w:rsidDel="003F4C46">
          <w:rPr>
            <w:rFonts w:ascii="Arial" w:hAnsi="Arial" w:cs="Arial"/>
          </w:rPr>
          <w:delText xml:space="preserve">3) Add new model for </w:delText>
        </w:r>
        <w:r w:rsidR="00E81323" w:rsidRPr="00142CD2" w:rsidDel="003F4C46">
          <w:rPr>
            <w:rFonts w:ascii="Arial" w:hAnsi="Arial" w:cs="Arial"/>
            <w:u w:val="single"/>
          </w:rPr>
          <w:delText>Merchant margin</w:delText>
        </w:r>
        <w:r w:rsidRPr="00142CD2" w:rsidDel="003F4C46">
          <w:rPr>
            <w:rFonts w:ascii="Arial" w:hAnsi="Arial" w:cs="Arial"/>
          </w:rPr>
          <w:delText xml:space="preserve"> </w:delText>
        </w:r>
        <w:r w:rsidR="005D7595" w:rsidDel="003F4C46">
          <w:rPr>
            <w:rFonts w:ascii="Arial" w:hAnsi="Arial" w:cs="Arial"/>
          </w:rPr>
          <w:delText>MIF++</w:delText>
        </w:r>
        <w:r w:rsidRPr="00142CD2" w:rsidDel="003F4C46">
          <w:rPr>
            <w:rFonts w:ascii="Arial" w:hAnsi="Arial" w:cs="Arial"/>
          </w:rPr>
          <w:delText>- select first calculation type:</w:delText>
        </w:r>
      </w:del>
    </w:p>
    <w:p w14:paraId="21F00FEA" w14:textId="7DB24BB0" w:rsidR="00E81323" w:rsidDel="003F4C46" w:rsidRDefault="00E81323" w:rsidP="004B4635">
      <w:pPr>
        <w:rPr>
          <w:del w:id="2169" w:author="Martin Ćosić" w:date="2018-02-16T14:05:00Z"/>
          <w:rFonts w:ascii="Arial" w:hAnsi="Arial" w:cs="Arial"/>
        </w:rPr>
      </w:pPr>
      <w:del w:id="2170" w:author="Martin Ćosić" w:date="2018-02-16T14:05:00Z">
        <w:r w:rsidDel="003F4C46">
          <w:rPr>
            <w:noProof/>
            <w:lang w:val="hr-HR" w:eastAsia="hr-HR"/>
          </w:rPr>
          <w:delText xml:space="preserve">                   </w:delText>
        </w:r>
        <w:r w:rsidDel="003F4C46">
          <w:rPr>
            <w:noProof/>
            <w:lang w:val="sk-SK" w:eastAsia="sk-SK"/>
          </w:rPr>
          <w:drawing>
            <wp:inline distT="0" distB="0" distL="0" distR="0" wp14:anchorId="6302963B" wp14:editId="1DFFC29F">
              <wp:extent cx="1649151" cy="1041252"/>
              <wp:effectExtent l="0" t="0" r="8255"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664152" cy="1050723"/>
                      </a:xfrm>
                      <a:prstGeom prst="rect">
                        <a:avLst/>
                      </a:prstGeom>
                    </pic:spPr>
                  </pic:pic>
                </a:graphicData>
              </a:graphic>
            </wp:inline>
          </w:drawing>
        </w:r>
      </w:del>
    </w:p>
    <w:p w14:paraId="7F77C6B2" w14:textId="636BBA5B" w:rsidR="004B4635" w:rsidDel="003F4C46" w:rsidRDefault="004B4635" w:rsidP="0098749A">
      <w:pPr>
        <w:rPr>
          <w:del w:id="2171" w:author="Martin Ćosić" w:date="2018-02-16T14:05:00Z"/>
        </w:rPr>
      </w:pPr>
    </w:p>
    <w:p w14:paraId="4D4355D8" w14:textId="7AA5E96B" w:rsidR="00F0354C" w:rsidRPr="00530061" w:rsidDel="003F4C46" w:rsidRDefault="003D4DED" w:rsidP="00F0354C">
      <w:pPr>
        <w:spacing w:after="120"/>
        <w:jc w:val="both"/>
        <w:rPr>
          <w:del w:id="2172" w:author="Martin Ćosić" w:date="2018-02-16T14:05:00Z"/>
          <w:rFonts w:ascii="Arial" w:hAnsi="Arial" w:cs="Arial"/>
        </w:rPr>
      </w:pPr>
      <w:del w:id="2173" w:author="Martin Ćosić" w:date="2018-02-16T14:05:00Z">
        <w:r w:rsidRPr="00530061" w:rsidDel="003F4C46">
          <w:rPr>
            <w:rFonts w:ascii="Arial" w:hAnsi="Arial" w:cs="Arial"/>
          </w:rPr>
          <w:delText xml:space="preserve">Then click on </w:delText>
        </w:r>
        <w:r w:rsidRPr="00530061" w:rsidDel="003F4C46">
          <w:rPr>
            <w:rFonts w:ascii="Arial" w:hAnsi="Arial" w:cs="Arial"/>
            <w:color w:val="FFFFFF" w:themeColor="background1"/>
            <w:highlight w:val="blue"/>
          </w:rPr>
          <w:delText>Add commission model</w:delText>
        </w:r>
        <w:r w:rsidRPr="00530061" w:rsidDel="003F4C46">
          <w:rPr>
            <w:rFonts w:ascii="Arial" w:hAnsi="Arial" w:cs="Arial"/>
            <w:color w:val="FFFFFF" w:themeColor="background1"/>
          </w:rPr>
          <w:delText xml:space="preserve"> </w:delText>
        </w:r>
        <w:r w:rsidRPr="00530061" w:rsidDel="003F4C46">
          <w:rPr>
            <w:rFonts w:ascii="Arial" w:hAnsi="Arial" w:cs="Arial"/>
          </w:rPr>
          <w:delText xml:space="preserve">button and new window will open, </w:delText>
        </w:r>
        <w:r w:rsidR="00F0354C" w:rsidRPr="00530061" w:rsidDel="003F4C46">
          <w:rPr>
            <w:rFonts w:ascii="Arial" w:hAnsi="Arial" w:cs="Arial"/>
          </w:rPr>
          <w:delText xml:space="preserve">with </w:delText>
        </w:r>
        <w:r w:rsidRPr="00530061" w:rsidDel="003F4C46">
          <w:rPr>
            <w:rFonts w:ascii="Arial" w:hAnsi="Arial" w:cs="Arial"/>
          </w:rPr>
          <w:delText xml:space="preserve">same </w:delText>
        </w:r>
        <w:r w:rsidR="00F0354C" w:rsidRPr="00530061" w:rsidDel="003F4C46">
          <w:rPr>
            <w:rFonts w:ascii="Arial" w:hAnsi="Arial" w:cs="Arial"/>
          </w:rPr>
          <w:delText xml:space="preserve">possibilities </w:delText>
        </w:r>
        <w:r w:rsidRPr="00530061" w:rsidDel="003F4C46">
          <w:rPr>
            <w:rFonts w:ascii="Arial" w:hAnsi="Arial" w:cs="Arial"/>
          </w:rPr>
          <w:delText>as described under 1) for standard commission calculation.</w:delText>
        </w:r>
      </w:del>
    </w:p>
    <w:p w14:paraId="00B238A0" w14:textId="7ADC6C2E" w:rsidR="001571CE" w:rsidDel="003F4C46" w:rsidRDefault="001571CE" w:rsidP="00F0354C">
      <w:pPr>
        <w:spacing w:after="120"/>
        <w:jc w:val="both"/>
        <w:rPr>
          <w:del w:id="2174" w:author="Martin Ćosić" w:date="2018-02-16T14:05:00Z"/>
        </w:rPr>
      </w:pPr>
      <w:del w:id="2175" w:author="Martin Ćosić" w:date="2018-02-16T14:05:00Z">
        <w:r w:rsidDel="003F4C46">
          <w:rPr>
            <w:noProof/>
            <w:lang w:val="sk-SK" w:eastAsia="sk-SK"/>
          </w:rPr>
          <w:drawing>
            <wp:inline distT="0" distB="0" distL="0" distR="0" wp14:anchorId="484C1204" wp14:editId="38AE556C">
              <wp:extent cx="6367780" cy="18211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367780" cy="1821180"/>
                      </a:xfrm>
                      <a:prstGeom prst="rect">
                        <a:avLst/>
                      </a:prstGeom>
                    </pic:spPr>
                  </pic:pic>
                </a:graphicData>
              </a:graphic>
            </wp:inline>
          </w:drawing>
        </w:r>
      </w:del>
    </w:p>
    <w:p w14:paraId="68A28D91" w14:textId="09D425F8" w:rsidR="001571CE" w:rsidDel="003F4C46" w:rsidRDefault="0003636A" w:rsidP="00F0354C">
      <w:pPr>
        <w:spacing w:after="120"/>
        <w:jc w:val="both"/>
        <w:rPr>
          <w:del w:id="2176" w:author="Martin Ćosić" w:date="2018-02-16T14:05:00Z"/>
        </w:rPr>
      </w:pPr>
      <w:del w:id="2177" w:author="Martin Ćosić" w:date="2018-02-16T14:05:00Z">
        <w:r w:rsidDel="003F4C46">
          <w:delText xml:space="preserve">                                       </w:delText>
        </w:r>
        <w:r w:rsidRPr="002E284F" w:rsidDel="003F4C46">
          <w:rPr>
            <w:noProof/>
            <w:lang w:val="sk-SK" w:eastAsia="sk-SK"/>
          </w:rPr>
          <w:drawing>
            <wp:inline distT="0" distB="0" distL="0" distR="0" wp14:anchorId="5D036D79" wp14:editId="09DAE7BC">
              <wp:extent cx="1832517" cy="181889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44311" cy="1830600"/>
                      </a:xfrm>
                      <a:prstGeom prst="rect">
                        <a:avLst/>
                      </a:prstGeom>
                    </pic:spPr>
                  </pic:pic>
                </a:graphicData>
              </a:graphic>
            </wp:inline>
          </w:drawing>
        </w:r>
      </w:del>
    </w:p>
    <w:p w14:paraId="70B3C87D" w14:textId="0CAAE9C8" w:rsidR="004B4635" w:rsidRPr="00530061" w:rsidDel="003F4C46" w:rsidRDefault="003D4DED" w:rsidP="00530061">
      <w:pPr>
        <w:spacing w:after="120"/>
        <w:jc w:val="both"/>
        <w:rPr>
          <w:del w:id="2178" w:author="Martin Ćosić" w:date="2018-02-16T14:05:00Z"/>
          <w:rFonts w:ascii="Arial" w:hAnsi="Arial" w:cs="Arial"/>
        </w:rPr>
      </w:pPr>
      <w:del w:id="2179" w:author="Martin Ćosić" w:date="2018-02-16T14:05:00Z">
        <w:r w:rsidRPr="00530061" w:rsidDel="003F4C46">
          <w:rPr>
            <w:rFonts w:ascii="Arial" w:hAnsi="Arial" w:cs="Arial"/>
          </w:rPr>
          <w:lastRenderedPageBreak/>
          <w:delText>If you want to modify existing commission model, you can do it under the same option, select first for the model you want to modify (Apply filter) and then click on it to open details</w:delText>
        </w:r>
        <w:r w:rsidR="00F0354C" w:rsidRPr="00530061" w:rsidDel="003F4C46">
          <w:rPr>
            <w:rFonts w:ascii="Arial" w:hAnsi="Arial" w:cs="Arial"/>
          </w:rPr>
          <w:delText>, with</w:delText>
        </w:r>
        <w:r w:rsidRPr="00530061" w:rsidDel="003F4C46">
          <w:rPr>
            <w:rFonts w:ascii="Arial" w:hAnsi="Arial" w:cs="Arial"/>
          </w:rPr>
          <w:delText xml:space="preserve"> </w:delText>
        </w:r>
        <w:r w:rsidRPr="00530061" w:rsidDel="003F4C46">
          <w:rPr>
            <w:rFonts w:ascii="Arial" w:hAnsi="Arial" w:cs="Arial"/>
            <w:color w:val="FFFFFF" w:themeColor="background1"/>
            <w:highlight w:val="blue"/>
          </w:rPr>
          <w:delText>Update</w:delText>
        </w:r>
        <w:r w:rsidRPr="00530061" w:rsidDel="003F4C46">
          <w:rPr>
            <w:rFonts w:ascii="Arial" w:hAnsi="Arial" w:cs="Arial"/>
            <w:color w:val="FFFFFF" w:themeColor="background1"/>
          </w:rPr>
          <w:delText xml:space="preserve"> </w:delText>
        </w:r>
        <w:r w:rsidRPr="00530061" w:rsidDel="003F4C46">
          <w:rPr>
            <w:rFonts w:ascii="Arial" w:hAnsi="Arial" w:cs="Arial"/>
          </w:rPr>
          <w:delText xml:space="preserve">button </w:delText>
        </w:r>
        <w:r w:rsidR="00F0354C" w:rsidRPr="00530061" w:rsidDel="003F4C46">
          <w:rPr>
            <w:rFonts w:ascii="Arial" w:hAnsi="Arial" w:cs="Arial"/>
          </w:rPr>
          <w:delText xml:space="preserve">you can </w:delText>
        </w:r>
        <w:r w:rsidRPr="00530061" w:rsidDel="003F4C46">
          <w:rPr>
            <w:rFonts w:ascii="Arial" w:hAnsi="Arial" w:cs="Arial"/>
          </w:rPr>
          <w:delText>open windo</w:delText>
        </w:r>
        <w:r w:rsidR="00F0354C" w:rsidRPr="00530061" w:rsidDel="003F4C46">
          <w:rPr>
            <w:rFonts w:ascii="Arial" w:hAnsi="Arial" w:cs="Arial"/>
          </w:rPr>
          <w:delText>w where you can modify model data.</w:delText>
        </w:r>
      </w:del>
    </w:p>
    <w:p w14:paraId="5678F743" w14:textId="77777777" w:rsidR="00E800EC" w:rsidRPr="00530061" w:rsidRDefault="00E800EC" w:rsidP="0098749A">
      <w:pPr>
        <w:rPr>
          <w:rFonts w:ascii="Arial" w:hAnsi="Arial" w:cs="Arial"/>
        </w:rPr>
      </w:pPr>
    </w:p>
    <w:p w14:paraId="03004373" w14:textId="39191060" w:rsidR="0098749A" w:rsidRPr="00530061" w:rsidRDefault="0098749A" w:rsidP="0098749A">
      <w:pPr>
        <w:rPr>
          <w:rFonts w:ascii="Arial" w:hAnsi="Arial" w:cs="Arial"/>
          <w:b/>
        </w:rPr>
      </w:pPr>
      <w:r w:rsidRPr="00530061">
        <w:rPr>
          <w:rFonts w:ascii="Arial" w:hAnsi="Arial" w:cs="Arial"/>
          <w:b/>
        </w:rPr>
        <w:t xml:space="preserve">Business </w:t>
      </w:r>
      <w:r w:rsidR="00BD3B52" w:rsidRPr="00530061">
        <w:rPr>
          <w:rFonts w:ascii="Arial" w:hAnsi="Arial" w:cs="Arial"/>
          <w:b/>
        </w:rPr>
        <w:t xml:space="preserve">&amp; system </w:t>
      </w:r>
      <w:r w:rsidRPr="00530061">
        <w:rPr>
          <w:rFonts w:ascii="Arial" w:hAnsi="Arial" w:cs="Arial"/>
          <w:b/>
        </w:rPr>
        <w:t xml:space="preserve">rules </w:t>
      </w:r>
    </w:p>
    <w:p w14:paraId="6A346524" w14:textId="5CE85817" w:rsidR="009F6D8E" w:rsidRPr="000D25B7" w:rsidRDefault="009F6D8E" w:rsidP="00D47F3A">
      <w:pPr>
        <w:pStyle w:val="ListParagraph"/>
        <w:numPr>
          <w:ilvl w:val="0"/>
          <w:numId w:val="1"/>
        </w:numPr>
        <w:spacing w:before="120" w:line="257" w:lineRule="auto"/>
        <w:ind w:left="1077" w:hanging="357"/>
        <w:contextualSpacing/>
        <w:jc w:val="both"/>
        <w:rPr>
          <w:rFonts w:ascii="Arial" w:hAnsi="Arial" w:cs="Arial"/>
          <w:szCs w:val="22"/>
        </w:rPr>
      </w:pPr>
      <w:r w:rsidRPr="002E284F">
        <w:rPr>
          <w:rFonts w:ascii="Arial" w:hAnsi="Arial" w:cs="Arial"/>
          <w:szCs w:val="22"/>
        </w:rPr>
        <w:t xml:space="preserve">calculation methods for standard </w:t>
      </w:r>
      <w:proofErr w:type="spellStart"/>
      <w:r w:rsidRPr="002E284F">
        <w:rPr>
          <w:rFonts w:ascii="Arial" w:hAnsi="Arial" w:cs="Arial"/>
          <w:szCs w:val="22"/>
        </w:rPr>
        <w:t>commsision</w:t>
      </w:r>
      <w:proofErr w:type="spellEnd"/>
      <w:r w:rsidRPr="002E284F">
        <w:rPr>
          <w:rFonts w:ascii="Arial" w:hAnsi="Arial" w:cs="Arial"/>
          <w:szCs w:val="22"/>
        </w:rPr>
        <w:t xml:space="preserve"> model are:</w:t>
      </w:r>
    </w:p>
    <w:p w14:paraId="7718FD54" w14:textId="725DAB4A" w:rsidR="009F6D8E" w:rsidRPr="009A0992" w:rsidRDefault="009F6D8E" w:rsidP="009F6D8E">
      <w:pPr>
        <w:pStyle w:val="ListParagraph"/>
        <w:spacing w:after="40" w:line="256" w:lineRule="auto"/>
        <w:ind w:left="1080" w:firstLine="360"/>
        <w:contextualSpacing/>
        <w:jc w:val="both"/>
        <w:rPr>
          <w:rFonts w:ascii="Arial" w:hAnsi="Arial" w:cs="Arial"/>
          <w:szCs w:val="22"/>
        </w:rPr>
      </w:pPr>
      <w:r w:rsidRPr="009A0992">
        <w:rPr>
          <w:rFonts w:ascii="Arial" w:hAnsi="Arial" w:cs="Arial"/>
          <w:szCs w:val="22"/>
        </w:rPr>
        <w:t>- Total commission</w:t>
      </w:r>
    </w:p>
    <w:p w14:paraId="14BB64E6" w14:textId="501C00F4" w:rsidR="009F6D8E" w:rsidRPr="009A0992" w:rsidRDefault="009F6D8E" w:rsidP="009F6D8E">
      <w:pPr>
        <w:pStyle w:val="ListParagraph"/>
        <w:spacing w:after="40" w:line="256" w:lineRule="auto"/>
        <w:ind w:left="1080" w:firstLine="360"/>
        <w:contextualSpacing/>
        <w:jc w:val="both"/>
        <w:rPr>
          <w:rFonts w:ascii="Arial" w:hAnsi="Arial" w:cs="Arial"/>
          <w:szCs w:val="22"/>
        </w:rPr>
      </w:pPr>
      <w:r w:rsidRPr="009A0992">
        <w:rPr>
          <w:rFonts w:ascii="Arial" w:hAnsi="Arial" w:cs="Arial"/>
          <w:szCs w:val="22"/>
        </w:rPr>
        <w:t>- Merchant margin</w:t>
      </w:r>
    </w:p>
    <w:p w14:paraId="2AE111B1" w14:textId="662B0606" w:rsidR="009F6D8E" w:rsidRPr="009A0992" w:rsidRDefault="009F6D8E" w:rsidP="009F6D8E">
      <w:pPr>
        <w:pStyle w:val="ListParagraph"/>
        <w:spacing w:after="40" w:line="256" w:lineRule="auto"/>
        <w:ind w:left="1080" w:firstLine="360"/>
        <w:contextualSpacing/>
        <w:jc w:val="both"/>
        <w:rPr>
          <w:rFonts w:ascii="Arial" w:hAnsi="Arial" w:cs="Arial"/>
          <w:szCs w:val="22"/>
        </w:rPr>
      </w:pPr>
      <w:r w:rsidRPr="009A0992">
        <w:rPr>
          <w:rFonts w:ascii="Arial" w:hAnsi="Arial" w:cs="Arial"/>
          <w:szCs w:val="22"/>
        </w:rPr>
        <w:t xml:space="preserve">- </w:t>
      </w:r>
      <w:del w:id="2180" w:author="Martin Ćosić" w:date="2018-02-16T14:06:00Z">
        <w:r w:rsidRPr="009A0992" w:rsidDel="003F4C46">
          <w:rPr>
            <w:rFonts w:ascii="Arial" w:hAnsi="Arial" w:cs="Arial"/>
            <w:szCs w:val="22"/>
          </w:rPr>
          <w:delText>Payment s</w:delText>
        </w:r>
      </w:del>
      <w:ins w:id="2181" w:author="Martin Ćosić" w:date="2018-02-16T14:06:00Z">
        <w:r w:rsidR="003F4C46">
          <w:rPr>
            <w:rFonts w:ascii="Arial" w:hAnsi="Arial" w:cs="Arial"/>
            <w:szCs w:val="22"/>
          </w:rPr>
          <w:t>S</w:t>
        </w:r>
      </w:ins>
      <w:r w:rsidRPr="009A0992">
        <w:rPr>
          <w:rFonts w:ascii="Arial" w:hAnsi="Arial" w:cs="Arial"/>
          <w:szCs w:val="22"/>
        </w:rPr>
        <w:t>chema fee</w:t>
      </w:r>
    </w:p>
    <w:p w14:paraId="6EB7BCE1" w14:textId="5E8EE481" w:rsidR="001869B2" w:rsidRPr="002E284F" w:rsidRDefault="00CA4AF4" w:rsidP="00FD1E86">
      <w:pPr>
        <w:pStyle w:val="ListParagraph"/>
        <w:numPr>
          <w:ilvl w:val="0"/>
          <w:numId w:val="1"/>
        </w:numPr>
        <w:spacing w:after="40" w:line="256" w:lineRule="auto"/>
        <w:contextualSpacing/>
        <w:jc w:val="both"/>
        <w:rPr>
          <w:rFonts w:ascii="Arial" w:hAnsi="Arial" w:cs="Arial"/>
          <w:szCs w:val="22"/>
        </w:rPr>
      </w:pPr>
      <w:r w:rsidRPr="00530061">
        <w:rPr>
          <w:rFonts w:ascii="Arial" w:hAnsi="Arial" w:cs="Arial"/>
        </w:rPr>
        <w:t>a</w:t>
      </w:r>
      <w:r w:rsidR="001869B2" w:rsidRPr="00530061">
        <w:rPr>
          <w:rFonts w:ascii="Arial" w:hAnsi="Arial" w:cs="Arial"/>
        </w:rPr>
        <w:t>ctive commission model should h</w:t>
      </w:r>
      <w:r w:rsidR="00CC43C5" w:rsidRPr="00530061">
        <w:rPr>
          <w:rFonts w:ascii="Arial" w:hAnsi="Arial" w:cs="Arial"/>
        </w:rPr>
        <w:t>ave at least one defined</w:t>
      </w:r>
      <w:r w:rsidR="00E800EC" w:rsidRPr="00530061">
        <w:rPr>
          <w:rFonts w:ascii="Arial" w:hAnsi="Arial" w:cs="Arial"/>
        </w:rPr>
        <w:t xml:space="preserve"> </w:t>
      </w:r>
      <w:r w:rsidR="00CC43C5" w:rsidRPr="00530061">
        <w:rPr>
          <w:rFonts w:ascii="Arial" w:hAnsi="Arial" w:cs="Arial"/>
        </w:rPr>
        <w:t xml:space="preserve">terminal </w:t>
      </w:r>
      <w:r w:rsidR="00E800EC" w:rsidRPr="00530061">
        <w:rPr>
          <w:rFonts w:ascii="Arial" w:hAnsi="Arial" w:cs="Arial"/>
        </w:rPr>
        <w:t>product</w:t>
      </w:r>
      <w:r w:rsidRPr="00530061">
        <w:rPr>
          <w:rFonts w:ascii="Arial" w:hAnsi="Arial" w:cs="Arial"/>
        </w:rPr>
        <w:t>,</w:t>
      </w:r>
    </w:p>
    <w:p w14:paraId="1BDE4837" w14:textId="77777777" w:rsidR="009216BE" w:rsidRPr="002E284F" w:rsidRDefault="00CC43C5" w:rsidP="00FD1E86">
      <w:pPr>
        <w:pStyle w:val="ListParagraph"/>
        <w:numPr>
          <w:ilvl w:val="0"/>
          <w:numId w:val="1"/>
        </w:numPr>
        <w:spacing w:after="40" w:line="256" w:lineRule="auto"/>
        <w:contextualSpacing/>
        <w:jc w:val="both"/>
        <w:rPr>
          <w:rFonts w:ascii="Arial" w:hAnsi="Arial" w:cs="Arial"/>
          <w:szCs w:val="22"/>
        </w:rPr>
      </w:pPr>
      <w:r w:rsidRPr="00530061">
        <w:rPr>
          <w:rFonts w:ascii="Arial" w:hAnsi="Arial" w:cs="Arial"/>
        </w:rPr>
        <w:t>with update functionality under this option, you can deactivate commissio</w:t>
      </w:r>
      <w:r w:rsidR="009216BE" w:rsidRPr="00530061">
        <w:rPr>
          <w:rFonts w:ascii="Arial" w:hAnsi="Arial" w:cs="Arial"/>
        </w:rPr>
        <w:t>n model and reactivate it again,</w:t>
      </w:r>
    </w:p>
    <w:p w14:paraId="0258F9F8" w14:textId="77777777" w:rsidR="00530AEB" w:rsidRPr="00E800EC" w:rsidRDefault="00530AEB" w:rsidP="00FD1E86">
      <w:pPr>
        <w:pStyle w:val="ListParagraph"/>
        <w:spacing w:after="40" w:line="256" w:lineRule="auto"/>
        <w:ind w:left="1134"/>
        <w:contextualSpacing/>
        <w:jc w:val="both"/>
        <w:rPr>
          <w:rFonts w:ascii="Arial" w:hAnsi="Arial"/>
          <w:szCs w:val="22"/>
        </w:rPr>
      </w:pPr>
    </w:p>
    <w:p w14:paraId="18D6312F" w14:textId="19261263" w:rsidR="00772A0D" w:rsidRDefault="00772A0D" w:rsidP="008121B8"/>
    <w:p w14:paraId="3EF461E3" w14:textId="0AB2410E" w:rsidR="00772A0D" w:rsidRDefault="00772A0D" w:rsidP="008121B8"/>
    <w:p w14:paraId="0B78ACEF" w14:textId="537D2396" w:rsidR="00463E2F" w:rsidDel="00200EBB" w:rsidRDefault="00463E2F" w:rsidP="008121B8">
      <w:pPr>
        <w:rPr>
          <w:del w:id="2182" w:author="Martin Ćosić" w:date="2018-01-26T14:42:00Z"/>
        </w:rPr>
      </w:pPr>
    </w:p>
    <w:p w14:paraId="5AD06477" w14:textId="10E935F6" w:rsidR="007C2BA5" w:rsidRPr="005B6519" w:rsidRDefault="007C2BA5" w:rsidP="007C2BA5">
      <w:pPr>
        <w:pStyle w:val="Heading1"/>
        <w:rPr>
          <w:color w:val="auto"/>
          <w:sz w:val="24"/>
          <w:szCs w:val="24"/>
        </w:rPr>
      </w:pPr>
      <w:bookmarkStart w:id="2183" w:name="_Toc506563226"/>
      <w:r>
        <w:rPr>
          <w:color w:val="auto"/>
          <w:sz w:val="24"/>
          <w:szCs w:val="24"/>
        </w:rPr>
        <w:t xml:space="preserve">5.2. </w:t>
      </w:r>
      <w:r w:rsidRPr="005B6519">
        <w:rPr>
          <w:color w:val="auto"/>
          <w:sz w:val="24"/>
          <w:szCs w:val="24"/>
        </w:rPr>
        <w:t>UC POS</w:t>
      </w:r>
      <w:r>
        <w:rPr>
          <w:color w:val="auto"/>
          <w:sz w:val="24"/>
          <w:szCs w:val="24"/>
        </w:rPr>
        <w:t xml:space="preserve"> </w:t>
      </w:r>
      <w:r w:rsidRPr="005B6519">
        <w:rPr>
          <w:color w:val="auto"/>
          <w:sz w:val="24"/>
          <w:szCs w:val="24"/>
        </w:rPr>
        <w:t>0</w:t>
      </w:r>
      <w:r w:rsidR="00925E85">
        <w:rPr>
          <w:color w:val="auto"/>
          <w:sz w:val="24"/>
          <w:szCs w:val="24"/>
        </w:rPr>
        <w:t>4</w:t>
      </w:r>
      <w:r w:rsidR="002C1558">
        <w:rPr>
          <w:color w:val="auto"/>
          <w:sz w:val="24"/>
          <w:szCs w:val="24"/>
        </w:rPr>
        <w:t>2</w:t>
      </w:r>
      <w:r w:rsidRPr="005B6519">
        <w:rPr>
          <w:color w:val="auto"/>
          <w:sz w:val="24"/>
          <w:szCs w:val="24"/>
        </w:rPr>
        <w:t xml:space="preserve">: </w:t>
      </w:r>
      <w:r>
        <w:rPr>
          <w:color w:val="auto"/>
          <w:sz w:val="24"/>
          <w:szCs w:val="24"/>
        </w:rPr>
        <w:t>Add</w:t>
      </w:r>
      <w:r w:rsidR="00793469">
        <w:rPr>
          <w:color w:val="auto"/>
          <w:sz w:val="24"/>
          <w:szCs w:val="24"/>
        </w:rPr>
        <w:t>/Update</w:t>
      </w:r>
      <w:r>
        <w:rPr>
          <w:color w:val="auto"/>
          <w:sz w:val="24"/>
          <w:szCs w:val="24"/>
        </w:rPr>
        <w:t xml:space="preserve"> </w:t>
      </w:r>
      <w:r w:rsidR="00732F37">
        <w:rPr>
          <w:color w:val="auto"/>
          <w:sz w:val="24"/>
          <w:szCs w:val="24"/>
        </w:rPr>
        <w:t>dynamic</w:t>
      </w:r>
      <w:r>
        <w:rPr>
          <w:color w:val="auto"/>
          <w:sz w:val="24"/>
          <w:szCs w:val="24"/>
        </w:rPr>
        <w:t xml:space="preserve"> commission m</w:t>
      </w:r>
      <w:r w:rsidRPr="005B6519">
        <w:rPr>
          <w:color w:val="auto"/>
          <w:sz w:val="24"/>
          <w:szCs w:val="24"/>
        </w:rPr>
        <w:t>odel</w:t>
      </w:r>
      <w:bookmarkEnd w:id="2183"/>
    </w:p>
    <w:p w14:paraId="07AB00AD" w14:textId="77777777" w:rsidR="007C2BA5" w:rsidRDefault="007C2BA5" w:rsidP="007C2BA5"/>
    <w:p w14:paraId="77FF0381" w14:textId="75860EE3" w:rsidR="007C2BA5" w:rsidRPr="00530061" w:rsidRDefault="00CA6BA6" w:rsidP="00530061">
      <w:pPr>
        <w:jc w:val="both"/>
        <w:rPr>
          <w:rFonts w:ascii="Arial" w:hAnsi="Arial" w:cs="Arial"/>
        </w:rPr>
      </w:pPr>
      <w:r w:rsidRPr="00530061">
        <w:rPr>
          <w:rFonts w:ascii="Arial" w:hAnsi="Arial" w:cs="Arial"/>
        </w:rPr>
        <w:t>A</w:t>
      </w:r>
      <w:r w:rsidR="00C26280" w:rsidRPr="00530061">
        <w:rPr>
          <w:rFonts w:ascii="Arial" w:hAnsi="Arial" w:cs="Arial"/>
        </w:rPr>
        <w:t xml:space="preserve">dd new </w:t>
      </w:r>
      <w:r w:rsidR="00242831">
        <w:rPr>
          <w:rFonts w:ascii="Arial" w:hAnsi="Arial" w:cs="Arial"/>
        </w:rPr>
        <w:t>dynamic</w:t>
      </w:r>
      <w:r w:rsidR="00C26280" w:rsidRPr="00530061">
        <w:rPr>
          <w:rFonts w:ascii="Arial" w:hAnsi="Arial" w:cs="Arial"/>
        </w:rPr>
        <w:t xml:space="preserve"> commission model </w:t>
      </w:r>
      <w:r w:rsidR="00926201">
        <w:rPr>
          <w:rFonts w:ascii="Arial" w:hAnsi="Arial" w:cs="Arial"/>
        </w:rPr>
        <w:t xml:space="preserve">for VUB </w:t>
      </w:r>
      <w:r w:rsidRPr="00530061">
        <w:rPr>
          <w:rFonts w:ascii="Arial" w:hAnsi="Arial" w:cs="Arial"/>
        </w:rPr>
        <w:t>partner in the system.</w:t>
      </w:r>
      <w:r w:rsidR="00793469" w:rsidRPr="00530061">
        <w:rPr>
          <w:rFonts w:ascii="Arial" w:hAnsi="Arial" w:cs="Arial"/>
        </w:rPr>
        <w:t xml:space="preserve"> With the same option you can modify it afterwards</w:t>
      </w:r>
      <w:r w:rsidR="00732F37">
        <w:rPr>
          <w:rFonts w:ascii="Arial" w:hAnsi="Arial" w:cs="Arial"/>
        </w:rPr>
        <w:t xml:space="preserve"> if model isn’t assigned to any active contract</w:t>
      </w:r>
      <w:r w:rsidR="00793469" w:rsidRPr="00530061">
        <w:rPr>
          <w:rFonts w:ascii="Arial" w:hAnsi="Arial" w:cs="Arial"/>
        </w:rPr>
        <w:t>.</w:t>
      </w:r>
    </w:p>
    <w:p w14:paraId="1E63FE46" w14:textId="32F60803" w:rsidR="00C26280" w:rsidRPr="00530061" w:rsidRDefault="00242831" w:rsidP="000B712F">
      <w:pPr>
        <w:jc w:val="both"/>
        <w:rPr>
          <w:rFonts w:ascii="Arial" w:hAnsi="Arial" w:cs="Arial"/>
        </w:rPr>
      </w:pPr>
      <w:r>
        <w:rPr>
          <w:rStyle w:val="shorttext"/>
          <w:rFonts w:ascii="Arial" w:hAnsi="Arial" w:cs="Arial"/>
          <w:lang w:val="en"/>
        </w:rPr>
        <w:t>Dynamic</w:t>
      </w:r>
      <w:r w:rsidR="00C26280" w:rsidRPr="00530061">
        <w:rPr>
          <w:rStyle w:val="shorttext"/>
          <w:rFonts w:ascii="Arial" w:hAnsi="Arial" w:cs="Arial"/>
          <w:lang w:val="en"/>
        </w:rPr>
        <w:t xml:space="preserve"> </w:t>
      </w:r>
      <w:r w:rsidR="00C26280" w:rsidRPr="00530061">
        <w:rPr>
          <w:rFonts w:ascii="Arial" w:hAnsi="Arial" w:cs="Arial"/>
        </w:rPr>
        <w:t>commission model</w:t>
      </w:r>
      <w:r w:rsidR="00C26280" w:rsidRPr="00530061">
        <w:rPr>
          <w:rStyle w:val="shorttext"/>
          <w:rFonts w:ascii="Arial" w:hAnsi="Arial" w:cs="Arial"/>
          <w:lang w:val="en"/>
        </w:rPr>
        <w:t xml:space="preserve"> is one of method for commission assignment (the second one is Standard</w:t>
      </w:r>
      <w:r w:rsidR="00C26280" w:rsidRPr="00530061">
        <w:rPr>
          <w:rFonts w:ascii="Arial" w:hAnsi="Arial" w:cs="Arial"/>
        </w:rPr>
        <w:t xml:space="preserve"> commission model).</w:t>
      </w:r>
    </w:p>
    <w:p w14:paraId="779FDEF1" w14:textId="239E2426" w:rsidR="00C26280" w:rsidRPr="00530061" w:rsidRDefault="00242831">
      <w:pPr>
        <w:jc w:val="both"/>
        <w:rPr>
          <w:rFonts w:ascii="Arial" w:hAnsi="Arial" w:cs="Arial"/>
        </w:rPr>
      </w:pPr>
      <w:r>
        <w:rPr>
          <w:rFonts w:ascii="Arial" w:hAnsi="Arial" w:cs="Arial"/>
        </w:rPr>
        <w:t>Dynamic</w:t>
      </w:r>
      <w:r w:rsidR="00C26280" w:rsidRPr="00530061">
        <w:rPr>
          <w:rFonts w:ascii="Arial" w:hAnsi="Arial" w:cs="Arial"/>
        </w:rPr>
        <w:t xml:space="preserve"> commission model is dynamic commission model with expressions, can have different parameters and end of month commission calculation (monthly).</w:t>
      </w:r>
    </w:p>
    <w:p w14:paraId="78B398C2" w14:textId="77777777" w:rsidR="00C26280" w:rsidRDefault="00C26280" w:rsidP="00793469"/>
    <w:p w14:paraId="54537EF8" w14:textId="144198B5" w:rsidR="00CA6BA6" w:rsidRDefault="00CA6BA6" w:rsidP="007C2BA5"/>
    <w:p w14:paraId="2862A7AA" w14:textId="21DCA972" w:rsidR="007C2BA5" w:rsidRPr="00CA6BA6" w:rsidRDefault="007C2BA5" w:rsidP="00CA6BA6">
      <w:pPr>
        <w:spacing w:after="240"/>
        <w:rPr>
          <w:b/>
        </w:rPr>
      </w:pPr>
      <w:r w:rsidRPr="008D6C50">
        <w:rPr>
          <w:b/>
        </w:rPr>
        <w:t>Trigger</w:t>
      </w:r>
      <w:r w:rsidR="00463E2F">
        <w:rPr>
          <w:b/>
        </w:rPr>
        <w:t xml:space="preserve">s </w:t>
      </w:r>
      <w:r w:rsidRPr="008D6C50">
        <w:rPr>
          <w:b/>
        </w:rPr>
        <w:t xml:space="preserve"> </w:t>
      </w:r>
    </w:p>
    <w:p w14:paraId="6BC6F035" w14:textId="3A406654" w:rsidR="007C2BA5" w:rsidRDefault="007C2BA5" w:rsidP="007C2BA5">
      <w:pPr>
        <w:spacing w:after="240"/>
        <w:rPr>
          <w:rFonts w:ascii="Arial" w:hAnsi="Arial" w:cs="Arial"/>
        </w:rPr>
      </w:pPr>
      <w:r>
        <w:rPr>
          <w:rFonts w:ascii="Arial" w:hAnsi="Arial" w:cs="Arial"/>
          <w:i/>
        </w:rPr>
        <w:t xml:space="preserve">Administration </w:t>
      </w:r>
      <w:r w:rsidRPr="00042D5E">
        <w:rPr>
          <w:rFonts w:ascii="Arial" w:hAnsi="Arial" w:cs="Arial"/>
        </w:rPr>
        <w:t xml:space="preserve">module </w:t>
      </w:r>
      <w:r w:rsidR="00CA6BA6">
        <w:rPr>
          <w:rFonts w:ascii="Arial" w:hAnsi="Arial" w:cs="Arial"/>
          <w:i/>
        </w:rPr>
        <w:t>&gt; Dynamic commission model</w:t>
      </w:r>
      <w:r>
        <w:rPr>
          <w:rFonts w:ascii="Arial" w:hAnsi="Arial" w:cs="Arial"/>
          <w:i/>
        </w:rPr>
        <w:t xml:space="preserve"> </w:t>
      </w:r>
      <w:r w:rsidRPr="00042D5E">
        <w:rPr>
          <w:rFonts w:ascii="Arial" w:hAnsi="Arial" w:cs="Arial"/>
        </w:rPr>
        <w:t>option</w:t>
      </w:r>
    </w:p>
    <w:p w14:paraId="07A1DEC8" w14:textId="19774B3E" w:rsidR="00CA6BA6" w:rsidRDefault="00463E2F" w:rsidP="00CA6BA6">
      <w:pPr>
        <w:spacing w:after="240"/>
        <w:rPr>
          <w:rFonts w:ascii="Arial" w:hAnsi="Arial" w:cs="Arial"/>
        </w:rPr>
      </w:pPr>
      <w:r>
        <w:rPr>
          <w:rFonts w:ascii="Arial" w:hAnsi="Arial" w:cs="Arial"/>
        </w:rPr>
        <w:t xml:space="preserve">     </w:t>
      </w:r>
      <w:r w:rsidR="00CA6BA6">
        <w:rPr>
          <w:rFonts w:ascii="Arial" w:hAnsi="Arial" w:cs="Arial"/>
          <w:noProof/>
          <w:lang w:val="sk-SK" w:eastAsia="sk-SK"/>
        </w:rPr>
        <w:drawing>
          <wp:inline distT="0" distB="0" distL="0" distR="0" wp14:anchorId="5759048A" wp14:editId="53D62518">
            <wp:extent cx="5923743" cy="1484918"/>
            <wp:effectExtent l="0" t="0" r="127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7688" cy="1488414"/>
                    </a:xfrm>
                    <a:prstGeom prst="rect">
                      <a:avLst/>
                    </a:prstGeom>
                    <a:noFill/>
                    <a:ln>
                      <a:noFill/>
                    </a:ln>
                  </pic:spPr>
                </pic:pic>
              </a:graphicData>
            </a:graphic>
          </wp:inline>
        </w:drawing>
      </w:r>
    </w:p>
    <w:p w14:paraId="76CA1A47" w14:textId="775B3C8C" w:rsidR="00CA6BA6" w:rsidRDefault="00CA6BA6" w:rsidP="00793469">
      <w:pPr>
        <w:spacing w:after="240"/>
        <w:jc w:val="both"/>
        <w:rPr>
          <w:rFonts w:ascii="Arial" w:hAnsi="Arial" w:cs="Arial"/>
        </w:rPr>
      </w:pPr>
      <w:r>
        <w:rPr>
          <w:rFonts w:ascii="Arial" w:hAnsi="Arial" w:cs="Arial"/>
        </w:rPr>
        <w:t xml:space="preserve">Click on the </w:t>
      </w:r>
      <w:proofErr w:type="gramStart"/>
      <w:r w:rsidRPr="00CA6BA6">
        <w:rPr>
          <w:rFonts w:ascii="Arial" w:hAnsi="Arial" w:cs="Arial"/>
          <w:color w:val="FFFFFF" w:themeColor="background1"/>
          <w:highlight w:val="blue"/>
        </w:rPr>
        <w:t>New</w:t>
      </w:r>
      <w:proofErr w:type="gramEnd"/>
      <w:r w:rsidRPr="00CA6BA6">
        <w:rPr>
          <w:rFonts w:ascii="Arial" w:hAnsi="Arial" w:cs="Arial"/>
          <w:color w:val="FFFFFF" w:themeColor="background1"/>
          <w:highlight w:val="blue"/>
        </w:rPr>
        <w:t xml:space="preserve"> model</w:t>
      </w:r>
      <w:r w:rsidRPr="00CA6BA6">
        <w:rPr>
          <w:rFonts w:ascii="Arial" w:hAnsi="Arial" w:cs="Arial"/>
          <w:color w:val="FFFFFF" w:themeColor="background1"/>
        </w:rPr>
        <w:t xml:space="preserve"> </w:t>
      </w:r>
      <w:r>
        <w:rPr>
          <w:rFonts w:ascii="Arial" w:hAnsi="Arial" w:cs="Arial"/>
        </w:rPr>
        <w:t xml:space="preserve">button to open the following </w:t>
      </w:r>
      <w:r w:rsidR="00C63C96">
        <w:rPr>
          <w:rFonts w:ascii="Arial" w:hAnsi="Arial" w:cs="Arial"/>
        </w:rPr>
        <w:t xml:space="preserve">form, input model identifier as mandatory field and eventually model description, then save </w:t>
      </w:r>
      <w:r w:rsidR="00E363C9">
        <w:rPr>
          <w:rFonts w:ascii="Arial" w:hAnsi="Arial" w:cs="Arial"/>
        </w:rPr>
        <w:t>it</w:t>
      </w:r>
      <w:r>
        <w:rPr>
          <w:rFonts w:ascii="Arial" w:hAnsi="Arial" w:cs="Arial"/>
        </w:rPr>
        <w:t>:</w:t>
      </w:r>
    </w:p>
    <w:p w14:paraId="7FA3AD7C" w14:textId="72223E07" w:rsidR="00700B00" w:rsidRPr="00D47F3A" w:rsidRDefault="00CA6BA6" w:rsidP="00D47F3A">
      <w:pPr>
        <w:spacing w:after="240"/>
        <w:rPr>
          <w:rFonts w:ascii="Arial" w:hAnsi="Arial" w:cs="Arial"/>
        </w:rPr>
      </w:pPr>
      <w:r>
        <w:rPr>
          <w:rFonts w:ascii="Arial" w:hAnsi="Arial" w:cs="Arial"/>
        </w:rPr>
        <w:lastRenderedPageBreak/>
        <w:t xml:space="preserve">                </w:t>
      </w:r>
      <w:r>
        <w:rPr>
          <w:rFonts w:ascii="Arial" w:hAnsi="Arial" w:cs="Arial"/>
          <w:noProof/>
          <w:lang w:val="sk-SK" w:eastAsia="sk-SK"/>
        </w:rPr>
        <w:drawing>
          <wp:inline distT="0" distB="0" distL="0" distR="0" wp14:anchorId="36AE4195" wp14:editId="6F63C289">
            <wp:extent cx="3070526" cy="226889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86333" cy="2280573"/>
                    </a:xfrm>
                    <a:prstGeom prst="rect">
                      <a:avLst/>
                    </a:prstGeom>
                    <a:noFill/>
                    <a:ln>
                      <a:noFill/>
                    </a:ln>
                  </pic:spPr>
                </pic:pic>
              </a:graphicData>
            </a:graphic>
          </wp:inline>
        </w:drawing>
      </w:r>
    </w:p>
    <w:p w14:paraId="2E3E70E4" w14:textId="38C00DD6" w:rsidR="00700B00" w:rsidRPr="00700B00" w:rsidRDefault="00700B00" w:rsidP="00700B00">
      <w:pPr>
        <w:spacing w:after="40" w:line="256" w:lineRule="auto"/>
        <w:ind w:firstLine="720"/>
        <w:contextualSpacing/>
        <w:jc w:val="both"/>
        <w:rPr>
          <w:rFonts w:ascii="Arial" w:hAnsi="Arial"/>
          <w:szCs w:val="22"/>
        </w:rPr>
      </w:pPr>
      <w:r w:rsidRPr="00D47F3A">
        <w:rPr>
          <w:i/>
        </w:rPr>
        <w:t>ID</w:t>
      </w:r>
      <w:r>
        <w:t xml:space="preserve"> - commission model identifier is unique for VUB, will be </w:t>
      </w:r>
      <w:proofErr w:type="spellStart"/>
      <w:r>
        <w:t>autogenerated</w:t>
      </w:r>
      <w:proofErr w:type="spellEnd"/>
      <w:r>
        <w:t xml:space="preserve"> by the system:</w:t>
      </w:r>
    </w:p>
    <w:p w14:paraId="2C7DA71B" w14:textId="77777777" w:rsidR="00700B00" w:rsidRDefault="00700B00" w:rsidP="00700B00">
      <w:pPr>
        <w:pStyle w:val="ListParagraph"/>
        <w:spacing w:after="40" w:line="256" w:lineRule="auto"/>
        <w:ind w:left="1440"/>
        <w:contextualSpacing/>
        <w:jc w:val="both"/>
      </w:pPr>
      <w:proofErr w:type="gramStart"/>
      <w:r>
        <w:rPr>
          <w:highlight w:val="lightGray"/>
        </w:rPr>
        <w:t>prefix</w:t>
      </w:r>
      <w:proofErr w:type="gramEnd"/>
      <w:r w:rsidRPr="00201D92">
        <w:rPr>
          <w:highlight w:val="lightGray"/>
        </w:rPr>
        <w:t xml:space="preserve"> + </w:t>
      </w:r>
      <w:r>
        <w:rPr>
          <w:highlight w:val="lightGray"/>
        </w:rPr>
        <w:t>‘POSNET’</w:t>
      </w:r>
      <w:r w:rsidRPr="00201D92">
        <w:rPr>
          <w:highlight w:val="lightGray"/>
        </w:rPr>
        <w:t xml:space="preserve"> + </w:t>
      </w:r>
      <w:r>
        <w:rPr>
          <w:highlight w:val="lightGray"/>
        </w:rPr>
        <w:t xml:space="preserve">4-digits </w:t>
      </w:r>
      <w:r w:rsidRPr="00201D92">
        <w:rPr>
          <w:highlight w:val="lightGray"/>
        </w:rPr>
        <w:t>sequence</w:t>
      </w:r>
      <w:r w:rsidRPr="00201D92">
        <w:t xml:space="preserve"> </w:t>
      </w:r>
      <w:r>
        <w:t>starting from ‘0001’</w:t>
      </w:r>
      <w:r w:rsidRPr="00201D92">
        <w:t xml:space="preserve"> (</w:t>
      </w:r>
      <w:r>
        <w:t xml:space="preserve">11 </w:t>
      </w:r>
      <w:r w:rsidRPr="00201D92">
        <w:t>characters total</w:t>
      </w:r>
      <w:r>
        <w:t>ly</w:t>
      </w:r>
      <w:r w:rsidRPr="00201D92">
        <w:t xml:space="preserve"> in length) </w:t>
      </w:r>
    </w:p>
    <w:p w14:paraId="6B808D33" w14:textId="04DD7D1B" w:rsidR="00700B00" w:rsidRDefault="00700B00" w:rsidP="00700B00">
      <w:pPr>
        <w:pStyle w:val="ListParagraph"/>
        <w:spacing w:after="40" w:line="256" w:lineRule="auto"/>
        <w:ind w:left="1440"/>
        <w:contextualSpacing/>
        <w:jc w:val="both"/>
      </w:pPr>
      <w:r>
        <w:t xml:space="preserve">    </w:t>
      </w:r>
      <w:proofErr w:type="gramStart"/>
      <w:r>
        <w:t>prefix</w:t>
      </w:r>
      <w:proofErr w:type="gramEnd"/>
      <w:r>
        <w:t xml:space="preserve"> - ‘T’ for all </w:t>
      </w:r>
      <w:r w:rsidR="00344E2D">
        <w:t>dynamic commission</w:t>
      </w:r>
      <w:r>
        <w:t xml:space="preserve"> models</w:t>
      </w:r>
    </w:p>
    <w:p w14:paraId="7762C4C3" w14:textId="0020425B" w:rsidR="00D1511B" w:rsidRDefault="00700B00" w:rsidP="00463E2F">
      <w:pPr>
        <w:pStyle w:val="ListParagraph"/>
        <w:spacing w:after="40" w:line="256" w:lineRule="auto"/>
        <w:ind w:left="1440"/>
        <w:contextualSpacing/>
        <w:jc w:val="both"/>
      </w:pPr>
      <w:commentRangeStart w:id="2184"/>
      <w:commentRangeStart w:id="2185"/>
      <w:r>
        <w:t xml:space="preserve">                ‘M’ if </w:t>
      </w:r>
      <w:proofErr w:type="spellStart"/>
      <w:r>
        <w:t>POSnet</w:t>
      </w:r>
      <w:proofErr w:type="spellEnd"/>
      <w:r w:rsidRPr="00EB5108">
        <w:t xml:space="preserve"> would be used for TC </w:t>
      </w:r>
      <w:r>
        <w:t>models (</w:t>
      </w:r>
      <w:r w:rsidRPr="00EB5108">
        <w:t>= MM + IF + PS)</w:t>
      </w:r>
      <w:commentRangeEnd w:id="2184"/>
      <w:r w:rsidR="00530061">
        <w:rPr>
          <w:rStyle w:val="CommentReference"/>
        </w:rPr>
        <w:commentReference w:id="2184"/>
      </w:r>
      <w:commentRangeEnd w:id="2185"/>
      <w:r w:rsidR="00F2721D">
        <w:rPr>
          <w:rStyle w:val="CommentReference"/>
        </w:rPr>
        <w:commentReference w:id="2185"/>
      </w:r>
    </w:p>
    <w:p w14:paraId="54D64FF3" w14:textId="51ED63DA" w:rsidR="00D1511B" w:rsidRDefault="00D1511B" w:rsidP="00D1511B">
      <w:pPr>
        <w:spacing w:after="40" w:line="256" w:lineRule="auto"/>
        <w:contextualSpacing/>
        <w:jc w:val="both"/>
      </w:pPr>
      <w:r>
        <w:tab/>
      </w:r>
      <w:r w:rsidRPr="00D47F3A">
        <w:rPr>
          <w:i/>
        </w:rPr>
        <w:t>Status</w:t>
      </w:r>
      <w:r>
        <w:t xml:space="preserve"> – mandatory and user can select from:</w:t>
      </w:r>
    </w:p>
    <w:p w14:paraId="1B1C870D" w14:textId="0FC17D3A" w:rsidR="00D1511B" w:rsidRDefault="00D1511B" w:rsidP="00983BC4">
      <w:pPr>
        <w:pStyle w:val="ListParagraph"/>
        <w:numPr>
          <w:ilvl w:val="0"/>
          <w:numId w:val="44"/>
        </w:numPr>
        <w:contextualSpacing/>
        <w:jc w:val="both"/>
      </w:pPr>
      <w:r>
        <w:t>Active</w:t>
      </w:r>
    </w:p>
    <w:p w14:paraId="0CEDC47C" w14:textId="0FABC7BC" w:rsidR="00D1511B" w:rsidRDefault="00D1511B" w:rsidP="00983BC4">
      <w:pPr>
        <w:pStyle w:val="ListParagraph"/>
        <w:numPr>
          <w:ilvl w:val="0"/>
          <w:numId w:val="44"/>
        </w:numPr>
        <w:contextualSpacing/>
        <w:jc w:val="both"/>
      </w:pPr>
      <w:r>
        <w:t>Inactive.</w:t>
      </w:r>
    </w:p>
    <w:p w14:paraId="0C369E44" w14:textId="77777777" w:rsidR="00700B00" w:rsidRDefault="00700B00" w:rsidP="007C2BA5">
      <w:pPr>
        <w:rPr>
          <w:rFonts w:ascii="Arial" w:hAnsi="Arial" w:cs="Arial"/>
        </w:rPr>
      </w:pPr>
    </w:p>
    <w:p w14:paraId="662A91E4" w14:textId="37B890DE" w:rsidR="00CA6BA6" w:rsidRDefault="00504C97" w:rsidP="007C2BA5">
      <w:pPr>
        <w:rPr>
          <w:rFonts w:ascii="Arial" w:hAnsi="Arial" w:cs="Arial"/>
        </w:rPr>
      </w:pPr>
      <w:r>
        <w:rPr>
          <w:rFonts w:ascii="Arial" w:hAnsi="Arial" w:cs="Arial"/>
        </w:rPr>
        <w:t xml:space="preserve">Search for </w:t>
      </w:r>
      <w:r w:rsidR="00071854">
        <w:rPr>
          <w:rFonts w:ascii="Arial" w:hAnsi="Arial" w:cs="Arial"/>
        </w:rPr>
        <w:t>new added model (</w:t>
      </w:r>
      <w:r w:rsidR="00071854" w:rsidRPr="00504C97">
        <w:rPr>
          <w:rFonts w:ascii="Arial" w:hAnsi="Arial" w:cs="Arial"/>
          <w:i/>
        </w:rPr>
        <w:t>Apply filer</w:t>
      </w:r>
      <w:r w:rsidR="00071854">
        <w:rPr>
          <w:rFonts w:ascii="Arial" w:hAnsi="Arial" w:cs="Arial"/>
        </w:rPr>
        <w:t xml:space="preserve">) and open it: </w:t>
      </w:r>
    </w:p>
    <w:p w14:paraId="4259FC26" w14:textId="77777777" w:rsidR="00071854" w:rsidRDefault="00071854" w:rsidP="007C2BA5">
      <w:pPr>
        <w:rPr>
          <w:rFonts w:ascii="Arial" w:hAnsi="Arial" w:cs="Arial"/>
        </w:rPr>
      </w:pPr>
    </w:p>
    <w:p w14:paraId="7B4A16C3" w14:textId="4146F8E8" w:rsidR="00071854" w:rsidRDefault="00071854" w:rsidP="007C2BA5">
      <w:pPr>
        <w:rPr>
          <w:rFonts w:ascii="Arial" w:hAnsi="Arial" w:cs="Arial"/>
        </w:rPr>
      </w:pPr>
      <w:r>
        <w:rPr>
          <w:rFonts w:ascii="Arial" w:hAnsi="Arial" w:cs="Arial"/>
          <w:noProof/>
          <w:lang w:val="hr-HR" w:eastAsia="hr-HR"/>
        </w:rPr>
        <w:t xml:space="preserve">                    </w:t>
      </w:r>
      <w:r>
        <w:rPr>
          <w:rFonts w:ascii="Arial" w:hAnsi="Arial" w:cs="Arial"/>
          <w:noProof/>
          <w:lang w:val="sk-SK" w:eastAsia="sk-SK"/>
        </w:rPr>
        <w:drawing>
          <wp:inline distT="0" distB="0" distL="0" distR="0" wp14:anchorId="4DDD47D5" wp14:editId="382B3BBD">
            <wp:extent cx="2451504" cy="1914926"/>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62959" cy="1923874"/>
                    </a:xfrm>
                    <a:prstGeom prst="rect">
                      <a:avLst/>
                    </a:prstGeom>
                    <a:noFill/>
                    <a:ln>
                      <a:noFill/>
                    </a:ln>
                  </pic:spPr>
                </pic:pic>
              </a:graphicData>
            </a:graphic>
          </wp:inline>
        </w:drawing>
      </w:r>
    </w:p>
    <w:p w14:paraId="21AD5352" w14:textId="70D367BA" w:rsidR="007C2BA5" w:rsidRDefault="007C2BA5" w:rsidP="007C2BA5">
      <w:pPr>
        <w:rPr>
          <w:rFonts w:ascii="Arial" w:hAnsi="Arial" w:cs="Arial"/>
        </w:rPr>
      </w:pPr>
      <w:r>
        <w:rPr>
          <w:rFonts w:ascii="Arial" w:hAnsi="Arial" w:cs="Arial"/>
        </w:rPr>
        <w:t xml:space="preserve">                            </w:t>
      </w:r>
    </w:p>
    <w:p w14:paraId="6661C0D6" w14:textId="4E09DABD" w:rsidR="007C2BA5" w:rsidRDefault="00504C97" w:rsidP="00401D88">
      <w:pPr>
        <w:spacing w:after="120"/>
      </w:pPr>
      <w:proofErr w:type="gramStart"/>
      <w:r>
        <w:t>t</w:t>
      </w:r>
      <w:r w:rsidR="00401D88">
        <w:t>hen</w:t>
      </w:r>
      <w:proofErr w:type="gramEnd"/>
      <w:r w:rsidR="00401D88">
        <w:t xml:space="preserve"> continue to input commission rules for that model</w:t>
      </w:r>
      <w:r>
        <w:t>,</w:t>
      </w:r>
      <w:r w:rsidR="00EA3C55">
        <w:t xml:space="preserve"> save it when you</w:t>
      </w:r>
      <w:r>
        <w:t>’</w:t>
      </w:r>
      <w:r w:rsidR="00EA3C55">
        <w:t>ll finish</w:t>
      </w:r>
      <w:r w:rsidR="00401D88">
        <w:t>:</w:t>
      </w:r>
    </w:p>
    <w:p w14:paraId="74EFC93B" w14:textId="1417B1DA" w:rsidR="00401D88" w:rsidRDefault="00772A0D" w:rsidP="007C2BA5">
      <w:r>
        <w:t xml:space="preserve">        </w:t>
      </w:r>
      <w:r w:rsidR="00401D88">
        <w:rPr>
          <w:noProof/>
          <w:lang w:val="sk-SK" w:eastAsia="sk-SK"/>
        </w:rPr>
        <w:drawing>
          <wp:inline distT="0" distB="0" distL="0" distR="0" wp14:anchorId="2326D7A5" wp14:editId="09C4A889">
            <wp:extent cx="5847462" cy="1122671"/>
            <wp:effectExtent l="0" t="0" r="127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864576" cy="1125957"/>
                    </a:xfrm>
                    <a:prstGeom prst="rect">
                      <a:avLst/>
                    </a:prstGeom>
                    <a:noFill/>
                    <a:ln>
                      <a:noFill/>
                    </a:ln>
                  </pic:spPr>
                </pic:pic>
              </a:graphicData>
            </a:graphic>
          </wp:inline>
        </w:drawing>
      </w:r>
    </w:p>
    <w:p w14:paraId="4F2FB4A6" w14:textId="77777777" w:rsidR="007C2BA5" w:rsidRDefault="007C2BA5" w:rsidP="007C2BA5"/>
    <w:p w14:paraId="3D666764" w14:textId="3EF78B65" w:rsidR="00FB3B9D" w:rsidRDefault="00FB3B9D" w:rsidP="00530061">
      <w:pPr>
        <w:jc w:val="both"/>
      </w:pPr>
      <w:r>
        <w:t>Modification of dynamic commission models will be disabled for user only if it is assigned to any active contract (then modification can be done only by MPSI upon submitted VUB team track request via Serena),</w:t>
      </w:r>
    </w:p>
    <w:p w14:paraId="667F7D6A" w14:textId="4157BEF8" w:rsidR="00FB3B9D" w:rsidRDefault="00FB3B9D" w:rsidP="00530061">
      <w:pPr>
        <w:spacing w:before="60"/>
        <w:jc w:val="both"/>
      </w:pPr>
      <w:r>
        <w:lastRenderedPageBreak/>
        <w:t>Modification of existing commission model which isn’t assigned to any active contract, user can do under the same web application option. Select first the model you want to modify (Apply filter) and then click on it to open details.</w:t>
      </w:r>
    </w:p>
    <w:p w14:paraId="46F26F6D" w14:textId="77777777" w:rsidR="00FB3B9D" w:rsidRDefault="00FB3B9D" w:rsidP="007C2BA5"/>
    <w:p w14:paraId="145AAC53" w14:textId="1730D1EF" w:rsidR="00916B26" w:rsidRDefault="00916B26" w:rsidP="007C2BA5">
      <w:r>
        <w:t>Particular commission rule in opened model can be deleted with orange X sign:</w:t>
      </w:r>
    </w:p>
    <w:p w14:paraId="61069291" w14:textId="77777777" w:rsidR="00916B26" w:rsidRDefault="00916B26" w:rsidP="007C2BA5"/>
    <w:p w14:paraId="7A2F9717" w14:textId="4B40F389" w:rsidR="00916B26" w:rsidRDefault="00916B26" w:rsidP="007C2BA5">
      <w:r>
        <w:rPr>
          <w:noProof/>
          <w:lang w:val="sk-SK" w:eastAsia="sk-SK"/>
        </w:rPr>
        <w:drawing>
          <wp:inline distT="0" distB="0" distL="0" distR="0" wp14:anchorId="15CBAB9C" wp14:editId="671160D1">
            <wp:extent cx="6367780" cy="7512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367780" cy="751205"/>
                    </a:xfrm>
                    <a:prstGeom prst="rect">
                      <a:avLst/>
                    </a:prstGeom>
                  </pic:spPr>
                </pic:pic>
              </a:graphicData>
            </a:graphic>
          </wp:inline>
        </w:drawing>
      </w:r>
      <w:r>
        <w:t xml:space="preserve"> </w:t>
      </w:r>
    </w:p>
    <w:p w14:paraId="48D96A1E" w14:textId="77777777" w:rsidR="00916B26" w:rsidRDefault="00916B26" w:rsidP="007C2BA5"/>
    <w:p w14:paraId="3CD63751" w14:textId="13FB324D" w:rsidR="00AF58F0" w:rsidRDefault="00173414" w:rsidP="007C2BA5">
      <w:r>
        <w:t xml:space="preserve">You can deactivate </w:t>
      </w:r>
      <w:r w:rsidR="002579F7">
        <w:t>dynamic</w:t>
      </w:r>
      <w:r>
        <w:t xml:space="preserve"> commission model in the system under the same web option, if you open it and change </w:t>
      </w:r>
      <w:r w:rsidRPr="00173414">
        <w:rPr>
          <w:i/>
        </w:rPr>
        <w:t xml:space="preserve">Status </w:t>
      </w:r>
      <w:r>
        <w:t>manually to ‘</w:t>
      </w:r>
      <w:r w:rsidRPr="00173414">
        <w:t>Not active’</w:t>
      </w:r>
      <w:r>
        <w:t>.</w:t>
      </w:r>
    </w:p>
    <w:p w14:paraId="4B79BA43" w14:textId="6A7F179E" w:rsidR="007C2BA5" w:rsidRDefault="007C2BA5" w:rsidP="007C2BA5"/>
    <w:p w14:paraId="64E21F0A" w14:textId="77777777" w:rsidR="00F2721D" w:rsidRDefault="00A54225" w:rsidP="00F2721D">
      <w:pPr>
        <w:rPr>
          <w:ins w:id="2186" w:author="Martin Ćosić" w:date="2018-02-16T16:41:00Z"/>
        </w:rPr>
      </w:pPr>
      <w:commentRangeStart w:id="2187"/>
      <w:commentRangeStart w:id="2188"/>
      <w:r>
        <w:t xml:space="preserve">By click on </w:t>
      </w:r>
      <w:r w:rsidRPr="004B4635">
        <w:rPr>
          <w:color w:val="FFFFFF" w:themeColor="background1"/>
          <w:highlight w:val="blue"/>
        </w:rPr>
        <w:t>Add terminal product</w:t>
      </w:r>
      <w:r w:rsidRPr="004B4635">
        <w:rPr>
          <w:color w:val="FFFFFF" w:themeColor="background1"/>
        </w:rPr>
        <w:t xml:space="preserve"> </w:t>
      </w:r>
      <w:r w:rsidR="00772A0D">
        <w:t>button, you can define parameters per product.</w:t>
      </w:r>
      <w:commentRangeEnd w:id="2187"/>
      <w:r w:rsidR="00530061">
        <w:rPr>
          <w:rStyle w:val="CommentReference"/>
        </w:rPr>
        <w:commentReference w:id="2187"/>
      </w:r>
      <w:commentRangeEnd w:id="2188"/>
      <w:r w:rsidR="00F2721D">
        <w:rPr>
          <w:rStyle w:val="CommentReference"/>
        </w:rPr>
        <w:commentReference w:id="2188"/>
      </w:r>
      <w:ins w:id="2189" w:author="Martin Ćosić" w:date="2018-02-16T16:41:00Z">
        <w:r w:rsidR="00F2721D">
          <w:t xml:space="preserve"> </w:t>
        </w:r>
      </w:ins>
    </w:p>
    <w:p w14:paraId="0C635BEA" w14:textId="276A3CA4" w:rsidR="00A54225" w:rsidRDefault="00F2721D" w:rsidP="00F2721D">
      <w:ins w:id="2190" w:author="Martin Ćosić" w:date="2018-02-16T16:41:00Z">
        <w:r>
          <w:t xml:space="preserve">The same as for standard commission model. Explained in </w:t>
        </w:r>
      </w:ins>
      <w:ins w:id="2191" w:author="Martin Ćosić" w:date="2018-02-16T16:42:00Z">
        <w:r>
          <w:fldChar w:fldCharType="begin"/>
        </w:r>
        <w:r>
          <w:instrText xml:space="preserve"> HYPERLINK  \l "_5.2._UC_POS_20" </w:instrText>
        </w:r>
        <w:r>
          <w:fldChar w:fldCharType="separate"/>
        </w:r>
        <w:r w:rsidRPr="00F2721D">
          <w:rPr>
            <w:rStyle w:val="Hyperlink"/>
          </w:rPr>
          <w:t>UC POS 041</w:t>
        </w:r>
        <w:r>
          <w:fldChar w:fldCharType="end"/>
        </w:r>
        <w:r>
          <w:t>.</w:t>
        </w:r>
      </w:ins>
    </w:p>
    <w:p w14:paraId="5AC9DDD3" w14:textId="77777777" w:rsidR="00A54225" w:rsidRDefault="00A54225" w:rsidP="00A54225"/>
    <w:p w14:paraId="28B9FC77" w14:textId="30A7A308" w:rsidR="00173414" w:rsidRPr="00232FD9" w:rsidRDefault="00A54225" w:rsidP="007C2BA5">
      <w:r>
        <w:t xml:space="preserve">                         </w:t>
      </w:r>
    </w:p>
    <w:p w14:paraId="416ED9DF" w14:textId="26C5710B" w:rsidR="007C2BA5" w:rsidRPr="00763B6E" w:rsidRDefault="007C2BA5" w:rsidP="00763B6E">
      <w:pPr>
        <w:spacing w:after="120"/>
        <w:rPr>
          <w:b/>
        </w:rPr>
      </w:pPr>
      <w:r w:rsidRPr="008D6C50">
        <w:rPr>
          <w:b/>
        </w:rPr>
        <w:t xml:space="preserve">Business </w:t>
      </w:r>
      <w:r w:rsidR="00A54225">
        <w:rPr>
          <w:b/>
        </w:rPr>
        <w:t>&amp; system r</w:t>
      </w:r>
      <w:r w:rsidRPr="008D6C50">
        <w:rPr>
          <w:b/>
        </w:rPr>
        <w:t xml:space="preserve">ules </w:t>
      </w:r>
    </w:p>
    <w:p w14:paraId="054490D3" w14:textId="7F8E67E4" w:rsidR="00050ED1" w:rsidRPr="00050ED1" w:rsidRDefault="002579F7" w:rsidP="00050ED1">
      <w:pPr>
        <w:pStyle w:val="ListParagraph"/>
        <w:numPr>
          <w:ilvl w:val="0"/>
          <w:numId w:val="1"/>
        </w:numPr>
        <w:spacing w:after="40" w:line="256" w:lineRule="auto"/>
        <w:contextualSpacing/>
        <w:jc w:val="both"/>
        <w:rPr>
          <w:rFonts w:ascii="Arial" w:hAnsi="Arial"/>
          <w:szCs w:val="22"/>
        </w:rPr>
      </w:pPr>
      <w:r>
        <w:rPr>
          <w:rFonts w:ascii="Arial" w:hAnsi="Arial"/>
          <w:szCs w:val="22"/>
        </w:rPr>
        <w:t>dynamic</w:t>
      </w:r>
      <w:r w:rsidR="00050ED1">
        <w:rPr>
          <w:rFonts w:ascii="Arial" w:hAnsi="Arial"/>
          <w:szCs w:val="22"/>
        </w:rPr>
        <w:t xml:space="preserve"> commission model can be</w:t>
      </w:r>
      <w:r w:rsidR="00050ED1" w:rsidRPr="00050ED1">
        <w:rPr>
          <w:rFonts w:ascii="Arial" w:hAnsi="Arial"/>
          <w:szCs w:val="22"/>
        </w:rPr>
        <w:t>:</w:t>
      </w:r>
    </w:p>
    <w:p w14:paraId="3274B4DC" w14:textId="79E5CA3E" w:rsidR="00050ED1" w:rsidRPr="00050ED1" w:rsidRDefault="00050ED1" w:rsidP="00050ED1">
      <w:pPr>
        <w:pStyle w:val="ListParagraph"/>
        <w:spacing w:after="40" w:line="256" w:lineRule="auto"/>
        <w:ind w:left="1080" w:firstLine="360"/>
        <w:contextualSpacing/>
        <w:jc w:val="both"/>
        <w:rPr>
          <w:rFonts w:ascii="Arial" w:hAnsi="Arial"/>
          <w:szCs w:val="22"/>
        </w:rPr>
      </w:pPr>
      <w:r>
        <w:rPr>
          <w:rFonts w:ascii="Arial" w:hAnsi="Arial"/>
          <w:szCs w:val="22"/>
        </w:rPr>
        <w:t xml:space="preserve">- </w:t>
      </w:r>
      <w:r w:rsidRPr="00050ED1">
        <w:rPr>
          <w:rFonts w:ascii="Arial" w:hAnsi="Arial"/>
          <w:szCs w:val="22"/>
        </w:rPr>
        <w:t>Total commission</w:t>
      </w:r>
    </w:p>
    <w:p w14:paraId="32ED3342" w14:textId="6908E0BC" w:rsidR="00050ED1" w:rsidRDefault="00050ED1" w:rsidP="00050ED1">
      <w:pPr>
        <w:pStyle w:val="ListParagraph"/>
        <w:spacing w:after="40" w:line="256" w:lineRule="auto"/>
        <w:ind w:left="1080" w:firstLine="360"/>
        <w:contextualSpacing/>
        <w:jc w:val="both"/>
        <w:rPr>
          <w:rFonts w:ascii="Arial" w:hAnsi="Arial"/>
          <w:szCs w:val="22"/>
        </w:rPr>
      </w:pPr>
      <w:commentRangeStart w:id="2192"/>
      <w:commentRangeStart w:id="2193"/>
      <w:r>
        <w:rPr>
          <w:rFonts w:ascii="Arial" w:hAnsi="Arial"/>
          <w:szCs w:val="22"/>
        </w:rPr>
        <w:t xml:space="preserve">- </w:t>
      </w:r>
      <w:r w:rsidRPr="00050ED1">
        <w:rPr>
          <w:rFonts w:ascii="Arial" w:hAnsi="Arial"/>
          <w:szCs w:val="22"/>
        </w:rPr>
        <w:t>Merchant margin</w:t>
      </w:r>
      <w:r w:rsidR="00700B00">
        <w:rPr>
          <w:rFonts w:ascii="Arial" w:hAnsi="Arial"/>
          <w:szCs w:val="22"/>
        </w:rPr>
        <w:t>.</w:t>
      </w:r>
      <w:commentRangeEnd w:id="2192"/>
      <w:r w:rsidR="00530061">
        <w:rPr>
          <w:rStyle w:val="CommentReference"/>
        </w:rPr>
        <w:commentReference w:id="2192"/>
      </w:r>
      <w:commentRangeEnd w:id="2193"/>
      <w:r w:rsidR="00F2721D">
        <w:rPr>
          <w:rStyle w:val="CommentReference"/>
        </w:rPr>
        <w:commentReference w:id="2193"/>
      </w:r>
    </w:p>
    <w:p w14:paraId="736F4C34" w14:textId="0F0C341F" w:rsidR="007C2BA5" w:rsidRDefault="007C2BA5" w:rsidP="008121B8">
      <w:pPr>
        <w:rPr>
          <w:ins w:id="2194" w:author="Martin Ćosić" w:date="2018-02-16T14:09:00Z"/>
        </w:rPr>
      </w:pPr>
    </w:p>
    <w:p w14:paraId="62384534" w14:textId="295044F4" w:rsidR="00760D78" w:rsidRDefault="00760D78" w:rsidP="008121B8">
      <w:pPr>
        <w:rPr>
          <w:ins w:id="2195" w:author="Martin Ćosić" w:date="2018-02-16T14:09:00Z"/>
        </w:rPr>
      </w:pPr>
    </w:p>
    <w:p w14:paraId="07721857" w14:textId="77777777" w:rsidR="00760D78" w:rsidRDefault="00760D78" w:rsidP="008121B8"/>
    <w:p w14:paraId="4E385F0C" w14:textId="3171E715" w:rsidR="009D71E0" w:rsidRPr="0040349E" w:rsidRDefault="005C6F44" w:rsidP="00987677">
      <w:pPr>
        <w:pStyle w:val="Heading1"/>
        <w:rPr>
          <w:color w:val="auto"/>
          <w:sz w:val="24"/>
          <w:szCs w:val="24"/>
        </w:rPr>
      </w:pPr>
      <w:bookmarkStart w:id="2196" w:name="_Toc506563227"/>
      <w:r>
        <w:rPr>
          <w:color w:val="auto"/>
          <w:sz w:val="24"/>
          <w:szCs w:val="24"/>
        </w:rPr>
        <w:t xml:space="preserve">5.2. </w:t>
      </w:r>
      <w:r w:rsidR="009D71E0" w:rsidRPr="0040349E">
        <w:rPr>
          <w:color w:val="auto"/>
          <w:sz w:val="24"/>
          <w:szCs w:val="24"/>
        </w:rPr>
        <w:t>UC POS</w:t>
      </w:r>
      <w:r w:rsidR="00735502">
        <w:rPr>
          <w:color w:val="auto"/>
          <w:sz w:val="24"/>
          <w:szCs w:val="24"/>
        </w:rPr>
        <w:t xml:space="preserve"> 0</w:t>
      </w:r>
      <w:r w:rsidR="00925E85">
        <w:rPr>
          <w:color w:val="auto"/>
          <w:sz w:val="24"/>
          <w:szCs w:val="24"/>
        </w:rPr>
        <w:t>4</w:t>
      </w:r>
      <w:r w:rsidR="002C1558">
        <w:rPr>
          <w:color w:val="auto"/>
          <w:sz w:val="24"/>
          <w:szCs w:val="24"/>
        </w:rPr>
        <w:t>3</w:t>
      </w:r>
      <w:r w:rsidR="009D71E0" w:rsidRPr="0040349E">
        <w:rPr>
          <w:color w:val="auto"/>
          <w:sz w:val="24"/>
          <w:szCs w:val="24"/>
        </w:rPr>
        <w:t xml:space="preserve">: </w:t>
      </w:r>
      <w:r w:rsidR="0040349E" w:rsidRPr="0040349E">
        <w:rPr>
          <w:color w:val="auto"/>
          <w:sz w:val="24"/>
          <w:szCs w:val="24"/>
        </w:rPr>
        <w:t>Add f</w:t>
      </w:r>
      <w:r w:rsidR="009D71E0" w:rsidRPr="0040349E">
        <w:rPr>
          <w:color w:val="auto"/>
          <w:sz w:val="24"/>
          <w:szCs w:val="24"/>
        </w:rPr>
        <w:t>ees</w:t>
      </w:r>
      <w:r w:rsidR="0040349E" w:rsidRPr="0040349E">
        <w:rPr>
          <w:color w:val="auto"/>
          <w:sz w:val="24"/>
          <w:szCs w:val="24"/>
        </w:rPr>
        <w:t>/discounts m</w:t>
      </w:r>
      <w:r w:rsidR="009D71E0" w:rsidRPr="0040349E">
        <w:rPr>
          <w:color w:val="auto"/>
          <w:sz w:val="24"/>
          <w:szCs w:val="24"/>
        </w:rPr>
        <w:t>odel</w:t>
      </w:r>
      <w:bookmarkEnd w:id="2196"/>
      <w:r w:rsidR="009D71E0" w:rsidRPr="0040349E">
        <w:rPr>
          <w:color w:val="auto"/>
          <w:sz w:val="24"/>
          <w:szCs w:val="24"/>
        </w:rPr>
        <w:t xml:space="preserve">     </w:t>
      </w:r>
    </w:p>
    <w:p w14:paraId="63A3406D" w14:textId="77777777" w:rsidR="009D71E0" w:rsidRDefault="009D71E0" w:rsidP="009D71E0"/>
    <w:p w14:paraId="17FF0075" w14:textId="252D7687" w:rsidR="009D71E0" w:rsidRDefault="006452FB" w:rsidP="00987677">
      <w:r>
        <w:t>Add</w:t>
      </w:r>
      <w:r w:rsidR="009D71E0">
        <w:t xml:space="preserve"> new </w:t>
      </w:r>
      <w:proofErr w:type="spellStart"/>
      <w:r w:rsidR="009D71E0">
        <w:t>fees&amp;discounts</w:t>
      </w:r>
      <w:proofErr w:type="spellEnd"/>
      <w:r w:rsidR="009D71E0">
        <w:t xml:space="preserve"> model</w:t>
      </w:r>
      <w:r>
        <w:t xml:space="preserve"> in the system</w:t>
      </w:r>
      <w:r w:rsidR="00925E85">
        <w:t xml:space="preserve"> through web application, which can be assign to terminal or some terminal product</w:t>
      </w:r>
      <w:r w:rsidR="009D71E0">
        <w:t xml:space="preserve">. </w:t>
      </w:r>
    </w:p>
    <w:p w14:paraId="0D299238" w14:textId="77777777" w:rsidR="009D71E0" w:rsidRPr="00232FD9" w:rsidRDefault="009D71E0" w:rsidP="009D71E0"/>
    <w:p w14:paraId="0984B1C1" w14:textId="4AB6FB23" w:rsidR="009D71E0" w:rsidRPr="00232FD9" w:rsidRDefault="009D71E0" w:rsidP="009D71E0">
      <w:r w:rsidRPr="008D6C50">
        <w:rPr>
          <w:b/>
        </w:rPr>
        <w:t>Preconditions</w:t>
      </w:r>
    </w:p>
    <w:p w14:paraId="42A3FAD3" w14:textId="68CD3EC9" w:rsidR="009D71E0" w:rsidRDefault="00925E85" w:rsidP="00530061">
      <w:pPr>
        <w:pStyle w:val="ListParagraph"/>
        <w:numPr>
          <w:ilvl w:val="0"/>
          <w:numId w:val="1"/>
        </w:numPr>
        <w:spacing w:before="120"/>
        <w:ind w:left="1077" w:hanging="357"/>
      </w:pPr>
      <w:proofErr w:type="spellStart"/>
      <w:proofErr w:type="gramStart"/>
      <w:r>
        <w:t>f</w:t>
      </w:r>
      <w:r w:rsidR="009D71E0">
        <w:t>ees&amp;</w:t>
      </w:r>
      <w:proofErr w:type="gramEnd"/>
      <w:r w:rsidR="009D71E0">
        <w:t>discounts</w:t>
      </w:r>
      <w:proofErr w:type="spellEnd"/>
      <w:r w:rsidR="009D71E0">
        <w:t xml:space="preserve"> model </w:t>
      </w:r>
      <w:r w:rsidR="006452FB">
        <w:t xml:space="preserve">which you want to add, should not </w:t>
      </w:r>
      <w:r w:rsidR="009D71E0">
        <w:t>exist</w:t>
      </w:r>
      <w:r w:rsidR="006452FB">
        <w:t xml:space="preserve"> in the system</w:t>
      </w:r>
      <w:r w:rsidR="009D71E0">
        <w:t xml:space="preserve">. </w:t>
      </w:r>
    </w:p>
    <w:p w14:paraId="27DA55F5" w14:textId="77777777" w:rsidR="009D71E0" w:rsidRDefault="009D71E0" w:rsidP="009D71E0"/>
    <w:p w14:paraId="3B4F5913" w14:textId="77777777" w:rsidR="009D71E0" w:rsidRPr="008D6C50" w:rsidRDefault="009D71E0" w:rsidP="00987677">
      <w:pPr>
        <w:rPr>
          <w:b/>
        </w:rPr>
      </w:pPr>
      <w:r w:rsidRPr="008D6C50">
        <w:rPr>
          <w:b/>
        </w:rPr>
        <w:t xml:space="preserve">Trigger </w:t>
      </w:r>
    </w:p>
    <w:p w14:paraId="6E190F3B" w14:textId="77777777" w:rsidR="009D71E0" w:rsidRPr="00232FD9" w:rsidRDefault="009D71E0" w:rsidP="009D71E0"/>
    <w:p w14:paraId="69544243" w14:textId="623FE9A6" w:rsidR="007168D6" w:rsidRDefault="007168D6" w:rsidP="007168D6">
      <w:pPr>
        <w:jc w:val="both"/>
        <w:rPr>
          <w:rFonts w:cs="Arial"/>
        </w:rPr>
      </w:pPr>
      <w:r w:rsidRPr="002F643F">
        <w:rPr>
          <w:rFonts w:cs="Arial"/>
          <w:i/>
        </w:rPr>
        <w:t>Administration</w:t>
      </w:r>
      <w:r>
        <w:rPr>
          <w:rFonts w:cs="Arial"/>
        </w:rPr>
        <w:t xml:space="preserve"> module &gt; </w:t>
      </w:r>
      <w:r w:rsidRPr="002F643F">
        <w:rPr>
          <w:rFonts w:cs="Arial"/>
          <w:i/>
        </w:rPr>
        <w:t>Fees and discounts</w:t>
      </w:r>
      <w:r>
        <w:rPr>
          <w:rFonts w:cs="Arial"/>
        </w:rPr>
        <w:t xml:space="preserve"> </w:t>
      </w:r>
      <w:r w:rsidR="006452FB">
        <w:rPr>
          <w:rFonts w:cs="Arial"/>
        </w:rPr>
        <w:t>option</w:t>
      </w:r>
      <w:r>
        <w:rPr>
          <w:rFonts w:cs="Arial"/>
        </w:rPr>
        <w:t xml:space="preserve"> </w:t>
      </w:r>
    </w:p>
    <w:p w14:paraId="607EE79E" w14:textId="77777777" w:rsidR="007168D6" w:rsidRDefault="007168D6" w:rsidP="007168D6">
      <w:pPr>
        <w:ind w:left="720"/>
        <w:jc w:val="both"/>
        <w:rPr>
          <w:rFonts w:cs="Arial"/>
        </w:rPr>
      </w:pPr>
      <w:r>
        <w:rPr>
          <w:rFonts w:cs="Arial"/>
        </w:rPr>
        <w:t xml:space="preserve"> </w:t>
      </w:r>
    </w:p>
    <w:p w14:paraId="7F888C16" w14:textId="48F36D88" w:rsidR="007168D6" w:rsidRDefault="007168D6" w:rsidP="007168D6">
      <w:pPr>
        <w:spacing w:after="240"/>
        <w:jc w:val="both"/>
        <w:rPr>
          <w:rFonts w:cs="Arial"/>
        </w:rPr>
      </w:pPr>
      <w:r>
        <w:rPr>
          <w:rFonts w:cs="Arial"/>
        </w:rPr>
        <w:t xml:space="preserve">               </w:t>
      </w:r>
      <w:r w:rsidR="006B2103">
        <w:rPr>
          <w:rFonts w:cs="Arial"/>
          <w:noProof/>
          <w:lang w:val="sk-SK" w:eastAsia="sk-SK"/>
        </w:rPr>
        <w:drawing>
          <wp:inline distT="0" distB="0" distL="0" distR="0" wp14:anchorId="4E163ADE" wp14:editId="4942759E">
            <wp:extent cx="6367145" cy="1819184"/>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367145" cy="1819184"/>
                    </a:xfrm>
                    <a:prstGeom prst="rect">
                      <a:avLst/>
                    </a:prstGeom>
                    <a:noFill/>
                    <a:ln>
                      <a:noFill/>
                    </a:ln>
                  </pic:spPr>
                </pic:pic>
              </a:graphicData>
            </a:graphic>
          </wp:inline>
        </w:drawing>
      </w:r>
    </w:p>
    <w:p w14:paraId="3DB4FC1F" w14:textId="4A7AA3DE" w:rsidR="007168D6" w:rsidRDefault="007168D6" w:rsidP="007168D6">
      <w:pPr>
        <w:jc w:val="both"/>
        <w:rPr>
          <w:rFonts w:cs="Arial"/>
        </w:rPr>
      </w:pPr>
      <w:r>
        <w:rPr>
          <w:rFonts w:cs="Arial"/>
        </w:rPr>
        <w:lastRenderedPageBreak/>
        <w:t>Click on the</w:t>
      </w:r>
      <w:r w:rsidRPr="006E6C7B">
        <w:rPr>
          <w:rFonts w:cs="Arial"/>
          <w:i/>
        </w:rPr>
        <w:t xml:space="preserve"> </w:t>
      </w:r>
      <w:proofErr w:type="gramStart"/>
      <w:r w:rsidRPr="00BD1B16">
        <w:rPr>
          <w:rFonts w:cs="Arial"/>
          <w:b/>
          <w:color w:val="FFFFFF" w:themeColor="background1"/>
          <w:highlight w:val="blue"/>
        </w:rPr>
        <w:t>New</w:t>
      </w:r>
      <w:proofErr w:type="gramEnd"/>
      <w:r>
        <w:rPr>
          <w:rFonts w:cs="Arial"/>
          <w:b/>
          <w:color w:val="FFFFFF" w:themeColor="background1"/>
          <w:highlight w:val="blue"/>
        </w:rPr>
        <w:t xml:space="preserve"> model</w:t>
      </w:r>
      <w:r w:rsidRPr="00BD1B16">
        <w:rPr>
          <w:rFonts w:cs="Arial"/>
          <w:b/>
          <w:i/>
          <w:color w:val="FFFFFF" w:themeColor="background1"/>
        </w:rPr>
        <w:t xml:space="preserve"> </w:t>
      </w:r>
      <w:r>
        <w:rPr>
          <w:rFonts w:cs="Arial"/>
        </w:rPr>
        <w:t xml:space="preserve">button to open new entry window:   </w:t>
      </w:r>
    </w:p>
    <w:p w14:paraId="5DED6539" w14:textId="65DE37F6" w:rsidR="003F1168" w:rsidRDefault="003F1168" w:rsidP="007168D6">
      <w:pPr>
        <w:jc w:val="both"/>
        <w:rPr>
          <w:rFonts w:cs="Arial"/>
        </w:rPr>
      </w:pPr>
    </w:p>
    <w:p w14:paraId="1915D2F4" w14:textId="5EE16D33" w:rsidR="003F1168" w:rsidRDefault="003F1168" w:rsidP="007168D6">
      <w:pPr>
        <w:jc w:val="both"/>
        <w:rPr>
          <w:rFonts w:cs="Arial"/>
        </w:rPr>
      </w:pPr>
      <w:r>
        <w:rPr>
          <w:rFonts w:cs="Arial"/>
          <w:noProof/>
          <w:lang w:val="sk-SK" w:eastAsia="sk-SK"/>
        </w:rPr>
        <w:drawing>
          <wp:inline distT="0" distB="0" distL="0" distR="0" wp14:anchorId="09271D97" wp14:editId="3CA6D816">
            <wp:extent cx="6363970" cy="1082675"/>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63970" cy="1082675"/>
                    </a:xfrm>
                    <a:prstGeom prst="rect">
                      <a:avLst/>
                    </a:prstGeom>
                    <a:noFill/>
                    <a:ln>
                      <a:noFill/>
                    </a:ln>
                  </pic:spPr>
                </pic:pic>
              </a:graphicData>
            </a:graphic>
          </wp:inline>
        </w:drawing>
      </w:r>
    </w:p>
    <w:p w14:paraId="14637D41" w14:textId="4666420E" w:rsidR="007168D6" w:rsidRDefault="00987677" w:rsidP="007168D6">
      <w:pPr>
        <w:jc w:val="both"/>
        <w:rPr>
          <w:rFonts w:cs="Arial"/>
        </w:rPr>
      </w:pPr>
      <w:r>
        <w:rPr>
          <w:rFonts w:cs="Arial"/>
        </w:rPr>
        <w:t xml:space="preserve"> </w:t>
      </w:r>
      <w:commentRangeStart w:id="2197"/>
      <w:commentRangeStart w:id="2198"/>
      <w:commentRangeStart w:id="2199"/>
      <w:commentRangeStart w:id="2200"/>
      <w:commentRangeStart w:id="2201"/>
      <w:r w:rsidR="006452FB">
        <w:rPr>
          <w:noProof/>
          <w:lang w:val="sk-SK" w:eastAsia="sk-SK"/>
        </w:rPr>
        <w:drawing>
          <wp:inline distT="0" distB="0" distL="0" distR="0" wp14:anchorId="5C00F6D0" wp14:editId="537823E5">
            <wp:extent cx="6367780" cy="11176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67780" cy="1117600"/>
                    </a:xfrm>
                    <a:prstGeom prst="rect">
                      <a:avLst/>
                    </a:prstGeom>
                  </pic:spPr>
                </pic:pic>
              </a:graphicData>
            </a:graphic>
          </wp:inline>
        </w:drawing>
      </w:r>
      <w:commentRangeEnd w:id="2197"/>
      <w:r w:rsidR="003714F6">
        <w:rPr>
          <w:rStyle w:val="CommentReference"/>
        </w:rPr>
        <w:commentReference w:id="2197"/>
      </w:r>
      <w:commentRangeEnd w:id="2198"/>
      <w:r w:rsidR="00BE1664">
        <w:rPr>
          <w:rStyle w:val="CommentReference"/>
        </w:rPr>
        <w:commentReference w:id="2198"/>
      </w:r>
      <w:commentRangeEnd w:id="2199"/>
      <w:r w:rsidR="00041AEB">
        <w:rPr>
          <w:rStyle w:val="CommentReference"/>
        </w:rPr>
        <w:commentReference w:id="2199"/>
      </w:r>
      <w:commentRangeEnd w:id="2200"/>
      <w:r w:rsidR="00CE41D9">
        <w:rPr>
          <w:rStyle w:val="CommentReference"/>
        </w:rPr>
        <w:commentReference w:id="2200"/>
      </w:r>
      <w:commentRangeEnd w:id="2201"/>
      <w:r w:rsidR="00544AC0">
        <w:rPr>
          <w:rStyle w:val="CommentReference"/>
        </w:rPr>
        <w:commentReference w:id="2201"/>
      </w:r>
    </w:p>
    <w:p w14:paraId="0E89663C" w14:textId="029F14BA" w:rsidR="00167504" w:rsidRDefault="00167504" w:rsidP="007168D6">
      <w:pPr>
        <w:jc w:val="both"/>
        <w:rPr>
          <w:rFonts w:cs="Arial"/>
        </w:rPr>
      </w:pPr>
    </w:p>
    <w:p w14:paraId="4AFF5051" w14:textId="67B3283A" w:rsidR="007168D6" w:rsidRPr="00530061" w:rsidRDefault="00D37362" w:rsidP="00D47F3A">
      <w:pPr>
        <w:jc w:val="both"/>
        <w:rPr>
          <w:rFonts w:ascii="Arial" w:hAnsi="Arial" w:cs="Arial"/>
        </w:rPr>
      </w:pPr>
      <w:r w:rsidRPr="00530061">
        <w:rPr>
          <w:rFonts w:ascii="Arial" w:hAnsi="Arial" w:cs="Arial"/>
          <w:i/>
        </w:rPr>
        <w:t>Fee Id</w:t>
      </w:r>
      <w:r w:rsidRPr="00530061">
        <w:rPr>
          <w:rFonts w:ascii="Arial" w:hAnsi="Arial" w:cs="Arial"/>
          <w:i/>
        </w:rPr>
        <w:tab/>
      </w:r>
      <w:r w:rsidRPr="00530061">
        <w:rPr>
          <w:rFonts w:ascii="Arial" w:hAnsi="Arial" w:cs="Arial"/>
        </w:rPr>
        <w:t xml:space="preserve">- mandatory and </w:t>
      </w:r>
      <w:proofErr w:type="spellStart"/>
      <w:r w:rsidRPr="00530061">
        <w:rPr>
          <w:rFonts w:ascii="Arial" w:hAnsi="Arial" w:cs="Arial"/>
        </w:rPr>
        <w:t>autogenerated</w:t>
      </w:r>
      <w:proofErr w:type="spellEnd"/>
      <w:r w:rsidRPr="00530061">
        <w:rPr>
          <w:rFonts w:ascii="Arial" w:hAnsi="Arial" w:cs="Arial"/>
        </w:rPr>
        <w:t xml:space="preserve"> by system, 4 digits sequence start from ‘0001’</w:t>
      </w:r>
    </w:p>
    <w:p w14:paraId="1A738522" w14:textId="77777777" w:rsidR="008E464E" w:rsidRPr="00530061" w:rsidRDefault="008E464E" w:rsidP="00530061">
      <w:pPr>
        <w:spacing w:before="120"/>
        <w:jc w:val="both"/>
        <w:rPr>
          <w:rFonts w:ascii="Arial" w:hAnsi="Arial" w:cs="Arial"/>
        </w:rPr>
      </w:pPr>
      <w:r w:rsidRPr="00530061">
        <w:rPr>
          <w:rFonts w:ascii="Arial" w:hAnsi="Arial" w:cs="Arial"/>
          <w:i/>
        </w:rPr>
        <w:t>Type</w:t>
      </w:r>
      <w:r w:rsidRPr="00530061">
        <w:rPr>
          <w:rFonts w:ascii="Arial" w:hAnsi="Arial" w:cs="Arial"/>
        </w:rPr>
        <w:t xml:space="preserve"> </w:t>
      </w:r>
      <w:r w:rsidR="00D37362" w:rsidRPr="00530061">
        <w:rPr>
          <w:rFonts w:ascii="Arial" w:hAnsi="Arial" w:cs="Arial"/>
        </w:rPr>
        <w:t>- mandatory to select from</w:t>
      </w:r>
      <w:r w:rsidRPr="00530061">
        <w:rPr>
          <w:rFonts w:ascii="Arial" w:hAnsi="Arial" w:cs="Arial"/>
        </w:rPr>
        <w:t xml:space="preserve"> drop down:</w:t>
      </w:r>
    </w:p>
    <w:p w14:paraId="2A5E2267" w14:textId="77777777" w:rsidR="008E464E" w:rsidRPr="00530061" w:rsidRDefault="008E464E" w:rsidP="00983BC4">
      <w:pPr>
        <w:pStyle w:val="ListParagraph"/>
        <w:numPr>
          <w:ilvl w:val="0"/>
          <w:numId w:val="35"/>
        </w:numPr>
        <w:jc w:val="both"/>
        <w:rPr>
          <w:rFonts w:ascii="Arial" w:hAnsi="Arial" w:cs="Arial"/>
        </w:rPr>
      </w:pPr>
      <w:r w:rsidRPr="00530061">
        <w:rPr>
          <w:rFonts w:ascii="Arial" w:hAnsi="Arial" w:cs="Arial"/>
        </w:rPr>
        <w:t>Fee</w:t>
      </w:r>
    </w:p>
    <w:p w14:paraId="0BED8F7F" w14:textId="757D6661" w:rsidR="008E464E" w:rsidRPr="00530061" w:rsidRDefault="00D37362" w:rsidP="00983BC4">
      <w:pPr>
        <w:pStyle w:val="ListParagraph"/>
        <w:numPr>
          <w:ilvl w:val="0"/>
          <w:numId w:val="35"/>
        </w:numPr>
        <w:jc w:val="both"/>
        <w:rPr>
          <w:rFonts w:ascii="Arial" w:hAnsi="Arial" w:cs="Arial"/>
        </w:rPr>
      </w:pPr>
      <w:r w:rsidRPr="00530061">
        <w:rPr>
          <w:rFonts w:ascii="Arial" w:hAnsi="Arial" w:cs="Arial"/>
        </w:rPr>
        <w:t>Discount</w:t>
      </w:r>
    </w:p>
    <w:p w14:paraId="7F1139EB" w14:textId="77777777" w:rsidR="00D47F3A" w:rsidRPr="00530061" w:rsidRDefault="008E464E" w:rsidP="00530061">
      <w:pPr>
        <w:spacing w:before="120"/>
        <w:jc w:val="both"/>
        <w:rPr>
          <w:rFonts w:ascii="Arial" w:hAnsi="Arial" w:cs="Arial"/>
        </w:rPr>
      </w:pPr>
      <w:r w:rsidRPr="00530061">
        <w:rPr>
          <w:rFonts w:ascii="Arial" w:hAnsi="Arial" w:cs="Arial"/>
          <w:i/>
        </w:rPr>
        <w:t>Calculation type</w:t>
      </w:r>
      <w:r w:rsidRPr="00530061">
        <w:rPr>
          <w:rFonts w:ascii="Arial" w:hAnsi="Arial" w:cs="Arial"/>
        </w:rPr>
        <w:t xml:space="preserve"> </w:t>
      </w:r>
      <w:r w:rsidR="00D47F3A" w:rsidRPr="00530061">
        <w:rPr>
          <w:rFonts w:ascii="Arial" w:hAnsi="Arial" w:cs="Arial"/>
        </w:rPr>
        <w:t>–</w:t>
      </w:r>
      <w:r w:rsidRPr="00530061">
        <w:rPr>
          <w:rFonts w:ascii="Arial" w:hAnsi="Arial" w:cs="Arial"/>
        </w:rPr>
        <w:t xml:space="preserve"> </w:t>
      </w:r>
      <w:r w:rsidR="00D47F3A" w:rsidRPr="00530061">
        <w:rPr>
          <w:rFonts w:ascii="Arial" w:hAnsi="Arial" w:cs="Arial"/>
        </w:rPr>
        <w:t>can be:</w:t>
      </w:r>
    </w:p>
    <w:p w14:paraId="2B047DB6" w14:textId="277643BC" w:rsidR="008E464E" w:rsidRPr="00530061" w:rsidRDefault="008E464E" w:rsidP="00983BC4">
      <w:pPr>
        <w:pStyle w:val="ListParagraph"/>
        <w:numPr>
          <w:ilvl w:val="2"/>
          <w:numId w:val="64"/>
        </w:numPr>
        <w:jc w:val="both"/>
        <w:rPr>
          <w:rFonts w:ascii="Arial" w:hAnsi="Arial" w:cs="Arial"/>
        </w:rPr>
      </w:pPr>
      <w:r w:rsidRPr="00530061">
        <w:rPr>
          <w:rFonts w:ascii="Arial" w:hAnsi="Arial" w:cs="Arial"/>
        </w:rPr>
        <w:t>Fixed value</w:t>
      </w:r>
    </w:p>
    <w:p w14:paraId="15B0F7AA" w14:textId="5D07C801" w:rsidR="00BE33D9" w:rsidRPr="00530061" w:rsidRDefault="00D37362" w:rsidP="00983BC4">
      <w:pPr>
        <w:pStyle w:val="ListParagraph"/>
        <w:numPr>
          <w:ilvl w:val="2"/>
          <w:numId w:val="64"/>
        </w:numPr>
        <w:jc w:val="both"/>
        <w:rPr>
          <w:rFonts w:ascii="Arial" w:hAnsi="Arial" w:cs="Arial"/>
        </w:rPr>
      </w:pPr>
      <w:r w:rsidRPr="00530061">
        <w:rPr>
          <w:rFonts w:ascii="Arial" w:hAnsi="Arial" w:cs="Arial"/>
        </w:rPr>
        <w:t>Percentage</w:t>
      </w:r>
      <w:r w:rsidR="00CE41D9">
        <w:rPr>
          <w:rFonts w:ascii="Arial" w:hAnsi="Arial" w:cs="Arial"/>
        </w:rPr>
        <w:t xml:space="preserve"> (% is shown next to Amount)</w:t>
      </w:r>
    </w:p>
    <w:p w14:paraId="6A0767DB" w14:textId="7DB0C86F" w:rsidR="008E464E" w:rsidRPr="00530061" w:rsidRDefault="00BE33D9" w:rsidP="00983BC4">
      <w:pPr>
        <w:pStyle w:val="ListParagraph"/>
        <w:numPr>
          <w:ilvl w:val="2"/>
          <w:numId w:val="64"/>
        </w:numPr>
        <w:jc w:val="both"/>
        <w:rPr>
          <w:rFonts w:ascii="Arial" w:hAnsi="Arial" w:cs="Arial"/>
        </w:rPr>
      </w:pPr>
      <w:r w:rsidRPr="00530061">
        <w:rPr>
          <w:rFonts w:ascii="Arial" w:hAnsi="Arial" w:cs="Arial"/>
        </w:rPr>
        <w:t>Minimum value of commission</w:t>
      </w:r>
      <w:r w:rsidR="00D37362" w:rsidRPr="00530061">
        <w:rPr>
          <w:rFonts w:ascii="Arial" w:hAnsi="Arial" w:cs="Arial"/>
        </w:rPr>
        <w:tab/>
      </w:r>
      <w:r w:rsidR="00D37362" w:rsidRPr="00530061">
        <w:rPr>
          <w:rFonts w:ascii="Arial" w:hAnsi="Arial" w:cs="Arial"/>
        </w:rPr>
        <w:tab/>
      </w:r>
    </w:p>
    <w:p w14:paraId="57A6E0ED" w14:textId="77777777" w:rsidR="00D47F3A" w:rsidRPr="00530061" w:rsidRDefault="00D37362" w:rsidP="00530061">
      <w:pPr>
        <w:spacing w:before="120"/>
        <w:jc w:val="both"/>
        <w:rPr>
          <w:rFonts w:ascii="Arial" w:hAnsi="Arial" w:cs="Arial"/>
        </w:rPr>
      </w:pPr>
      <w:r w:rsidRPr="00530061">
        <w:rPr>
          <w:rFonts w:ascii="Arial" w:hAnsi="Arial" w:cs="Arial"/>
          <w:i/>
        </w:rPr>
        <w:t>Frequency</w:t>
      </w:r>
      <w:r w:rsidR="008E464E" w:rsidRPr="00530061">
        <w:rPr>
          <w:rFonts w:ascii="Arial" w:hAnsi="Arial" w:cs="Arial"/>
        </w:rPr>
        <w:t xml:space="preserve"> -</w:t>
      </w:r>
      <w:r w:rsidR="008E464E" w:rsidRPr="00530061">
        <w:rPr>
          <w:rFonts w:ascii="Arial" w:hAnsi="Arial" w:cs="Arial"/>
        </w:rPr>
        <w:tab/>
      </w:r>
      <w:r w:rsidR="00D47F3A" w:rsidRPr="00530061">
        <w:rPr>
          <w:rFonts w:ascii="Arial" w:hAnsi="Arial" w:cs="Arial"/>
        </w:rPr>
        <w:t>can be:</w:t>
      </w:r>
    </w:p>
    <w:p w14:paraId="49486246" w14:textId="2EF29E34" w:rsidR="00925E85" w:rsidRPr="00530061" w:rsidRDefault="008E464E" w:rsidP="00983BC4">
      <w:pPr>
        <w:pStyle w:val="ListParagraph"/>
        <w:numPr>
          <w:ilvl w:val="0"/>
          <w:numId w:val="65"/>
        </w:numPr>
        <w:jc w:val="both"/>
        <w:rPr>
          <w:rFonts w:ascii="Arial" w:hAnsi="Arial" w:cs="Arial"/>
        </w:rPr>
      </w:pPr>
      <w:r w:rsidRPr="00530061">
        <w:rPr>
          <w:rFonts w:ascii="Arial" w:hAnsi="Arial" w:cs="Arial"/>
        </w:rPr>
        <w:t>One time</w:t>
      </w:r>
    </w:p>
    <w:p w14:paraId="7FB9F703" w14:textId="2CABF53A" w:rsidR="00D47F3A" w:rsidRPr="00530061" w:rsidRDefault="00D37362" w:rsidP="00530061">
      <w:pPr>
        <w:pStyle w:val="ListParagraph"/>
        <w:numPr>
          <w:ilvl w:val="0"/>
          <w:numId w:val="65"/>
        </w:numPr>
        <w:jc w:val="both"/>
        <w:rPr>
          <w:rFonts w:ascii="Arial" w:hAnsi="Arial" w:cs="Arial"/>
        </w:rPr>
      </w:pPr>
      <w:r w:rsidRPr="00530061">
        <w:rPr>
          <w:rFonts w:ascii="Arial" w:hAnsi="Arial" w:cs="Arial"/>
        </w:rPr>
        <w:t>Monthly</w:t>
      </w:r>
      <w:r w:rsidRPr="00530061">
        <w:rPr>
          <w:rFonts w:ascii="Arial" w:hAnsi="Arial" w:cs="Arial"/>
        </w:rPr>
        <w:tab/>
      </w:r>
    </w:p>
    <w:p w14:paraId="52A9E2B7" w14:textId="77777777" w:rsidR="00D47F3A" w:rsidRPr="00530061" w:rsidRDefault="00D37362" w:rsidP="00530061">
      <w:pPr>
        <w:spacing w:before="120"/>
        <w:jc w:val="both"/>
        <w:rPr>
          <w:rFonts w:ascii="Arial" w:hAnsi="Arial" w:cs="Arial"/>
        </w:rPr>
      </w:pPr>
      <w:r w:rsidRPr="00530061">
        <w:rPr>
          <w:rFonts w:ascii="Arial" w:hAnsi="Arial" w:cs="Arial"/>
          <w:i/>
        </w:rPr>
        <w:t>Threshold type</w:t>
      </w:r>
      <w:r w:rsidR="008E464E" w:rsidRPr="00530061">
        <w:rPr>
          <w:rFonts w:ascii="Arial" w:hAnsi="Arial" w:cs="Arial"/>
        </w:rPr>
        <w:t xml:space="preserve"> </w:t>
      </w:r>
      <w:r w:rsidR="00D47F3A" w:rsidRPr="00530061">
        <w:rPr>
          <w:rFonts w:ascii="Arial" w:hAnsi="Arial" w:cs="Arial"/>
        </w:rPr>
        <w:t>–</w:t>
      </w:r>
      <w:r w:rsidR="008E464E" w:rsidRPr="00530061">
        <w:rPr>
          <w:rFonts w:ascii="Arial" w:hAnsi="Arial" w:cs="Arial"/>
        </w:rPr>
        <w:t xml:space="preserve"> </w:t>
      </w:r>
      <w:r w:rsidR="00D47F3A" w:rsidRPr="00530061">
        <w:rPr>
          <w:rFonts w:ascii="Arial" w:hAnsi="Arial" w:cs="Arial"/>
        </w:rPr>
        <w:t>can be:</w:t>
      </w:r>
    </w:p>
    <w:p w14:paraId="1CF25400" w14:textId="0CA809F6" w:rsidR="008E464E" w:rsidRPr="00530061" w:rsidRDefault="008E464E" w:rsidP="00983BC4">
      <w:pPr>
        <w:pStyle w:val="ListParagraph"/>
        <w:numPr>
          <w:ilvl w:val="0"/>
          <w:numId w:val="36"/>
        </w:numPr>
        <w:jc w:val="both"/>
        <w:rPr>
          <w:rFonts w:ascii="Arial" w:hAnsi="Arial" w:cs="Arial"/>
        </w:rPr>
      </w:pPr>
      <w:r w:rsidRPr="00530061">
        <w:rPr>
          <w:rFonts w:ascii="Arial" w:hAnsi="Arial" w:cs="Arial"/>
        </w:rPr>
        <w:t>Terminal</w:t>
      </w:r>
    </w:p>
    <w:p w14:paraId="4F6490CF" w14:textId="570AA54B" w:rsidR="008E464E" w:rsidRDefault="00D37362" w:rsidP="00983BC4">
      <w:pPr>
        <w:pStyle w:val="ListParagraph"/>
        <w:numPr>
          <w:ilvl w:val="0"/>
          <w:numId w:val="36"/>
        </w:numPr>
        <w:jc w:val="both"/>
        <w:rPr>
          <w:rFonts w:ascii="Arial" w:hAnsi="Arial" w:cs="Arial"/>
        </w:rPr>
      </w:pPr>
      <w:r w:rsidRPr="00530061">
        <w:rPr>
          <w:rFonts w:ascii="Arial" w:hAnsi="Arial" w:cs="Arial"/>
        </w:rPr>
        <w:t>Retailer</w:t>
      </w:r>
      <w:r w:rsidRPr="00530061">
        <w:rPr>
          <w:rFonts w:ascii="Arial" w:hAnsi="Arial" w:cs="Arial"/>
        </w:rPr>
        <w:tab/>
      </w:r>
    </w:p>
    <w:p w14:paraId="53E4A6D6" w14:textId="25F4C60F" w:rsidR="006B2103" w:rsidRDefault="006B2103" w:rsidP="00530061">
      <w:pPr>
        <w:jc w:val="both"/>
        <w:rPr>
          <w:rFonts w:ascii="Arial" w:hAnsi="Arial" w:cs="Arial"/>
          <w:sz w:val="6"/>
          <w:szCs w:val="6"/>
        </w:rPr>
      </w:pPr>
    </w:p>
    <w:p w14:paraId="1D1067F9" w14:textId="77777777" w:rsidR="006B2103" w:rsidRPr="00883306" w:rsidRDefault="006B2103" w:rsidP="006B2103">
      <w:pPr>
        <w:jc w:val="both"/>
        <w:rPr>
          <w:rFonts w:ascii="Arial" w:hAnsi="Arial" w:cs="Arial"/>
          <w:i/>
        </w:rPr>
      </w:pPr>
      <w:r w:rsidRPr="00883306">
        <w:rPr>
          <w:rFonts w:ascii="Arial" w:hAnsi="Arial" w:cs="Arial"/>
          <w:i/>
        </w:rPr>
        <w:t>Parameter currency</w:t>
      </w:r>
      <w:r>
        <w:rPr>
          <w:rFonts w:ascii="Arial" w:hAnsi="Arial" w:cs="Arial"/>
          <w:i/>
        </w:rPr>
        <w:t xml:space="preserve"> </w:t>
      </w:r>
      <w:r w:rsidRPr="00883306">
        <w:rPr>
          <w:rFonts w:ascii="Arial" w:hAnsi="Arial" w:cs="Arial"/>
        </w:rPr>
        <w:t>- 978 - EUR</w:t>
      </w:r>
    </w:p>
    <w:p w14:paraId="197185DD" w14:textId="77777777" w:rsidR="006B2103" w:rsidRDefault="006B2103" w:rsidP="006B2103">
      <w:pPr>
        <w:jc w:val="both"/>
        <w:rPr>
          <w:rFonts w:ascii="Arial" w:hAnsi="Arial" w:cs="Arial"/>
        </w:rPr>
      </w:pPr>
      <w:r w:rsidRPr="00883306">
        <w:rPr>
          <w:rFonts w:ascii="Arial" w:hAnsi="Arial" w:cs="Arial"/>
          <w:i/>
        </w:rPr>
        <w:t>Calculation currency</w:t>
      </w:r>
      <w:r>
        <w:rPr>
          <w:rFonts w:ascii="Arial" w:hAnsi="Arial" w:cs="Arial"/>
          <w:i/>
        </w:rPr>
        <w:t xml:space="preserve"> </w:t>
      </w:r>
      <w:r w:rsidRPr="00883306">
        <w:rPr>
          <w:rFonts w:ascii="Arial" w:hAnsi="Arial" w:cs="Arial"/>
        </w:rPr>
        <w:t xml:space="preserve">- 978 </w:t>
      </w:r>
      <w:r>
        <w:rPr>
          <w:rFonts w:ascii="Arial" w:hAnsi="Arial" w:cs="Arial"/>
        </w:rPr>
        <w:t>–</w:t>
      </w:r>
      <w:r w:rsidRPr="00883306">
        <w:rPr>
          <w:rFonts w:ascii="Arial" w:hAnsi="Arial" w:cs="Arial"/>
        </w:rPr>
        <w:t xml:space="preserve"> EUR</w:t>
      </w:r>
    </w:p>
    <w:p w14:paraId="332930EC" w14:textId="77777777" w:rsidR="006B2103" w:rsidRPr="003116E9" w:rsidRDefault="006B2103" w:rsidP="006B2103">
      <w:pPr>
        <w:jc w:val="both"/>
        <w:rPr>
          <w:rFonts w:ascii="Arial" w:hAnsi="Arial" w:cs="Arial"/>
          <w:i/>
        </w:rPr>
      </w:pPr>
      <w:r w:rsidRPr="003116E9">
        <w:rPr>
          <w:rFonts w:ascii="Arial" w:hAnsi="Arial" w:cs="Arial"/>
          <w:i/>
        </w:rPr>
        <w:t>From</w:t>
      </w:r>
      <w:r>
        <w:rPr>
          <w:rFonts w:ascii="Arial" w:hAnsi="Arial" w:cs="Arial"/>
          <w:i/>
        </w:rPr>
        <w:t xml:space="preserve"> – minimum is </w:t>
      </w:r>
      <w:r w:rsidRPr="001B30C8">
        <w:rPr>
          <w:rFonts w:ascii="Arial" w:hAnsi="Arial" w:cs="Arial"/>
          <w:i/>
        </w:rPr>
        <w:t>-999999999</w:t>
      </w:r>
    </w:p>
    <w:p w14:paraId="4E46AC12" w14:textId="77777777" w:rsidR="006B2103" w:rsidRPr="001B30C8" w:rsidRDefault="006B2103" w:rsidP="006B2103">
      <w:pPr>
        <w:jc w:val="both"/>
        <w:rPr>
          <w:rFonts w:ascii="Arial" w:hAnsi="Arial" w:cs="Arial"/>
          <w:i/>
        </w:rPr>
      </w:pPr>
      <w:r w:rsidRPr="003116E9">
        <w:rPr>
          <w:rFonts w:ascii="Arial" w:hAnsi="Arial" w:cs="Arial"/>
          <w:i/>
        </w:rPr>
        <w:t>To</w:t>
      </w:r>
      <w:r>
        <w:rPr>
          <w:rFonts w:ascii="Arial" w:hAnsi="Arial" w:cs="Arial"/>
          <w:i/>
        </w:rPr>
        <w:t xml:space="preserve"> – maximum is </w:t>
      </w:r>
      <w:r w:rsidRPr="001B30C8">
        <w:rPr>
          <w:rFonts w:ascii="Arial" w:hAnsi="Arial" w:cs="Arial"/>
          <w:i/>
        </w:rPr>
        <w:t>999999999</w:t>
      </w:r>
    </w:p>
    <w:p w14:paraId="0843FC51" w14:textId="77777777" w:rsidR="006B2103" w:rsidRPr="00883306" w:rsidRDefault="006B2103" w:rsidP="006B2103">
      <w:pPr>
        <w:jc w:val="both"/>
        <w:rPr>
          <w:rFonts w:ascii="Arial" w:hAnsi="Arial" w:cs="Arial"/>
          <w:i/>
        </w:rPr>
      </w:pPr>
      <w:r w:rsidRPr="003116E9">
        <w:rPr>
          <w:rFonts w:ascii="Arial" w:hAnsi="Arial" w:cs="Arial"/>
          <w:i/>
        </w:rPr>
        <w:t>Amount</w:t>
      </w:r>
      <w:r>
        <w:rPr>
          <w:rFonts w:ascii="Arial" w:hAnsi="Arial" w:cs="Arial"/>
          <w:i/>
        </w:rPr>
        <w:t xml:space="preserve"> - </w:t>
      </w:r>
    </w:p>
    <w:p w14:paraId="3A5EEC17" w14:textId="77777777" w:rsidR="006B2103" w:rsidRPr="00530061" w:rsidRDefault="006B2103" w:rsidP="00530061">
      <w:pPr>
        <w:jc w:val="both"/>
        <w:rPr>
          <w:rFonts w:ascii="Arial" w:hAnsi="Arial" w:cs="Arial"/>
          <w:sz w:val="6"/>
          <w:szCs w:val="6"/>
        </w:rPr>
      </w:pPr>
    </w:p>
    <w:p w14:paraId="67CA806B" w14:textId="77777777" w:rsidR="00772A0D" w:rsidRPr="00530061" w:rsidRDefault="00772A0D" w:rsidP="007168D6">
      <w:pPr>
        <w:jc w:val="both"/>
        <w:rPr>
          <w:rFonts w:ascii="Arial" w:hAnsi="Arial" w:cs="Arial"/>
        </w:rPr>
      </w:pPr>
    </w:p>
    <w:p w14:paraId="3932E975" w14:textId="2BFB15D9" w:rsidR="007168D6" w:rsidRPr="00530061" w:rsidRDefault="007168D6" w:rsidP="007168D6">
      <w:pPr>
        <w:jc w:val="both"/>
        <w:rPr>
          <w:rFonts w:ascii="Arial" w:hAnsi="Arial" w:cs="Arial"/>
        </w:rPr>
      </w:pPr>
      <w:r w:rsidRPr="00530061">
        <w:rPr>
          <w:rFonts w:ascii="Arial" w:hAnsi="Arial" w:cs="Arial"/>
        </w:rPr>
        <w:t xml:space="preserve">Enter/choose possible data and submit it by click on </w:t>
      </w:r>
      <w:r w:rsidRPr="00530061">
        <w:rPr>
          <w:rFonts w:ascii="Arial" w:hAnsi="Arial" w:cs="Arial"/>
          <w:i/>
        </w:rPr>
        <w:t xml:space="preserve">OK </w:t>
      </w:r>
      <w:r w:rsidRPr="00530061">
        <w:rPr>
          <w:rFonts w:ascii="Arial" w:hAnsi="Arial" w:cs="Arial"/>
        </w:rPr>
        <w:t>button, for successfully created model user will receive message</w:t>
      </w:r>
      <w:r w:rsidR="00EF7DDA" w:rsidRPr="00530061">
        <w:rPr>
          <w:rFonts w:ascii="Arial" w:hAnsi="Arial" w:cs="Arial"/>
        </w:rPr>
        <w:t>.</w:t>
      </w:r>
      <w:r w:rsidRPr="00530061">
        <w:rPr>
          <w:rFonts w:ascii="Arial" w:hAnsi="Arial" w:cs="Arial"/>
          <w:noProof/>
        </w:rPr>
        <w:t xml:space="preserve">                                  </w:t>
      </w:r>
    </w:p>
    <w:p w14:paraId="64D0F60B" w14:textId="77777777" w:rsidR="007168D6" w:rsidRPr="00530061" w:rsidRDefault="007168D6" w:rsidP="009D71E0">
      <w:pPr>
        <w:rPr>
          <w:rFonts w:ascii="Arial" w:hAnsi="Arial" w:cs="Arial"/>
          <w:sz w:val="8"/>
          <w:szCs w:val="8"/>
        </w:rPr>
      </w:pPr>
    </w:p>
    <w:p w14:paraId="609D13D2" w14:textId="5B21AC4E" w:rsidR="008F3910" w:rsidRPr="00530061" w:rsidRDefault="008F3910" w:rsidP="008F3910">
      <w:pPr>
        <w:rPr>
          <w:rFonts w:ascii="Arial" w:hAnsi="Arial" w:cs="Arial"/>
          <w:noProof/>
          <w:sz w:val="4"/>
          <w:szCs w:val="4"/>
          <w:lang w:val="hr-HR" w:eastAsia="hr-HR"/>
        </w:rPr>
      </w:pPr>
    </w:p>
    <w:p w14:paraId="24280393" w14:textId="45407655" w:rsidR="008F3910" w:rsidRDefault="008F3910" w:rsidP="008F3910">
      <w:pPr>
        <w:rPr>
          <w:b/>
        </w:rPr>
      </w:pPr>
      <w:r>
        <w:rPr>
          <w:b/>
        </w:rPr>
        <w:t xml:space="preserve">       </w:t>
      </w:r>
    </w:p>
    <w:p w14:paraId="76730DDE" w14:textId="77777777" w:rsidR="006B2103" w:rsidRDefault="006B2103" w:rsidP="006B2103">
      <w:pPr>
        <w:rPr>
          <w:b/>
        </w:rPr>
      </w:pPr>
      <w:r w:rsidRPr="008D6C50">
        <w:rPr>
          <w:b/>
        </w:rPr>
        <w:t xml:space="preserve">Business </w:t>
      </w:r>
      <w:r>
        <w:rPr>
          <w:b/>
        </w:rPr>
        <w:t xml:space="preserve">&amp; system </w:t>
      </w:r>
      <w:r w:rsidRPr="008D6C50">
        <w:rPr>
          <w:b/>
        </w:rPr>
        <w:t>rules</w:t>
      </w:r>
    </w:p>
    <w:p w14:paraId="36E7FC81" w14:textId="77777777" w:rsidR="006B2103" w:rsidRDefault="006B2103" w:rsidP="006B2103">
      <w:pPr>
        <w:pStyle w:val="ListParagraph"/>
        <w:numPr>
          <w:ilvl w:val="0"/>
          <w:numId w:val="1"/>
        </w:numPr>
        <w:spacing w:before="120"/>
      </w:pPr>
      <w:r w:rsidRPr="001B30C8">
        <w:t>It is possible to enter n ranges but they cannot overlap.</w:t>
      </w:r>
      <w:r>
        <w:t xml:space="preserve"> </w:t>
      </w:r>
    </w:p>
    <w:p w14:paraId="7CCEA844" w14:textId="77777777" w:rsidR="006B2103" w:rsidRPr="001B30C8" w:rsidRDefault="006B2103" w:rsidP="006B2103">
      <w:pPr>
        <w:pStyle w:val="ListParagraph"/>
        <w:numPr>
          <w:ilvl w:val="0"/>
          <w:numId w:val="1"/>
        </w:numPr>
        <w:spacing w:before="120"/>
      </w:pPr>
      <w:r w:rsidRPr="00883306">
        <w:rPr>
          <w:rFonts w:ascii="Arial" w:hAnsi="Arial" w:cs="Arial"/>
        </w:rPr>
        <w:t>Fee calculation</w:t>
      </w:r>
      <w:r>
        <w:rPr>
          <w:rFonts w:ascii="Arial" w:hAnsi="Arial" w:cs="Arial"/>
        </w:rPr>
        <w:t>:</w:t>
      </w:r>
    </w:p>
    <w:p w14:paraId="1F1A3CE1" w14:textId="77777777" w:rsidR="006B2103" w:rsidRDefault="006B2103" w:rsidP="006B2103">
      <w:pPr>
        <w:rPr>
          <w:b/>
        </w:rPr>
      </w:pPr>
    </w:p>
    <w:p w14:paraId="4C9E4719" w14:textId="77777777" w:rsidR="006B2103" w:rsidRPr="001B30C8" w:rsidRDefault="006B2103" w:rsidP="006B2103">
      <w:pPr>
        <w:jc w:val="both"/>
        <w:rPr>
          <w:rFonts w:ascii="Arial" w:hAnsi="Arial" w:cs="Arial"/>
          <w:i/>
        </w:rPr>
      </w:pPr>
      <w:r w:rsidRPr="001B30C8">
        <w:rPr>
          <w:rFonts w:ascii="Arial" w:hAnsi="Arial" w:cs="Arial"/>
          <w:i/>
        </w:rPr>
        <w:t>&lt;-999999999</w:t>
      </w:r>
      <w:proofErr w:type="gramStart"/>
      <w:r w:rsidRPr="001B30C8">
        <w:rPr>
          <w:rFonts w:ascii="Arial" w:hAnsi="Arial" w:cs="Arial"/>
          <w:i/>
        </w:rPr>
        <w:t>;1000</w:t>
      </w:r>
      <w:proofErr w:type="gramEnd"/>
      <w:r w:rsidRPr="001B30C8">
        <w:rPr>
          <w:rFonts w:ascii="Arial" w:hAnsi="Arial" w:cs="Arial"/>
          <w:i/>
        </w:rPr>
        <w:t xml:space="preserve">] -&gt; 39 </w:t>
      </w:r>
    </w:p>
    <w:p w14:paraId="6F1A6F3C" w14:textId="77777777" w:rsidR="006B2103" w:rsidRPr="001B30C8" w:rsidRDefault="006B2103" w:rsidP="006B2103">
      <w:pPr>
        <w:jc w:val="both"/>
        <w:rPr>
          <w:rFonts w:ascii="Arial" w:hAnsi="Arial" w:cs="Arial"/>
          <w:i/>
        </w:rPr>
      </w:pPr>
      <w:r w:rsidRPr="001B30C8">
        <w:rPr>
          <w:rFonts w:ascii="Arial" w:hAnsi="Arial" w:cs="Arial"/>
          <w:i/>
        </w:rPr>
        <w:t>&lt;1000</w:t>
      </w:r>
      <w:proofErr w:type="gramStart"/>
      <w:r w:rsidRPr="001B30C8">
        <w:rPr>
          <w:rFonts w:ascii="Arial" w:hAnsi="Arial" w:cs="Arial"/>
          <w:i/>
        </w:rPr>
        <w:t>;3000</w:t>
      </w:r>
      <w:proofErr w:type="gramEnd"/>
      <w:r w:rsidRPr="001B30C8">
        <w:rPr>
          <w:rFonts w:ascii="Arial" w:hAnsi="Arial" w:cs="Arial"/>
          <w:i/>
        </w:rPr>
        <w:t xml:space="preserve">] -&gt; 19 </w:t>
      </w:r>
    </w:p>
    <w:p w14:paraId="642A32E0" w14:textId="77777777" w:rsidR="006B2103" w:rsidRPr="001B30C8" w:rsidRDefault="006B2103" w:rsidP="006B2103">
      <w:pPr>
        <w:jc w:val="both"/>
        <w:rPr>
          <w:rFonts w:ascii="Arial" w:hAnsi="Arial" w:cs="Arial"/>
          <w:i/>
        </w:rPr>
      </w:pPr>
      <w:r w:rsidRPr="001B30C8">
        <w:rPr>
          <w:rFonts w:ascii="Arial" w:hAnsi="Arial" w:cs="Arial"/>
          <w:i/>
        </w:rPr>
        <w:t>&lt;3000</w:t>
      </w:r>
      <w:proofErr w:type="gramStart"/>
      <w:r w:rsidRPr="001B30C8">
        <w:rPr>
          <w:rFonts w:ascii="Arial" w:hAnsi="Arial" w:cs="Arial"/>
          <w:i/>
        </w:rPr>
        <w:t>;5000</w:t>
      </w:r>
      <w:proofErr w:type="gramEnd"/>
      <w:r w:rsidRPr="001B30C8">
        <w:rPr>
          <w:rFonts w:ascii="Arial" w:hAnsi="Arial" w:cs="Arial"/>
          <w:i/>
        </w:rPr>
        <w:t xml:space="preserve">] -&gt; 5 </w:t>
      </w:r>
    </w:p>
    <w:p w14:paraId="41EEB2BC" w14:textId="77777777" w:rsidR="006B2103" w:rsidRPr="001B30C8" w:rsidRDefault="006B2103" w:rsidP="006B2103">
      <w:pPr>
        <w:jc w:val="both"/>
        <w:rPr>
          <w:rFonts w:ascii="Arial" w:hAnsi="Arial" w:cs="Arial"/>
          <w:i/>
        </w:rPr>
      </w:pPr>
      <w:r w:rsidRPr="001B30C8">
        <w:rPr>
          <w:rFonts w:ascii="Arial" w:hAnsi="Arial" w:cs="Arial"/>
          <w:i/>
        </w:rPr>
        <w:lastRenderedPageBreak/>
        <w:t>&lt;5000</w:t>
      </w:r>
      <w:proofErr w:type="gramStart"/>
      <w:r w:rsidRPr="001B30C8">
        <w:rPr>
          <w:rFonts w:ascii="Arial" w:hAnsi="Arial" w:cs="Arial"/>
          <w:i/>
        </w:rPr>
        <w:t>;999999999</w:t>
      </w:r>
      <w:proofErr w:type="gramEnd"/>
      <w:r w:rsidRPr="001B30C8">
        <w:rPr>
          <w:rFonts w:ascii="Arial" w:hAnsi="Arial" w:cs="Arial"/>
          <w:i/>
        </w:rPr>
        <w:t>] -&gt; 0</w:t>
      </w:r>
    </w:p>
    <w:p w14:paraId="7D4BBDB2" w14:textId="77777777" w:rsidR="006B2103" w:rsidRPr="001B30C8" w:rsidRDefault="006B2103" w:rsidP="006B2103">
      <w:pPr>
        <w:jc w:val="both"/>
        <w:rPr>
          <w:rFonts w:ascii="Arial" w:hAnsi="Arial" w:cs="Arial"/>
          <w:i/>
        </w:rPr>
      </w:pPr>
    </w:p>
    <w:p w14:paraId="5DB948FA" w14:textId="77777777" w:rsidR="006B2103" w:rsidRPr="00883306" w:rsidRDefault="006B2103" w:rsidP="006B2103">
      <w:pPr>
        <w:jc w:val="both"/>
        <w:rPr>
          <w:rFonts w:ascii="Arial" w:hAnsi="Arial" w:cs="Arial"/>
          <w:i/>
        </w:rPr>
      </w:pPr>
      <w:r w:rsidRPr="001B30C8">
        <w:rPr>
          <w:rFonts w:ascii="Arial" w:hAnsi="Arial" w:cs="Arial"/>
          <w:i/>
        </w:rPr>
        <w:t>I.e. if value 1000, fee is 39.</w:t>
      </w:r>
    </w:p>
    <w:p w14:paraId="5508619C" w14:textId="77777777" w:rsidR="006B2103" w:rsidRDefault="006B2103" w:rsidP="008F3910">
      <w:pPr>
        <w:rPr>
          <w:b/>
        </w:rPr>
      </w:pPr>
    </w:p>
    <w:p w14:paraId="30995FD3" w14:textId="5A46DD8A" w:rsidR="009703DD" w:rsidRPr="0040349E" w:rsidRDefault="009703DD" w:rsidP="009703DD">
      <w:pPr>
        <w:pStyle w:val="Heading1"/>
        <w:rPr>
          <w:color w:val="auto"/>
          <w:sz w:val="24"/>
          <w:szCs w:val="24"/>
        </w:rPr>
      </w:pPr>
      <w:bookmarkStart w:id="2202" w:name="_5.2._UC_POS_18"/>
      <w:bookmarkStart w:id="2203" w:name="_Toc506563228"/>
      <w:bookmarkEnd w:id="2202"/>
      <w:r>
        <w:rPr>
          <w:color w:val="auto"/>
          <w:sz w:val="24"/>
          <w:szCs w:val="24"/>
        </w:rPr>
        <w:t xml:space="preserve">5.2. </w:t>
      </w:r>
      <w:r w:rsidRPr="0040349E">
        <w:rPr>
          <w:color w:val="auto"/>
          <w:sz w:val="24"/>
          <w:szCs w:val="24"/>
        </w:rPr>
        <w:t>UC POS</w:t>
      </w:r>
      <w:r w:rsidR="00274361">
        <w:rPr>
          <w:color w:val="auto"/>
          <w:sz w:val="24"/>
          <w:szCs w:val="24"/>
        </w:rPr>
        <w:t xml:space="preserve"> 0</w:t>
      </w:r>
      <w:r w:rsidR="009A0E70">
        <w:rPr>
          <w:color w:val="auto"/>
          <w:sz w:val="24"/>
          <w:szCs w:val="24"/>
        </w:rPr>
        <w:t>4</w:t>
      </w:r>
      <w:r w:rsidR="002C1558">
        <w:rPr>
          <w:color w:val="auto"/>
          <w:sz w:val="24"/>
          <w:szCs w:val="24"/>
        </w:rPr>
        <w:t>4</w:t>
      </w:r>
      <w:r w:rsidRPr="0040349E">
        <w:rPr>
          <w:color w:val="auto"/>
          <w:sz w:val="24"/>
          <w:szCs w:val="24"/>
        </w:rPr>
        <w:t xml:space="preserve">: </w:t>
      </w:r>
      <w:r>
        <w:rPr>
          <w:color w:val="auto"/>
          <w:sz w:val="24"/>
          <w:szCs w:val="24"/>
        </w:rPr>
        <w:t>Assign</w:t>
      </w:r>
      <w:r w:rsidRPr="0040349E">
        <w:rPr>
          <w:color w:val="auto"/>
          <w:sz w:val="24"/>
          <w:szCs w:val="24"/>
        </w:rPr>
        <w:t xml:space="preserve"> fees/discounts model</w:t>
      </w:r>
      <w:r>
        <w:rPr>
          <w:color w:val="auto"/>
          <w:sz w:val="24"/>
          <w:szCs w:val="24"/>
        </w:rPr>
        <w:t xml:space="preserve"> to terminal</w:t>
      </w:r>
      <w:bookmarkEnd w:id="2203"/>
      <w:r w:rsidRPr="0040349E">
        <w:rPr>
          <w:color w:val="auto"/>
          <w:sz w:val="24"/>
          <w:szCs w:val="24"/>
        </w:rPr>
        <w:t xml:space="preserve">     </w:t>
      </w:r>
    </w:p>
    <w:p w14:paraId="06FDF820" w14:textId="77777777" w:rsidR="009703DD" w:rsidRDefault="009703DD" w:rsidP="009703DD"/>
    <w:p w14:paraId="2B658C0A" w14:textId="77777777" w:rsidR="00293E0B" w:rsidRDefault="00293E0B" w:rsidP="00293E0B">
      <w:pPr>
        <w:jc w:val="both"/>
        <w:rPr>
          <w:b/>
        </w:rPr>
      </w:pPr>
      <w:r>
        <w:t>In web application options for new terminal entry and update terminal data, is possible to apply existing fees/discounts model in system to the certain terminal:</w:t>
      </w:r>
      <w:r>
        <w:rPr>
          <w:b/>
        </w:rPr>
        <w:t xml:space="preserve">   </w:t>
      </w:r>
    </w:p>
    <w:p w14:paraId="71BA1E17" w14:textId="77777777" w:rsidR="00293E0B" w:rsidRDefault="00293E0B" w:rsidP="00293E0B">
      <w:pPr>
        <w:jc w:val="both"/>
        <w:rPr>
          <w:b/>
        </w:rPr>
      </w:pPr>
    </w:p>
    <w:p w14:paraId="0C215CFB" w14:textId="07078C13" w:rsidR="00293E0B" w:rsidRDefault="00293E0B" w:rsidP="00293E0B">
      <w:pPr>
        <w:jc w:val="both"/>
        <w:rPr>
          <w:rFonts w:ascii="Arial" w:hAnsi="Arial" w:cs="Arial"/>
        </w:rPr>
      </w:pPr>
      <w:proofErr w:type="gramStart"/>
      <w:r w:rsidRPr="00D673BC">
        <w:rPr>
          <w:rFonts w:ascii="Arial" w:hAnsi="Arial" w:cs="Arial"/>
        </w:rPr>
        <w:t>select</w:t>
      </w:r>
      <w:proofErr w:type="gramEnd"/>
      <w:r w:rsidRPr="00D673BC">
        <w:rPr>
          <w:rFonts w:ascii="Arial" w:hAnsi="Arial" w:cs="Arial"/>
        </w:rPr>
        <w:t xml:space="preserve"> first terminal</w:t>
      </w:r>
      <w:r>
        <w:rPr>
          <w:rFonts w:ascii="Arial" w:hAnsi="Arial" w:cs="Arial"/>
        </w:rPr>
        <w:t xml:space="preserve"> on the wizard step for fees/discount apply wizard step</w:t>
      </w:r>
    </w:p>
    <w:p w14:paraId="47957172" w14:textId="3F142E4C" w:rsidR="00293E0B" w:rsidRDefault="00293E0B" w:rsidP="00293E0B">
      <w:pPr>
        <w:jc w:val="both"/>
        <w:rPr>
          <w:rFonts w:ascii="Arial" w:hAnsi="Arial" w:cs="Arial"/>
        </w:rPr>
      </w:pPr>
    </w:p>
    <w:p w14:paraId="0440E1D8" w14:textId="5973A672" w:rsidR="00293E0B" w:rsidRDefault="00BA123E" w:rsidP="00293E0B">
      <w:pPr>
        <w:jc w:val="both"/>
        <w:rPr>
          <w:rFonts w:ascii="Arial" w:hAnsi="Arial" w:cs="Arial"/>
        </w:rPr>
      </w:pPr>
      <w:r>
        <w:rPr>
          <w:b/>
          <w:noProof/>
          <w:lang w:val="sk-SK" w:eastAsia="sk-SK"/>
        </w:rPr>
        <w:drawing>
          <wp:inline distT="0" distB="0" distL="0" distR="0" wp14:anchorId="44C54366" wp14:editId="5EB76DAE">
            <wp:extent cx="6363970" cy="17265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63970" cy="1726565"/>
                    </a:xfrm>
                    <a:prstGeom prst="rect">
                      <a:avLst/>
                    </a:prstGeom>
                    <a:noFill/>
                    <a:ln>
                      <a:noFill/>
                    </a:ln>
                  </pic:spPr>
                </pic:pic>
              </a:graphicData>
            </a:graphic>
          </wp:inline>
        </w:drawing>
      </w:r>
    </w:p>
    <w:p w14:paraId="774A77CA" w14:textId="612B3B88" w:rsidR="00293E0B" w:rsidRDefault="00293E0B" w:rsidP="00293E0B">
      <w:pPr>
        <w:jc w:val="both"/>
        <w:rPr>
          <w:rFonts w:ascii="Arial" w:hAnsi="Arial" w:cs="Arial"/>
        </w:rPr>
      </w:pPr>
    </w:p>
    <w:p w14:paraId="5264E51F" w14:textId="77777777" w:rsidR="00293E0B" w:rsidRPr="00D673BC" w:rsidRDefault="00293E0B" w:rsidP="00293E0B">
      <w:pPr>
        <w:rPr>
          <w:rFonts w:ascii="Arial" w:hAnsi="Arial" w:cs="Arial"/>
        </w:rPr>
      </w:pPr>
      <w:proofErr w:type="gramStart"/>
      <w:r w:rsidRPr="00D673BC">
        <w:rPr>
          <w:rFonts w:ascii="Arial" w:hAnsi="Arial" w:cs="Arial"/>
        </w:rPr>
        <w:t>pop-up</w:t>
      </w:r>
      <w:proofErr w:type="gramEnd"/>
      <w:r w:rsidRPr="00D673BC">
        <w:rPr>
          <w:rFonts w:ascii="Arial" w:hAnsi="Arial" w:cs="Arial"/>
        </w:rPr>
        <w:t xml:space="preserve"> window will</w:t>
      </w:r>
      <w:r>
        <w:rPr>
          <w:rFonts w:ascii="Arial" w:hAnsi="Arial" w:cs="Arial"/>
        </w:rPr>
        <w:t xml:space="preserve"> appears where you have possibility to search and choose existing model in the system</w:t>
      </w:r>
    </w:p>
    <w:p w14:paraId="5297ADEA" w14:textId="77777777" w:rsidR="00293E0B" w:rsidRPr="00D673BC" w:rsidRDefault="00293E0B" w:rsidP="00293E0B">
      <w:pPr>
        <w:jc w:val="both"/>
        <w:rPr>
          <w:rFonts w:ascii="Arial" w:hAnsi="Arial" w:cs="Arial"/>
        </w:rPr>
      </w:pPr>
    </w:p>
    <w:p w14:paraId="5AB1A822" w14:textId="77777777" w:rsidR="009703DD" w:rsidRDefault="009703DD" w:rsidP="009703DD">
      <w:pPr>
        <w:rPr>
          <w:b/>
        </w:rPr>
      </w:pPr>
    </w:p>
    <w:p w14:paraId="6C8BFC96" w14:textId="6E5BBD71" w:rsidR="009703DD" w:rsidRDefault="00BA123E" w:rsidP="009703DD">
      <w:pPr>
        <w:rPr>
          <w:b/>
        </w:rPr>
      </w:pPr>
      <w:r>
        <w:rPr>
          <w:b/>
          <w:noProof/>
          <w:lang w:val="sk-SK" w:eastAsia="sk-SK"/>
        </w:rPr>
        <w:drawing>
          <wp:inline distT="0" distB="0" distL="0" distR="0" wp14:anchorId="3520EA2F" wp14:editId="5B46948F">
            <wp:extent cx="6367145" cy="2546858"/>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67145" cy="2546858"/>
                    </a:xfrm>
                    <a:prstGeom prst="rect">
                      <a:avLst/>
                    </a:prstGeom>
                    <a:noFill/>
                    <a:ln>
                      <a:noFill/>
                    </a:ln>
                  </pic:spPr>
                </pic:pic>
              </a:graphicData>
            </a:graphic>
          </wp:inline>
        </w:drawing>
      </w:r>
    </w:p>
    <w:p w14:paraId="378D074B" w14:textId="33871EC7" w:rsidR="009703DD" w:rsidRDefault="009703DD" w:rsidP="009703DD">
      <w:pPr>
        <w:rPr>
          <w:b/>
        </w:rPr>
      </w:pPr>
    </w:p>
    <w:p w14:paraId="4F2260CD" w14:textId="6840A29E" w:rsidR="00BA123E" w:rsidRDefault="00BA123E" w:rsidP="00BA123E">
      <w:pPr>
        <w:rPr>
          <w:rFonts w:ascii="Arial" w:hAnsi="Arial" w:cs="Arial"/>
        </w:rPr>
      </w:pPr>
      <w:r w:rsidRPr="00883306">
        <w:rPr>
          <w:rFonts w:ascii="Arial" w:hAnsi="Arial" w:cs="Arial"/>
        </w:rPr>
        <w:t xml:space="preserve">And set </w:t>
      </w:r>
      <w:r>
        <w:rPr>
          <w:rFonts w:ascii="Arial" w:hAnsi="Arial" w:cs="Arial"/>
        </w:rPr>
        <w:t>Valid from</w:t>
      </w:r>
      <w:r w:rsidR="00544AC0">
        <w:rPr>
          <w:rFonts w:ascii="Arial" w:hAnsi="Arial" w:cs="Arial"/>
        </w:rPr>
        <w:t>, Valid to</w:t>
      </w:r>
      <w:r>
        <w:rPr>
          <w:rFonts w:ascii="Arial" w:hAnsi="Arial" w:cs="Arial"/>
        </w:rPr>
        <w:t xml:space="preserve"> and Terminal fee/discount products</w:t>
      </w:r>
    </w:p>
    <w:p w14:paraId="39BFB76A" w14:textId="7A5FD692" w:rsidR="00BA123E" w:rsidRDefault="00BA123E" w:rsidP="00BA123E">
      <w:pPr>
        <w:rPr>
          <w:rFonts w:ascii="Arial" w:hAnsi="Arial" w:cs="Arial"/>
        </w:rPr>
      </w:pPr>
    </w:p>
    <w:p w14:paraId="49B7A696" w14:textId="6F0E5E16" w:rsidR="00BA123E" w:rsidRDefault="00BA123E" w:rsidP="00BA123E">
      <w:pPr>
        <w:rPr>
          <w:rFonts w:ascii="Arial" w:hAnsi="Arial" w:cs="Arial"/>
        </w:rPr>
      </w:pPr>
      <w:r>
        <w:rPr>
          <w:b/>
          <w:noProof/>
          <w:lang w:val="sk-SK" w:eastAsia="sk-SK"/>
        </w:rPr>
        <w:lastRenderedPageBreak/>
        <w:drawing>
          <wp:inline distT="0" distB="0" distL="0" distR="0" wp14:anchorId="2B35F3B6" wp14:editId="4FD34F94">
            <wp:extent cx="6356985" cy="1704340"/>
            <wp:effectExtent l="0" t="0" r="571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56985" cy="1704340"/>
                    </a:xfrm>
                    <a:prstGeom prst="rect">
                      <a:avLst/>
                    </a:prstGeom>
                    <a:noFill/>
                    <a:ln>
                      <a:noFill/>
                    </a:ln>
                  </pic:spPr>
                </pic:pic>
              </a:graphicData>
            </a:graphic>
          </wp:inline>
        </w:drawing>
      </w:r>
    </w:p>
    <w:p w14:paraId="153C708D" w14:textId="733C583E" w:rsidR="00BA123E" w:rsidRDefault="00BA123E" w:rsidP="00BA123E">
      <w:pPr>
        <w:rPr>
          <w:rFonts w:ascii="Arial" w:hAnsi="Arial" w:cs="Arial"/>
        </w:rPr>
      </w:pPr>
    </w:p>
    <w:p w14:paraId="7A4EF280" w14:textId="3D4D01A4" w:rsidR="00BA123E" w:rsidRDefault="00BA123E" w:rsidP="00BA123E">
      <w:pPr>
        <w:rPr>
          <w:rFonts w:ascii="Arial" w:hAnsi="Arial" w:cs="Arial"/>
        </w:rPr>
      </w:pPr>
      <w:r>
        <w:rPr>
          <w:rFonts w:ascii="Arial" w:hAnsi="Arial" w:cs="Arial"/>
        </w:rPr>
        <w:t>D</w:t>
      </w:r>
      <w:r w:rsidRPr="00245317">
        <w:rPr>
          <w:rFonts w:ascii="Arial" w:hAnsi="Arial" w:cs="Arial"/>
        </w:rPr>
        <w:t xml:space="preserve">etails </w:t>
      </w:r>
      <w:r>
        <w:rPr>
          <w:rFonts w:ascii="Arial" w:hAnsi="Arial" w:cs="Arial"/>
        </w:rPr>
        <w:t xml:space="preserve">of assigned Fees/Discounts are visible </w:t>
      </w:r>
      <w:r w:rsidRPr="00245317">
        <w:rPr>
          <w:rFonts w:ascii="Arial" w:hAnsi="Arial" w:cs="Arial"/>
        </w:rPr>
        <w:t xml:space="preserve">in the web </w:t>
      </w:r>
      <w:r>
        <w:rPr>
          <w:rFonts w:ascii="Arial" w:hAnsi="Arial" w:cs="Arial"/>
        </w:rPr>
        <w:t xml:space="preserve">application </w:t>
      </w:r>
      <w:r w:rsidRPr="00245317">
        <w:rPr>
          <w:rFonts w:ascii="Arial" w:hAnsi="Arial" w:cs="Arial"/>
        </w:rPr>
        <w:t>grid</w:t>
      </w:r>
      <w:r>
        <w:rPr>
          <w:rFonts w:ascii="Arial" w:hAnsi="Arial" w:cs="Arial"/>
        </w:rPr>
        <w:t xml:space="preserve"> under Terminal level</w:t>
      </w:r>
      <w:r w:rsidRPr="00245317">
        <w:rPr>
          <w:rFonts w:ascii="Arial" w:hAnsi="Arial" w:cs="Arial"/>
        </w:rPr>
        <w:t>:</w:t>
      </w:r>
    </w:p>
    <w:p w14:paraId="6D123F6D" w14:textId="77777777" w:rsidR="00BA123E" w:rsidRPr="00883306" w:rsidRDefault="00BA123E" w:rsidP="00BA123E">
      <w:pPr>
        <w:rPr>
          <w:rFonts w:ascii="Arial" w:hAnsi="Arial" w:cs="Arial"/>
        </w:rPr>
      </w:pPr>
    </w:p>
    <w:p w14:paraId="1CB1C885" w14:textId="77777777" w:rsidR="00A96344" w:rsidRDefault="00A96344" w:rsidP="009703DD">
      <w:pPr>
        <w:rPr>
          <w:rFonts w:ascii="Arial" w:hAnsi="Arial" w:cs="Arial"/>
        </w:rPr>
      </w:pPr>
    </w:p>
    <w:p w14:paraId="0FC345D1" w14:textId="77777777" w:rsidR="00274361" w:rsidRPr="00245317" w:rsidRDefault="00274361" w:rsidP="009703DD">
      <w:pPr>
        <w:rPr>
          <w:rFonts w:ascii="Arial" w:hAnsi="Arial" w:cs="Arial"/>
        </w:rPr>
      </w:pPr>
    </w:p>
    <w:p w14:paraId="7814FAB5" w14:textId="6B30F967" w:rsidR="009703DD" w:rsidRDefault="00BA123E" w:rsidP="009703DD">
      <w:pPr>
        <w:rPr>
          <w:b/>
        </w:rPr>
      </w:pPr>
      <w:r>
        <w:rPr>
          <w:b/>
          <w:noProof/>
          <w:lang w:val="sk-SK" w:eastAsia="sk-SK"/>
        </w:rPr>
        <w:drawing>
          <wp:inline distT="0" distB="0" distL="0" distR="0" wp14:anchorId="56C34985" wp14:editId="1CE84F2E">
            <wp:extent cx="6363970" cy="15144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63970" cy="1514475"/>
                    </a:xfrm>
                    <a:prstGeom prst="rect">
                      <a:avLst/>
                    </a:prstGeom>
                    <a:noFill/>
                    <a:ln>
                      <a:noFill/>
                    </a:ln>
                  </pic:spPr>
                </pic:pic>
              </a:graphicData>
            </a:graphic>
          </wp:inline>
        </w:drawing>
      </w:r>
    </w:p>
    <w:p w14:paraId="57E2F5C7" w14:textId="77777777" w:rsidR="009703DD" w:rsidRDefault="009703DD" w:rsidP="009703DD">
      <w:pPr>
        <w:jc w:val="both"/>
        <w:rPr>
          <w:rFonts w:eastAsiaTheme="majorEastAsia" w:cstheme="majorBidi"/>
          <w:b/>
        </w:rPr>
      </w:pPr>
    </w:p>
    <w:p w14:paraId="31A8C425" w14:textId="77777777" w:rsidR="00BA123E" w:rsidRDefault="00BA123E" w:rsidP="00BA123E">
      <w:pPr>
        <w:rPr>
          <w:b/>
        </w:rPr>
      </w:pPr>
      <w:r w:rsidRPr="008D6C50">
        <w:rPr>
          <w:b/>
        </w:rPr>
        <w:t xml:space="preserve">Business </w:t>
      </w:r>
      <w:r>
        <w:rPr>
          <w:b/>
        </w:rPr>
        <w:t xml:space="preserve">&amp; system </w:t>
      </w:r>
      <w:r w:rsidRPr="008D6C50">
        <w:rPr>
          <w:b/>
        </w:rPr>
        <w:t>rules</w:t>
      </w:r>
    </w:p>
    <w:p w14:paraId="32798833" w14:textId="77777777" w:rsidR="00BA123E" w:rsidRDefault="00BA123E" w:rsidP="00BA123E">
      <w:pPr>
        <w:pStyle w:val="ListParagraph"/>
        <w:numPr>
          <w:ilvl w:val="0"/>
          <w:numId w:val="1"/>
        </w:numPr>
        <w:spacing w:before="120"/>
      </w:pPr>
      <w:r>
        <w:t>It is possible to enter more than 1 same Fee/Discount but they cannot overlap</w:t>
      </w:r>
    </w:p>
    <w:p w14:paraId="7B6ACE50" w14:textId="77777777" w:rsidR="00BA123E" w:rsidRPr="001B30C8" w:rsidRDefault="00BA123E" w:rsidP="00BA123E">
      <w:pPr>
        <w:pStyle w:val="ListParagraph"/>
        <w:numPr>
          <w:ilvl w:val="0"/>
          <w:numId w:val="1"/>
        </w:numPr>
        <w:spacing w:before="120"/>
      </w:pPr>
      <w:r>
        <w:t xml:space="preserve">At least one Terminal product must be selected </w:t>
      </w:r>
    </w:p>
    <w:p w14:paraId="38FBAF3B" w14:textId="77777777" w:rsidR="009703DD" w:rsidRDefault="009703DD" w:rsidP="009703DD">
      <w:pPr>
        <w:jc w:val="both"/>
        <w:rPr>
          <w:rFonts w:eastAsiaTheme="majorEastAsia" w:cstheme="majorBidi"/>
          <w:b/>
        </w:rPr>
      </w:pPr>
    </w:p>
    <w:p w14:paraId="7F0B5DCE" w14:textId="6CAA1537" w:rsidR="009703DD" w:rsidRDefault="009703DD" w:rsidP="008F0121">
      <w:pPr>
        <w:jc w:val="both"/>
        <w:rPr>
          <w:rFonts w:cs="Arial"/>
          <w:lang w:val="hr-HR"/>
        </w:rPr>
      </w:pPr>
    </w:p>
    <w:p w14:paraId="68569A55" w14:textId="21015B72" w:rsidR="0094315D" w:rsidRPr="0040349E" w:rsidRDefault="0094315D" w:rsidP="0094315D">
      <w:pPr>
        <w:pStyle w:val="Heading1"/>
        <w:rPr>
          <w:color w:val="auto"/>
          <w:sz w:val="24"/>
          <w:szCs w:val="24"/>
        </w:rPr>
      </w:pPr>
      <w:bookmarkStart w:id="2204" w:name="_Toc500894461"/>
      <w:bookmarkStart w:id="2205" w:name="_Toc506563229"/>
      <w:r>
        <w:rPr>
          <w:color w:val="auto"/>
          <w:sz w:val="24"/>
          <w:szCs w:val="24"/>
        </w:rPr>
        <w:t>5</w:t>
      </w:r>
      <w:commentRangeStart w:id="2206"/>
      <w:commentRangeStart w:id="2207"/>
      <w:commentRangeStart w:id="2208"/>
      <w:r>
        <w:rPr>
          <w:color w:val="auto"/>
          <w:sz w:val="24"/>
          <w:szCs w:val="24"/>
        </w:rPr>
        <w:t xml:space="preserve">.2. </w:t>
      </w:r>
      <w:r w:rsidRPr="0040349E">
        <w:rPr>
          <w:color w:val="auto"/>
          <w:sz w:val="24"/>
          <w:szCs w:val="24"/>
        </w:rPr>
        <w:t>UC POS</w:t>
      </w:r>
      <w:r w:rsidR="00A96344">
        <w:rPr>
          <w:color w:val="auto"/>
          <w:sz w:val="24"/>
          <w:szCs w:val="24"/>
        </w:rPr>
        <w:t xml:space="preserve"> 04</w:t>
      </w:r>
      <w:r w:rsidR="002C1558">
        <w:rPr>
          <w:color w:val="auto"/>
          <w:sz w:val="24"/>
          <w:szCs w:val="24"/>
        </w:rPr>
        <w:t>5</w:t>
      </w:r>
      <w:r w:rsidRPr="0040349E">
        <w:rPr>
          <w:color w:val="auto"/>
          <w:sz w:val="24"/>
          <w:szCs w:val="24"/>
        </w:rPr>
        <w:t xml:space="preserve">: </w:t>
      </w:r>
      <w:r>
        <w:rPr>
          <w:color w:val="auto"/>
          <w:sz w:val="24"/>
          <w:szCs w:val="24"/>
        </w:rPr>
        <w:t>Cancel</w:t>
      </w:r>
      <w:r w:rsidRPr="0040349E">
        <w:rPr>
          <w:color w:val="auto"/>
          <w:sz w:val="24"/>
          <w:szCs w:val="24"/>
        </w:rPr>
        <w:t xml:space="preserve"> fees/discounts model</w:t>
      </w:r>
      <w:bookmarkEnd w:id="2204"/>
      <w:r w:rsidRPr="0040349E">
        <w:rPr>
          <w:color w:val="auto"/>
          <w:sz w:val="24"/>
          <w:szCs w:val="24"/>
        </w:rPr>
        <w:t xml:space="preserve">     </w:t>
      </w:r>
      <w:commentRangeEnd w:id="2206"/>
      <w:r w:rsidR="003714F6">
        <w:rPr>
          <w:rStyle w:val="CommentReference"/>
          <w:rFonts w:ascii="Helvetica" w:hAnsi="Helvetica" w:eastAsia="Cambria"/>
          <w:b w:val="0"/>
          <w:bCs w:val="0"/>
          <w:color w:val="auto"/>
          <w:kern w:val="0"/>
        </w:rPr>
        <w:commentReference w:id="2206"/>
      </w:r>
      <w:commentRangeEnd w:id="2207"/>
      <w:r w:rsidR="00836C96">
        <w:rPr>
          <w:rStyle w:val="CommentReference"/>
          <w:rFonts w:ascii="Helvetica" w:hAnsi="Helvetica" w:eastAsia="Cambria"/>
          <w:b w:val="0"/>
          <w:bCs w:val="0"/>
          <w:color w:val="auto"/>
          <w:kern w:val="0"/>
        </w:rPr>
        <w:commentReference w:id="2207"/>
      </w:r>
      <w:commentRangeEnd w:id="2208"/>
      <w:r w:rsidR="00530061">
        <w:rPr>
          <w:rStyle w:val="CommentReference"/>
          <w:rFonts w:ascii="Helvetica" w:hAnsi="Helvetica" w:eastAsia="Cambria"/>
          <w:b w:val="0"/>
          <w:bCs w:val="0"/>
          <w:color w:val="auto"/>
          <w:kern w:val="0"/>
        </w:rPr>
        <w:commentReference w:id="2208"/>
      </w:r>
      <w:bookmarkEnd w:id="2205"/>
    </w:p>
    <w:p w14:paraId="5D6B9CCC" w14:textId="77777777" w:rsidR="0094315D" w:rsidRDefault="0094315D" w:rsidP="0094315D"/>
    <w:p w14:paraId="046B29DC" w14:textId="2830394D" w:rsidR="0094315D" w:rsidRDefault="00A96344" w:rsidP="0094315D">
      <w:r>
        <w:t>Cancel fees/discounts model in web application.</w:t>
      </w:r>
    </w:p>
    <w:p w14:paraId="1E31980B" w14:textId="77777777" w:rsidR="0094315D" w:rsidRDefault="0094315D" w:rsidP="0094315D"/>
    <w:p w14:paraId="4C826BCF" w14:textId="77777777" w:rsidR="0094315D" w:rsidRPr="008D6C50" w:rsidRDefault="0094315D" w:rsidP="0094315D">
      <w:pPr>
        <w:rPr>
          <w:b/>
        </w:rPr>
      </w:pPr>
      <w:r w:rsidRPr="008D6C50">
        <w:rPr>
          <w:b/>
        </w:rPr>
        <w:t>Preconditions</w:t>
      </w:r>
    </w:p>
    <w:p w14:paraId="426EB259" w14:textId="77777777" w:rsidR="0094315D" w:rsidRPr="00232FD9" w:rsidRDefault="0094315D" w:rsidP="0094315D"/>
    <w:p w14:paraId="2BBCEB7B" w14:textId="5095262B" w:rsidR="0094315D" w:rsidRDefault="00A96344" w:rsidP="00530061">
      <w:pPr>
        <w:pStyle w:val="ListParagraph"/>
        <w:numPr>
          <w:ilvl w:val="0"/>
          <w:numId w:val="94"/>
        </w:numPr>
      </w:pPr>
      <w:proofErr w:type="gramStart"/>
      <w:r>
        <w:t>f</w:t>
      </w:r>
      <w:r w:rsidR="0094315D">
        <w:t>ees</w:t>
      </w:r>
      <w:r>
        <w:t>/discounts</w:t>
      </w:r>
      <w:proofErr w:type="gramEnd"/>
      <w:r>
        <w:t xml:space="preserve"> model must exist in </w:t>
      </w:r>
      <w:proofErr w:type="spellStart"/>
      <w:r>
        <w:t>eXact</w:t>
      </w:r>
      <w:proofErr w:type="spellEnd"/>
      <w:r>
        <w:t xml:space="preserve"> and be active (</w:t>
      </w:r>
      <w:r w:rsidRPr="00530061">
        <w:rPr>
          <w:i/>
        </w:rPr>
        <w:t>Inserted</w:t>
      </w:r>
      <w:r>
        <w:t>).</w:t>
      </w:r>
      <w:r w:rsidR="0094315D">
        <w:t xml:space="preserve"> </w:t>
      </w:r>
    </w:p>
    <w:p w14:paraId="09A29DC9" w14:textId="77777777" w:rsidR="0094315D" w:rsidRDefault="0094315D" w:rsidP="0094315D"/>
    <w:p w14:paraId="3E8BE22A" w14:textId="77777777" w:rsidR="0094315D" w:rsidRPr="00232FD9" w:rsidRDefault="0094315D" w:rsidP="0094315D"/>
    <w:p w14:paraId="17703D4D" w14:textId="77777777" w:rsidR="0094315D" w:rsidRPr="008D6C50" w:rsidRDefault="0094315D" w:rsidP="0094315D">
      <w:pPr>
        <w:rPr>
          <w:b/>
        </w:rPr>
      </w:pPr>
      <w:r w:rsidRPr="008D6C50">
        <w:rPr>
          <w:b/>
        </w:rPr>
        <w:t xml:space="preserve">Trigger </w:t>
      </w:r>
    </w:p>
    <w:p w14:paraId="47EC76DC" w14:textId="77777777" w:rsidR="0094315D" w:rsidRPr="00232FD9" w:rsidRDefault="0094315D" w:rsidP="0094315D"/>
    <w:p w14:paraId="55989F20" w14:textId="0B6D3177" w:rsidR="0094315D" w:rsidRDefault="0094315D" w:rsidP="0094315D">
      <w:pPr>
        <w:jc w:val="both"/>
        <w:rPr>
          <w:rFonts w:cs="Arial"/>
        </w:rPr>
      </w:pPr>
      <w:r w:rsidRPr="002F643F">
        <w:rPr>
          <w:rFonts w:cs="Arial"/>
          <w:i/>
        </w:rPr>
        <w:t>Administration</w:t>
      </w:r>
      <w:r>
        <w:rPr>
          <w:rFonts w:cs="Arial"/>
        </w:rPr>
        <w:t xml:space="preserve"> module &gt; </w:t>
      </w:r>
      <w:r w:rsidRPr="002F643F">
        <w:rPr>
          <w:rFonts w:cs="Arial"/>
          <w:i/>
        </w:rPr>
        <w:t>Fees and discounts</w:t>
      </w:r>
      <w:r>
        <w:rPr>
          <w:rFonts w:cs="Arial"/>
        </w:rPr>
        <w:t xml:space="preserve">  </w:t>
      </w:r>
    </w:p>
    <w:p w14:paraId="770F4E5C" w14:textId="6D92F31F" w:rsidR="00BA123E" w:rsidRDefault="00BA123E" w:rsidP="0094315D">
      <w:pPr>
        <w:jc w:val="both"/>
        <w:rPr>
          <w:rFonts w:cs="Arial"/>
        </w:rPr>
      </w:pPr>
    </w:p>
    <w:p w14:paraId="0EDDDFE0" w14:textId="778EBB4A" w:rsidR="0094315D" w:rsidRPr="00530061" w:rsidRDefault="00A96344" w:rsidP="0094315D">
      <w:pPr>
        <w:jc w:val="both"/>
        <w:rPr>
          <w:rFonts w:ascii="Arial" w:hAnsi="Arial" w:cs="Arial"/>
        </w:rPr>
      </w:pPr>
      <w:r w:rsidRPr="00530061">
        <w:rPr>
          <w:rFonts w:ascii="Arial" w:hAnsi="Arial" w:cs="Arial"/>
          <w:lang w:val="hr-HR"/>
        </w:rPr>
        <w:t xml:space="preserve">Search first for the fees/discounts model </w:t>
      </w:r>
      <w:r w:rsidR="0094315D" w:rsidRPr="00530061">
        <w:rPr>
          <w:rFonts w:ascii="Arial" w:hAnsi="Arial" w:cs="Arial"/>
          <w:lang w:val="hr-HR"/>
        </w:rPr>
        <w:t xml:space="preserve">in the grid (Apply filter) </w:t>
      </w:r>
      <w:r>
        <w:rPr>
          <w:rFonts w:ascii="Arial" w:hAnsi="Arial" w:cs="Arial"/>
          <w:lang w:val="hr-HR"/>
        </w:rPr>
        <w:t xml:space="preserve">which you want to cancel, then </w:t>
      </w:r>
      <w:r w:rsidR="0094315D" w:rsidRPr="00530061">
        <w:rPr>
          <w:rFonts w:ascii="Arial" w:hAnsi="Arial" w:cs="Arial"/>
          <w:lang w:val="hr-HR"/>
        </w:rPr>
        <w:t xml:space="preserve"> click on </w:t>
      </w:r>
      <w:r>
        <w:rPr>
          <w:rFonts w:ascii="Arial" w:hAnsi="Arial" w:cs="Arial"/>
          <w:lang w:val="hr-HR"/>
        </w:rPr>
        <w:t xml:space="preserve">it. </w:t>
      </w:r>
    </w:p>
    <w:p w14:paraId="70E23A5C" w14:textId="77777777" w:rsidR="0094315D" w:rsidRPr="00530061" w:rsidRDefault="0094315D" w:rsidP="0094315D">
      <w:pPr>
        <w:rPr>
          <w:rFonts w:ascii="Arial" w:hAnsi="Arial" w:cs="Arial"/>
          <w:noProof/>
          <w:lang w:val="hr-HR" w:eastAsia="hr-HR"/>
        </w:rPr>
      </w:pPr>
    </w:p>
    <w:p w14:paraId="31E5DF26" w14:textId="1644791B" w:rsidR="0094315D" w:rsidRDefault="00BA123E" w:rsidP="0094315D">
      <w:r>
        <w:rPr>
          <w:noProof/>
          <w:lang w:val="sk-SK" w:eastAsia="sk-SK"/>
        </w:rPr>
        <w:lastRenderedPageBreak/>
        <w:drawing>
          <wp:inline distT="0" distB="0" distL="0" distR="0" wp14:anchorId="3142C6E5" wp14:editId="69D4FD74">
            <wp:extent cx="6363970" cy="171894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63970" cy="1718945"/>
                    </a:xfrm>
                    <a:prstGeom prst="rect">
                      <a:avLst/>
                    </a:prstGeom>
                    <a:noFill/>
                    <a:ln>
                      <a:noFill/>
                    </a:ln>
                  </pic:spPr>
                </pic:pic>
              </a:graphicData>
            </a:graphic>
          </wp:inline>
        </w:drawing>
      </w:r>
    </w:p>
    <w:p w14:paraId="5AAE74DE" w14:textId="77777777" w:rsidR="0094315D" w:rsidRDefault="0094315D" w:rsidP="0094315D"/>
    <w:p w14:paraId="5C21EA63" w14:textId="2B24B002" w:rsidR="0094315D" w:rsidRDefault="0094315D" w:rsidP="0094315D">
      <w:pPr>
        <w:rPr>
          <w:b/>
        </w:rPr>
      </w:pPr>
      <w:r>
        <w:t>Cl</w:t>
      </w:r>
      <w:r w:rsidRPr="00BA5968">
        <w:t xml:space="preserve">ick </w:t>
      </w:r>
      <w:r>
        <w:t xml:space="preserve">on the </w:t>
      </w:r>
      <w:r>
        <w:rPr>
          <w:color w:val="FFFFFF" w:themeColor="background1"/>
          <w:highlight w:val="blue"/>
        </w:rPr>
        <w:t>Cancel model</w:t>
      </w:r>
      <w:r w:rsidRPr="00BA5968">
        <w:rPr>
          <w:color w:val="FFFFFF" w:themeColor="background1"/>
        </w:rPr>
        <w:t xml:space="preserve"> </w:t>
      </w:r>
      <w:r>
        <w:t xml:space="preserve">button </w:t>
      </w:r>
      <w:r w:rsidR="00A96344">
        <w:t xml:space="preserve">and </w:t>
      </w:r>
      <w:r>
        <w:t>model</w:t>
      </w:r>
      <w:r w:rsidR="00A96344">
        <w:t xml:space="preserve"> </w:t>
      </w:r>
      <w:r>
        <w:t xml:space="preserve">status </w:t>
      </w:r>
      <w:r w:rsidR="00A96344">
        <w:t xml:space="preserve">will changed </w:t>
      </w:r>
      <w:r>
        <w:t xml:space="preserve">to ‘Cancelled’. </w:t>
      </w:r>
      <w:r w:rsidR="006A2356">
        <w:br/>
      </w:r>
      <w:r w:rsidR="006A2356">
        <w:br/>
      </w:r>
      <w:r>
        <w:rPr>
          <w:b/>
        </w:rPr>
        <w:t xml:space="preserve">       </w:t>
      </w:r>
    </w:p>
    <w:p w14:paraId="2B7BD540" w14:textId="77777777" w:rsidR="00343FDE" w:rsidRDefault="00343FDE" w:rsidP="0094315D">
      <w:pPr>
        <w:rPr>
          <w:b/>
        </w:rPr>
      </w:pPr>
    </w:p>
    <w:p w14:paraId="4901491A" w14:textId="77777777" w:rsidR="00BA123E" w:rsidRDefault="00BA123E" w:rsidP="00BA123E">
      <w:pPr>
        <w:rPr>
          <w:rFonts w:ascii="Arial" w:hAnsi="Arial" w:cs="Arial"/>
        </w:rPr>
      </w:pPr>
      <w:r w:rsidRPr="00837CC5">
        <w:rPr>
          <w:rFonts w:ascii="Arial" w:hAnsi="Arial" w:cs="Arial"/>
          <w:b/>
        </w:rPr>
        <w:t xml:space="preserve">Business </w:t>
      </w:r>
      <w:r>
        <w:rPr>
          <w:rFonts w:ascii="Arial" w:hAnsi="Arial" w:cs="Arial"/>
          <w:b/>
        </w:rPr>
        <w:t xml:space="preserve">&amp; system </w:t>
      </w:r>
      <w:r w:rsidRPr="00837CC5">
        <w:rPr>
          <w:rFonts w:ascii="Arial" w:hAnsi="Arial" w:cs="Arial"/>
          <w:b/>
        </w:rPr>
        <w:t>rules</w:t>
      </w:r>
      <w:r w:rsidRPr="00837CC5">
        <w:rPr>
          <w:rFonts w:ascii="Arial" w:hAnsi="Arial" w:cs="Arial"/>
        </w:rPr>
        <w:t>:</w:t>
      </w:r>
    </w:p>
    <w:p w14:paraId="11E69C14" w14:textId="2CA62F2B" w:rsidR="0094315D" w:rsidRDefault="0094315D" w:rsidP="008F0121">
      <w:pPr>
        <w:jc w:val="both"/>
        <w:rPr>
          <w:rFonts w:cs="Arial"/>
          <w:lang w:val="hr-HR"/>
        </w:rPr>
      </w:pPr>
    </w:p>
    <w:p w14:paraId="7E6C5EE8" w14:textId="7ED3ABF3" w:rsidR="0094315D" w:rsidRDefault="00BA123E" w:rsidP="008F0121">
      <w:pPr>
        <w:jc w:val="both"/>
        <w:rPr>
          <w:rFonts w:cs="Arial"/>
          <w:lang w:val="hr-HR"/>
        </w:rPr>
      </w:pPr>
      <w:r>
        <w:t>You can cancel any F/D model – for assigned entities will remain to be valid; but not possible to add new.</w:t>
      </w:r>
      <w:r w:rsidR="00D5646F">
        <w:t xml:space="preserve"> Warning message appears: ‘</w:t>
      </w:r>
      <w:r w:rsidR="00D5646F" w:rsidRPr="00D5646F">
        <w:t xml:space="preserve">'Warning! </w:t>
      </w:r>
      <w:proofErr w:type="spellStart"/>
      <w:proofErr w:type="gramStart"/>
      <w:r w:rsidR="00D5646F" w:rsidRPr="00D5646F">
        <w:t>fees&amp;</w:t>
      </w:r>
      <w:proofErr w:type="gramEnd"/>
      <w:r w:rsidR="00D5646F" w:rsidRPr="00D5646F">
        <w:t>discounts</w:t>
      </w:r>
      <w:proofErr w:type="spellEnd"/>
      <w:r w:rsidR="00D5646F" w:rsidRPr="00D5646F">
        <w:t xml:space="preserve"> are deactivated for further assignment, but remain active for existing ones.'</w:t>
      </w:r>
      <w:r w:rsidR="00D5646F">
        <w:t>”</w:t>
      </w:r>
    </w:p>
    <w:p w14:paraId="75C895B6" w14:textId="19F24704" w:rsidR="00D7135B" w:rsidRDefault="00D7135B" w:rsidP="008F0121">
      <w:pPr>
        <w:jc w:val="both"/>
        <w:rPr>
          <w:rFonts w:cs="Arial"/>
          <w:lang w:val="hr-HR"/>
        </w:rPr>
      </w:pPr>
    </w:p>
    <w:p w14:paraId="7E9B2A48" w14:textId="09E95EF6" w:rsidR="00D7135B" w:rsidRDefault="00D7135B" w:rsidP="008F0121">
      <w:pPr>
        <w:jc w:val="both"/>
        <w:rPr>
          <w:rFonts w:cs="Arial"/>
          <w:lang w:val="hr-HR"/>
        </w:rPr>
      </w:pPr>
    </w:p>
    <w:p w14:paraId="58ECBA37" w14:textId="5E3C9832" w:rsidR="00D7135B" w:rsidRDefault="00D7135B" w:rsidP="008F0121">
      <w:pPr>
        <w:jc w:val="both"/>
        <w:rPr>
          <w:rFonts w:cs="Arial"/>
          <w:lang w:val="hr-HR"/>
        </w:rPr>
      </w:pPr>
    </w:p>
    <w:p w14:paraId="55A79F96" w14:textId="116A0075" w:rsidR="00D7135B" w:rsidRDefault="00D7135B" w:rsidP="008F0121">
      <w:pPr>
        <w:jc w:val="both"/>
        <w:rPr>
          <w:rFonts w:cs="Arial"/>
          <w:lang w:val="hr-HR"/>
        </w:rPr>
      </w:pPr>
    </w:p>
    <w:p w14:paraId="2AA04E44" w14:textId="77777777" w:rsidR="00D7135B" w:rsidRDefault="00D7135B" w:rsidP="008F0121">
      <w:pPr>
        <w:jc w:val="both"/>
        <w:rPr>
          <w:rFonts w:cs="Arial"/>
          <w:lang w:val="hr-HR"/>
        </w:rPr>
      </w:pPr>
    </w:p>
    <w:p w14:paraId="2D094043" w14:textId="23AB3FA2" w:rsidR="0037189B" w:rsidRPr="00787F6B" w:rsidRDefault="00274361" w:rsidP="0037189B">
      <w:pPr>
        <w:pStyle w:val="Heading1"/>
        <w:rPr>
          <w:rFonts w:cs="Arial"/>
          <w:color w:val="auto"/>
          <w:sz w:val="24"/>
          <w:szCs w:val="24"/>
        </w:rPr>
      </w:pPr>
      <w:bookmarkStart w:id="2209" w:name="_5.2._UC_POS_6"/>
      <w:bookmarkStart w:id="2210" w:name="_Toc506563230"/>
      <w:bookmarkEnd w:id="2209"/>
      <w:r>
        <w:rPr>
          <w:rFonts w:cs="Arial"/>
          <w:color w:val="auto"/>
          <w:sz w:val="24"/>
          <w:szCs w:val="24"/>
        </w:rPr>
        <w:t>5.2. UC POS 0</w:t>
      </w:r>
      <w:r w:rsidR="00F04A56">
        <w:rPr>
          <w:rFonts w:cs="Arial"/>
          <w:color w:val="auto"/>
          <w:sz w:val="24"/>
          <w:szCs w:val="24"/>
        </w:rPr>
        <w:t>4</w:t>
      </w:r>
      <w:r w:rsidR="002C1558">
        <w:rPr>
          <w:rFonts w:cs="Arial"/>
          <w:color w:val="auto"/>
          <w:sz w:val="24"/>
          <w:szCs w:val="24"/>
        </w:rPr>
        <w:t>6</w:t>
      </w:r>
      <w:r w:rsidR="0037189B" w:rsidRPr="00787F6B">
        <w:rPr>
          <w:rFonts w:cs="Arial"/>
          <w:color w:val="auto"/>
          <w:sz w:val="24"/>
          <w:szCs w:val="24"/>
        </w:rPr>
        <w:t>: Add statement definition</w:t>
      </w:r>
      <w:bookmarkEnd w:id="2210"/>
      <w:r w:rsidR="0037189B" w:rsidRPr="00787F6B">
        <w:rPr>
          <w:rFonts w:cs="Arial"/>
          <w:color w:val="auto"/>
          <w:sz w:val="24"/>
          <w:szCs w:val="24"/>
        </w:rPr>
        <w:t xml:space="preserve"> </w:t>
      </w:r>
    </w:p>
    <w:p w14:paraId="56F31425" w14:textId="77777777" w:rsidR="0037189B" w:rsidRDefault="0037189B" w:rsidP="0037189B">
      <w:pPr>
        <w:jc w:val="both"/>
        <w:rPr>
          <w:rFonts w:ascii="Arial" w:hAnsi="Arial" w:cs="Arial"/>
        </w:rPr>
      </w:pPr>
    </w:p>
    <w:p w14:paraId="4658A60F" w14:textId="1E601B70" w:rsidR="0037189B" w:rsidRPr="00FB52CE" w:rsidRDefault="0037189B" w:rsidP="0037189B">
      <w:pPr>
        <w:jc w:val="both"/>
        <w:rPr>
          <w:rFonts w:ascii="Arial" w:hAnsi="Arial" w:cs="Arial"/>
        </w:rPr>
      </w:pPr>
      <w:r>
        <w:rPr>
          <w:rFonts w:ascii="Arial" w:hAnsi="Arial" w:cs="Arial"/>
        </w:rPr>
        <w:t>Statement definition is possible to add in web application.</w:t>
      </w:r>
    </w:p>
    <w:p w14:paraId="51E76663" w14:textId="77777777" w:rsidR="0037189B" w:rsidRPr="00FB52CE" w:rsidRDefault="0037189B" w:rsidP="0037189B">
      <w:pPr>
        <w:jc w:val="both"/>
        <w:rPr>
          <w:rFonts w:ascii="Arial" w:hAnsi="Arial" w:cs="Arial"/>
        </w:rPr>
      </w:pPr>
    </w:p>
    <w:p w14:paraId="354FD51C" w14:textId="77777777" w:rsidR="0037189B" w:rsidRPr="00FB52CE" w:rsidRDefault="0037189B" w:rsidP="0037189B">
      <w:pPr>
        <w:spacing w:after="120"/>
        <w:rPr>
          <w:rFonts w:ascii="Arial" w:hAnsi="Arial" w:cs="Arial"/>
        </w:rPr>
      </w:pPr>
      <w:r w:rsidRPr="00FB52CE">
        <w:rPr>
          <w:rFonts w:ascii="Arial" w:hAnsi="Arial" w:cs="Arial"/>
          <w:b/>
        </w:rPr>
        <w:t>Preconditions</w:t>
      </w:r>
    </w:p>
    <w:p w14:paraId="56F658FD" w14:textId="77777777" w:rsidR="00293E0B" w:rsidRDefault="00293E0B" w:rsidP="00293E0B">
      <w:pPr>
        <w:pStyle w:val="ListParagraph"/>
        <w:numPr>
          <w:ilvl w:val="0"/>
          <w:numId w:val="94"/>
        </w:numPr>
        <w:rPr>
          <w:rFonts w:ascii="Arial" w:hAnsi="Arial" w:cs="Arial"/>
        </w:rPr>
      </w:pPr>
      <w:r>
        <w:rPr>
          <w:rFonts w:ascii="Arial" w:hAnsi="Arial" w:cs="Arial"/>
        </w:rPr>
        <w:t>s</w:t>
      </w:r>
      <w:r w:rsidRPr="00FA324C">
        <w:rPr>
          <w:rFonts w:ascii="Arial" w:hAnsi="Arial" w:cs="Arial"/>
        </w:rPr>
        <w:t xml:space="preserve">tatement definition </w:t>
      </w:r>
      <w:r>
        <w:rPr>
          <w:rFonts w:ascii="Arial" w:hAnsi="Arial" w:cs="Arial"/>
        </w:rPr>
        <w:t xml:space="preserve">which </w:t>
      </w:r>
      <w:r w:rsidRPr="00FA324C">
        <w:rPr>
          <w:rFonts w:ascii="Arial" w:hAnsi="Arial" w:cs="Arial"/>
        </w:rPr>
        <w:t>you want to add, should not exist in the system</w:t>
      </w:r>
      <w:r>
        <w:rPr>
          <w:rFonts w:ascii="Arial" w:hAnsi="Arial" w:cs="Arial"/>
        </w:rPr>
        <w:t>,</w:t>
      </w:r>
    </w:p>
    <w:p w14:paraId="43C0C351" w14:textId="77777777" w:rsidR="00293E0B" w:rsidRPr="00FA324C" w:rsidRDefault="00293E0B" w:rsidP="00293E0B">
      <w:pPr>
        <w:pStyle w:val="ListParagraph"/>
        <w:numPr>
          <w:ilvl w:val="0"/>
          <w:numId w:val="94"/>
        </w:numPr>
        <w:rPr>
          <w:rFonts w:ascii="Arial" w:hAnsi="Arial" w:cs="Arial"/>
        </w:rPr>
      </w:pPr>
      <w:proofErr w:type="gramStart"/>
      <w:r>
        <w:rPr>
          <w:rFonts w:ascii="Arial" w:hAnsi="Arial" w:cs="Arial"/>
        </w:rPr>
        <w:t>customer</w:t>
      </w:r>
      <w:proofErr w:type="gramEnd"/>
      <w:r>
        <w:rPr>
          <w:rFonts w:ascii="Arial" w:hAnsi="Arial" w:cs="Arial"/>
        </w:rPr>
        <w:t xml:space="preserve"> should have at least one contract, retailer and terminal so that you can create statement definition.</w:t>
      </w:r>
      <w:r w:rsidRPr="00FA324C">
        <w:rPr>
          <w:rFonts w:ascii="Arial" w:hAnsi="Arial" w:cs="Arial"/>
        </w:rPr>
        <w:t xml:space="preserve"> </w:t>
      </w:r>
    </w:p>
    <w:p w14:paraId="2ACE4D9D" w14:textId="3F5E5F9D" w:rsidR="0037189B" w:rsidRPr="00FB52CE" w:rsidRDefault="0037189B" w:rsidP="0037189B">
      <w:pPr>
        <w:spacing w:before="240" w:after="120"/>
        <w:rPr>
          <w:rFonts w:ascii="Arial" w:hAnsi="Arial" w:cs="Arial"/>
        </w:rPr>
      </w:pPr>
      <w:r w:rsidRPr="00FB52CE">
        <w:rPr>
          <w:rFonts w:ascii="Arial" w:hAnsi="Arial" w:cs="Arial"/>
          <w:b/>
        </w:rPr>
        <w:t>Trigger</w:t>
      </w:r>
    </w:p>
    <w:p w14:paraId="77742E87" w14:textId="352B78E9" w:rsidR="00787F6B" w:rsidRDefault="0037189B" w:rsidP="0037189B">
      <w:pPr>
        <w:spacing w:after="120"/>
        <w:rPr>
          <w:rFonts w:ascii="Arial" w:hAnsi="Arial" w:cs="Arial"/>
        </w:rPr>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Pr>
          <w:rFonts w:ascii="Arial" w:hAnsi="Arial" w:cs="Arial"/>
          <w:i/>
        </w:rPr>
        <w:t>Customers</w:t>
      </w:r>
      <w:r w:rsidRPr="00FB52CE">
        <w:rPr>
          <w:rFonts w:ascii="Arial" w:hAnsi="Arial" w:cs="Arial"/>
        </w:rPr>
        <w:t xml:space="preserve"> level</w:t>
      </w:r>
    </w:p>
    <w:p w14:paraId="47844FAF" w14:textId="7175F0C7" w:rsidR="0037189B" w:rsidRDefault="00787F6B" w:rsidP="00787F6B">
      <w:pPr>
        <w:spacing w:after="120"/>
        <w:jc w:val="both"/>
        <w:rPr>
          <w:rFonts w:ascii="Arial" w:hAnsi="Arial" w:cs="Arial"/>
        </w:rPr>
      </w:pPr>
      <w:r>
        <w:rPr>
          <w:rFonts w:ascii="Arial" w:hAnsi="Arial" w:cs="Arial"/>
        </w:rPr>
        <w:t>Search first for existing customer in the system</w:t>
      </w:r>
      <w:r w:rsidR="00F04A56">
        <w:rPr>
          <w:rFonts w:ascii="Arial" w:hAnsi="Arial" w:cs="Arial"/>
        </w:rPr>
        <w:t xml:space="preserve">, then </w:t>
      </w:r>
      <w:r>
        <w:rPr>
          <w:rFonts w:ascii="Arial" w:hAnsi="Arial" w:cs="Arial"/>
        </w:rPr>
        <w:t xml:space="preserve">click on active </w:t>
      </w:r>
      <w:r w:rsidR="00F04A56">
        <w:rPr>
          <w:rFonts w:ascii="Arial" w:hAnsi="Arial" w:cs="Arial"/>
        </w:rPr>
        <w:t>one t</w:t>
      </w:r>
      <w:r>
        <w:rPr>
          <w:rFonts w:ascii="Arial" w:hAnsi="Arial" w:cs="Arial"/>
        </w:rPr>
        <w:t>o open data details:</w:t>
      </w:r>
    </w:p>
    <w:p w14:paraId="7F2299FB" w14:textId="0BA2BCB8" w:rsidR="0037189B" w:rsidRDefault="00787F6B" w:rsidP="006B307D">
      <w:pPr>
        <w:rPr>
          <w:b/>
        </w:rPr>
      </w:pPr>
      <w:del w:id="2211" w:author="Martin Ćosić" w:date="2018-02-16T14:39:00Z">
        <w:r w:rsidDel="009C3A35">
          <w:rPr>
            <w:b/>
            <w:noProof/>
            <w:lang w:val="sk-SK" w:eastAsia="sk-SK"/>
          </w:rPr>
          <w:lastRenderedPageBreak/>
          <w:drawing>
            <wp:inline distT="0" distB="0" distL="0" distR="0" wp14:anchorId="5EFAD2C5" wp14:editId="5467B30B">
              <wp:extent cx="6335395" cy="1763395"/>
              <wp:effectExtent l="0" t="0" r="825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35395" cy="1763395"/>
                      </a:xfrm>
                      <a:prstGeom prst="rect">
                        <a:avLst/>
                      </a:prstGeom>
                      <a:noFill/>
                      <a:ln>
                        <a:noFill/>
                      </a:ln>
                    </pic:spPr>
                  </pic:pic>
                </a:graphicData>
              </a:graphic>
            </wp:inline>
          </w:drawing>
        </w:r>
      </w:del>
      <w:ins w:id="2212" w:author="Martin Ćosić" w:date="2018-02-16T14:39:00Z">
        <w:r w:rsidR="009C3A35">
          <w:rPr>
            <w:b/>
            <w:noProof/>
            <w:lang w:val="sk-SK" w:eastAsia="sk-SK"/>
          </w:rPr>
          <w:drawing>
            <wp:inline distT="0" distB="0" distL="0" distR="0" wp14:anchorId="5E545994" wp14:editId="37D5441C">
              <wp:extent cx="6400800" cy="21945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00800" cy="2194560"/>
                      </a:xfrm>
                      <a:prstGeom prst="rect">
                        <a:avLst/>
                      </a:prstGeom>
                      <a:noFill/>
                      <a:ln>
                        <a:noFill/>
                      </a:ln>
                    </pic:spPr>
                  </pic:pic>
                </a:graphicData>
              </a:graphic>
            </wp:inline>
          </w:drawing>
        </w:r>
      </w:ins>
      <w:r w:rsidR="0037189B">
        <w:rPr>
          <w:b/>
        </w:rPr>
        <w:t xml:space="preserve">                      </w:t>
      </w:r>
    </w:p>
    <w:p w14:paraId="268411BD" w14:textId="77777777" w:rsidR="006B307D" w:rsidRPr="006B307D" w:rsidRDefault="006B307D" w:rsidP="006B307D"/>
    <w:p w14:paraId="15FA2AF6" w14:textId="090E9D11" w:rsidR="006B307D" w:rsidRDefault="00F04A56" w:rsidP="0037189B">
      <w:r>
        <w:t xml:space="preserve">Click on the </w:t>
      </w:r>
      <w:proofErr w:type="gramStart"/>
      <w:r w:rsidRPr="00530061">
        <w:rPr>
          <w:color w:val="FFFFFF" w:themeColor="background1"/>
          <w:highlight w:val="blue"/>
        </w:rPr>
        <w:t>New</w:t>
      </w:r>
      <w:proofErr w:type="gramEnd"/>
      <w:r w:rsidRPr="00530061">
        <w:rPr>
          <w:color w:val="FFFFFF" w:themeColor="background1"/>
          <w:highlight w:val="blue"/>
        </w:rPr>
        <w:t xml:space="preserve"> state. </w:t>
      </w:r>
      <w:proofErr w:type="gramStart"/>
      <w:r w:rsidRPr="00530061">
        <w:rPr>
          <w:color w:val="FFFFFF" w:themeColor="background1"/>
          <w:highlight w:val="blue"/>
        </w:rPr>
        <w:t>def</w:t>
      </w:r>
      <w:proofErr w:type="gramEnd"/>
      <w:r w:rsidRPr="00530061">
        <w:rPr>
          <w:color w:val="FFFFFF" w:themeColor="background1"/>
          <w:highlight w:val="blue"/>
        </w:rPr>
        <w:t>.</w:t>
      </w:r>
      <w:r w:rsidRPr="00530061">
        <w:rPr>
          <w:color w:val="FFFFFF" w:themeColor="background1"/>
        </w:rPr>
        <w:t xml:space="preserve"> </w:t>
      </w:r>
      <w:r>
        <w:t>to open the f</w:t>
      </w:r>
      <w:r w:rsidR="006B307D">
        <w:t xml:space="preserve">ollowing </w:t>
      </w:r>
      <w:r>
        <w:t>wizard</w:t>
      </w:r>
      <w:r w:rsidR="006B307D">
        <w:t>:</w:t>
      </w:r>
    </w:p>
    <w:p w14:paraId="5CD34FFF" w14:textId="187FC688" w:rsidR="00431D66" w:rsidRDefault="00431D66" w:rsidP="0037189B"/>
    <w:p w14:paraId="78F013D0" w14:textId="235B0D2F" w:rsidR="00431D66" w:rsidRDefault="00431D66" w:rsidP="0037189B">
      <w:r>
        <w:t>1) Basic statement definition data</w:t>
      </w:r>
      <w:r w:rsidR="00F04A56">
        <w:t xml:space="preserve"> (header level)</w:t>
      </w:r>
      <w:r>
        <w:t>:</w:t>
      </w:r>
    </w:p>
    <w:p w14:paraId="2FB8B68E" w14:textId="2055E967" w:rsidR="00431D66" w:rsidRDefault="00431D66" w:rsidP="0037189B"/>
    <w:p w14:paraId="55AB1D9A" w14:textId="66537F79" w:rsidR="0037189B" w:rsidRPr="00367316" w:rsidRDefault="00A600E0" w:rsidP="00530061">
      <w:pPr>
        <w:rPr>
          <w:rFonts w:ascii="Arial" w:hAnsi="Arial" w:cs="Arial"/>
        </w:rPr>
      </w:pPr>
      <w:del w:id="2213" w:author="Martin Ćosić" w:date="2018-02-16T14:39:00Z">
        <w:r w:rsidDel="00D14F58">
          <w:rPr>
            <w:noProof/>
            <w:lang w:val="sk-SK" w:eastAsia="sk-SK"/>
          </w:rPr>
          <w:drawing>
            <wp:inline distT="0" distB="0" distL="0" distR="0" wp14:anchorId="450E35C7" wp14:editId="351A50AB">
              <wp:extent cx="6367780" cy="17837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67780" cy="1783715"/>
                      </a:xfrm>
                      <a:prstGeom prst="rect">
                        <a:avLst/>
                      </a:prstGeom>
                    </pic:spPr>
                  </pic:pic>
                </a:graphicData>
              </a:graphic>
            </wp:inline>
          </w:drawing>
        </w:r>
      </w:del>
      <w:ins w:id="2214" w:author="Martin Ćosić" w:date="2018-02-16T14:39:00Z">
        <w:r w:rsidR="00D14F58">
          <w:rPr>
            <w:rFonts w:ascii="Arial" w:hAnsi="Arial" w:cs="Arial"/>
            <w:noProof/>
            <w:lang w:val="sk-SK" w:eastAsia="sk-SK"/>
          </w:rPr>
          <w:drawing>
            <wp:inline distT="0" distB="0" distL="0" distR="0" wp14:anchorId="2D28337D" wp14:editId="1DFF4DAC">
              <wp:extent cx="6366510" cy="15557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66510" cy="1555750"/>
                      </a:xfrm>
                      <a:prstGeom prst="rect">
                        <a:avLst/>
                      </a:prstGeom>
                      <a:noFill/>
                      <a:ln>
                        <a:noFill/>
                      </a:ln>
                    </pic:spPr>
                  </pic:pic>
                </a:graphicData>
              </a:graphic>
            </wp:inline>
          </w:drawing>
        </w:r>
      </w:ins>
    </w:p>
    <w:p w14:paraId="094AF620" w14:textId="77777777" w:rsidR="0037189B" w:rsidRPr="00E27265" w:rsidRDefault="0037189B" w:rsidP="0037189B">
      <w:pPr>
        <w:rPr>
          <w:rFonts w:ascii="Arial" w:hAnsi="Arial" w:cs="Arial"/>
        </w:rPr>
      </w:pPr>
    </w:p>
    <w:p w14:paraId="1BD0CCEB" w14:textId="41EE0149" w:rsidR="0037189B" w:rsidRDefault="0037189B" w:rsidP="0037189B">
      <w:pPr>
        <w:rPr>
          <w:rFonts w:ascii="Arial" w:hAnsi="Arial" w:cs="Arial"/>
        </w:rPr>
      </w:pPr>
      <w:r w:rsidRPr="00E27265">
        <w:rPr>
          <w:rFonts w:ascii="Arial" w:hAnsi="Arial" w:cs="Arial"/>
        </w:rPr>
        <w:t>2) Statement definition addresses</w:t>
      </w:r>
      <w:r>
        <w:rPr>
          <w:rFonts w:ascii="Arial" w:hAnsi="Arial" w:cs="Arial"/>
        </w:rPr>
        <w:t>:</w:t>
      </w:r>
    </w:p>
    <w:p w14:paraId="62B427E2" w14:textId="395BE497" w:rsidR="00A600E0" w:rsidRDefault="00A600E0" w:rsidP="0037189B">
      <w:pPr>
        <w:rPr>
          <w:rFonts w:ascii="Arial" w:hAnsi="Arial" w:cs="Arial"/>
        </w:rPr>
      </w:pPr>
    </w:p>
    <w:p w14:paraId="1EEA4676" w14:textId="37D86177" w:rsidR="00A600E0" w:rsidRDefault="00D14F58" w:rsidP="0037189B">
      <w:pPr>
        <w:rPr>
          <w:ins w:id="2215" w:author="Martin Ćosić" w:date="2018-02-16T14:42:00Z"/>
          <w:rFonts w:ascii="Arial" w:hAnsi="Arial" w:cs="Arial"/>
        </w:rPr>
      </w:pPr>
      <w:ins w:id="2216" w:author="Martin Ćosić" w:date="2018-02-16T14:41:00Z">
        <w:r>
          <w:rPr>
            <w:rFonts w:ascii="Arial" w:hAnsi="Arial" w:cs="Arial"/>
            <w:noProof/>
            <w:lang w:val="sk-SK" w:eastAsia="sk-SK"/>
          </w:rPr>
          <w:lastRenderedPageBreak/>
          <w:drawing>
            <wp:inline distT="0" distB="0" distL="0" distR="0" wp14:anchorId="2471839A" wp14:editId="67AA1E57">
              <wp:extent cx="6400800" cy="15544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00800" cy="1554480"/>
                      </a:xfrm>
                      <a:prstGeom prst="rect">
                        <a:avLst/>
                      </a:prstGeom>
                      <a:noFill/>
                      <a:ln>
                        <a:noFill/>
                      </a:ln>
                    </pic:spPr>
                  </pic:pic>
                </a:graphicData>
              </a:graphic>
            </wp:inline>
          </w:drawing>
        </w:r>
      </w:ins>
      <w:del w:id="2217" w:author="Martin Ćosić" w:date="2018-02-16T14:41:00Z">
        <w:r w:rsidR="00A600E0" w:rsidDel="00D14F58">
          <w:rPr>
            <w:rFonts w:ascii="Arial" w:hAnsi="Arial" w:cs="Arial"/>
            <w:noProof/>
            <w:lang w:val="sk-SK" w:eastAsia="sk-SK"/>
          </w:rPr>
          <w:drawing>
            <wp:inline distT="0" distB="0" distL="0" distR="0" wp14:anchorId="59E763F7" wp14:editId="55814B38">
              <wp:extent cx="5598160" cy="1064746"/>
              <wp:effectExtent l="0" t="0" r="254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24682" cy="1069790"/>
                      </a:xfrm>
                      <a:prstGeom prst="rect">
                        <a:avLst/>
                      </a:prstGeom>
                      <a:noFill/>
                      <a:ln>
                        <a:noFill/>
                      </a:ln>
                    </pic:spPr>
                  </pic:pic>
                </a:graphicData>
              </a:graphic>
            </wp:inline>
          </w:drawing>
        </w:r>
      </w:del>
    </w:p>
    <w:p w14:paraId="031FD645" w14:textId="788E1ACB" w:rsidR="00D14F58" w:rsidRDefault="00D14F58" w:rsidP="0037189B">
      <w:pPr>
        <w:rPr>
          <w:ins w:id="2218" w:author="Martin Ćosić" w:date="2018-02-16T14:43:00Z"/>
          <w:rFonts w:ascii="Arial" w:hAnsi="Arial" w:cs="Arial"/>
        </w:rPr>
      </w:pPr>
    </w:p>
    <w:p w14:paraId="7EA6CFEF" w14:textId="0CC2AB76" w:rsidR="00D14F58" w:rsidRDefault="00D14F58" w:rsidP="0037189B">
      <w:pPr>
        <w:rPr>
          <w:rFonts w:ascii="Arial" w:hAnsi="Arial" w:cs="Arial"/>
        </w:rPr>
      </w:pPr>
      <w:ins w:id="2219" w:author="Martin Ćosić" w:date="2018-02-16T14:43:00Z">
        <w:r>
          <w:rPr>
            <w:rFonts w:ascii="Arial" w:hAnsi="Arial" w:cs="Arial"/>
            <w:noProof/>
            <w:lang w:val="sk-SK" w:eastAsia="sk-SK"/>
          </w:rPr>
          <w:drawing>
            <wp:inline distT="0" distB="0" distL="0" distR="0" wp14:anchorId="3B5D3FF1" wp14:editId="1B93B63B">
              <wp:extent cx="6360160" cy="11461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60160" cy="1146175"/>
                      </a:xfrm>
                      <a:prstGeom prst="rect">
                        <a:avLst/>
                      </a:prstGeom>
                      <a:noFill/>
                      <a:ln>
                        <a:noFill/>
                      </a:ln>
                    </pic:spPr>
                  </pic:pic>
                </a:graphicData>
              </a:graphic>
            </wp:inline>
          </w:drawing>
        </w:r>
      </w:ins>
    </w:p>
    <w:p w14:paraId="3A50CB5C" w14:textId="6ABC0175" w:rsidR="00A600E0" w:rsidRDefault="003F005C" w:rsidP="0037189B">
      <w:pPr>
        <w:rPr>
          <w:rFonts w:ascii="Arial" w:hAnsi="Arial" w:cs="Arial"/>
        </w:rPr>
      </w:pPr>
      <w:r>
        <w:rPr>
          <w:rFonts w:ascii="Arial" w:hAnsi="Arial" w:cs="Arial"/>
        </w:rPr>
        <w:t xml:space="preserve">                  </w:t>
      </w:r>
      <w:del w:id="2220" w:author="Martin Ćosić" w:date="2018-02-16T14:43:00Z">
        <w:r w:rsidR="00A600E0" w:rsidDel="00D14F58">
          <w:rPr>
            <w:noProof/>
            <w:lang w:val="sk-SK" w:eastAsia="sk-SK"/>
          </w:rPr>
          <w:drawing>
            <wp:inline distT="0" distB="0" distL="0" distR="0" wp14:anchorId="6FC2D4D4" wp14:editId="4990C6D6">
              <wp:extent cx="2806039" cy="1498439"/>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21298" cy="1506588"/>
                      </a:xfrm>
                      <a:prstGeom prst="rect">
                        <a:avLst/>
                      </a:prstGeom>
                    </pic:spPr>
                  </pic:pic>
                </a:graphicData>
              </a:graphic>
            </wp:inline>
          </w:drawing>
        </w:r>
      </w:del>
    </w:p>
    <w:p w14:paraId="32BF802B" w14:textId="097F688B" w:rsidR="00A600E0" w:rsidRDefault="003F005C">
      <w:pPr>
        <w:rPr>
          <w:rFonts w:ascii="Arial" w:hAnsi="Arial" w:cs="Arial"/>
        </w:rPr>
      </w:pPr>
      <w:r>
        <w:rPr>
          <w:rFonts w:ascii="Arial" w:hAnsi="Arial" w:cs="Arial"/>
        </w:rPr>
        <w:t xml:space="preserve">                          </w:t>
      </w:r>
    </w:p>
    <w:p w14:paraId="21C9909A" w14:textId="0290862B" w:rsidR="00A600E0" w:rsidRDefault="00A600E0" w:rsidP="0037189B">
      <w:pPr>
        <w:rPr>
          <w:rFonts w:ascii="Arial" w:hAnsi="Arial" w:cs="Arial"/>
        </w:rPr>
      </w:pPr>
    </w:p>
    <w:p w14:paraId="7D77D81D" w14:textId="6B788FDF" w:rsidR="00A600E0" w:rsidRDefault="003B0CC9" w:rsidP="0037189B">
      <w:pPr>
        <w:rPr>
          <w:rFonts w:ascii="Arial" w:hAnsi="Arial" w:cs="Arial"/>
        </w:rPr>
      </w:pPr>
      <w:del w:id="2221" w:author="Martin Ćosić" w:date="2018-02-16T14:44:00Z">
        <w:r w:rsidDel="00D14F58">
          <w:rPr>
            <w:noProof/>
            <w:lang w:val="sk-SK" w:eastAsia="sk-SK"/>
          </w:rPr>
          <w:lastRenderedPageBreak/>
          <w:drawing>
            <wp:inline distT="0" distB="0" distL="0" distR="0" wp14:anchorId="588EA840" wp14:editId="4754D3B8">
              <wp:extent cx="6367145" cy="36169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67145" cy="3616960"/>
                      </a:xfrm>
                      <a:prstGeom prst="rect">
                        <a:avLst/>
                      </a:prstGeom>
                    </pic:spPr>
                  </pic:pic>
                </a:graphicData>
              </a:graphic>
            </wp:inline>
          </w:drawing>
        </w:r>
      </w:del>
      <w:ins w:id="2222" w:author="Martin Ćosić" w:date="2018-02-16T14:44:00Z">
        <w:r w:rsidR="00D14F58">
          <w:rPr>
            <w:rFonts w:ascii="Arial" w:hAnsi="Arial" w:cs="Arial"/>
            <w:noProof/>
            <w:lang w:val="sk-SK" w:eastAsia="sk-SK"/>
          </w:rPr>
          <w:drawing>
            <wp:inline distT="0" distB="0" distL="0" distR="0" wp14:anchorId="32BAD646" wp14:editId="635FC0E9">
              <wp:extent cx="6360160" cy="22313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60160" cy="2231390"/>
                      </a:xfrm>
                      <a:prstGeom prst="rect">
                        <a:avLst/>
                      </a:prstGeom>
                      <a:noFill/>
                      <a:ln>
                        <a:noFill/>
                      </a:ln>
                    </pic:spPr>
                  </pic:pic>
                </a:graphicData>
              </a:graphic>
            </wp:inline>
          </w:drawing>
        </w:r>
      </w:ins>
    </w:p>
    <w:p w14:paraId="2EDF522E" w14:textId="2BA2D429" w:rsidR="00A600E0" w:rsidRDefault="00A600E0" w:rsidP="0037189B">
      <w:pPr>
        <w:rPr>
          <w:rFonts w:ascii="Arial" w:hAnsi="Arial" w:cs="Arial"/>
        </w:rPr>
      </w:pPr>
    </w:p>
    <w:p w14:paraId="228B33C2" w14:textId="2B9BCEAC" w:rsidR="0037189B" w:rsidRDefault="0037189B" w:rsidP="0037189B">
      <w:pPr>
        <w:rPr>
          <w:rFonts w:ascii="Arial" w:hAnsi="Arial" w:cs="Arial"/>
        </w:rPr>
      </w:pPr>
      <w:r>
        <w:rPr>
          <w:rFonts w:ascii="Arial" w:hAnsi="Arial" w:cs="Arial"/>
        </w:rPr>
        <w:t>3) Statement definition scope:</w:t>
      </w:r>
    </w:p>
    <w:p w14:paraId="370F8D49" w14:textId="0B1113AB" w:rsidR="0046711E" w:rsidRDefault="0046711E" w:rsidP="0037189B">
      <w:pPr>
        <w:rPr>
          <w:rFonts w:ascii="Arial" w:hAnsi="Arial" w:cs="Arial"/>
        </w:rPr>
      </w:pPr>
    </w:p>
    <w:p w14:paraId="292C33B5" w14:textId="493BB5D9" w:rsidR="0046711E" w:rsidRDefault="00D14F58" w:rsidP="0037189B">
      <w:pPr>
        <w:rPr>
          <w:rFonts w:ascii="Arial" w:hAnsi="Arial" w:cs="Arial"/>
        </w:rPr>
      </w:pPr>
      <w:ins w:id="2223" w:author="Martin Ćosić" w:date="2018-02-16T14:44:00Z">
        <w:r>
          <w:rPr>
            <w:rFonts w:ascii="Arial" w:hAnsi="Arial" w:cs="Arial"/>
            <w:noProof/>
            <w:lang w:val="sk-SK" w:eastAsia="sk-SK"/>
          </w:rPr>
          <w:lastRenderedPageBreak/>
          <w:drawing>
            <wp:inline distT="0" distB="0" distL="0" distR="0" wp14:anchorId="56D359BD" wp14:editId="40EA72B9">
              <wp:extent cx="6400800" cy="14630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ins>
      <w:del w:id="2224" w:author="Martin Ćosić" w:date="2018-02-16T14:44:00Z">
        <w:r w:rsidR="00E0019D" w:rsidDel="00D14F58">
          <w:rPr>
            <w:rFonts w:ascii="Arial" w:hAnsi="Arial" w:cs="Arial"/>
            <w:noProof/>
            <w:lang w:val="sk-SK" w:eastAsia="sk-SK"/>
          </w:rPr>
          <w:drawing>
            <wp:inline distT="0" distB="0" distL="0" distR="0" wp14:anchorId="5A9C29A7" wp14:editId="12BC24FE">
              <wp:extent cx="6335395" cy="3004185"/>
              <wp:effectExtent l="0" t="0" r="825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35395" cy="3004185"/>
                      </a:xfrm>
                      <a:prstGeom prst="rect">
                        <a:avLst/>
                      </a:prstGeom>
                      <a:noFill/>
                      <a:ln>
                        <a:noFill/>
                      </a:ln>
                    </pic:spPr>
                  </pic:pic>
                </a:graphicData>
              </a:graphic>
            </wp:inline>
          </w:drawing>
        </w:r>
      </w:del>
    </w:p>
    <w:p w14:paraId="0DB17652" w14:textId="77777777" w:rsidR="0046711E" w:rsidRDefault="0046711E" w:rsidP="0037189B">
      <w:pPr>
        <w:rPr>
          <w:rFonts w:ascii="Arial" w:hAnsi="Arial" w:cs="Arial"/>
        </w:rPr>
      </w:pPr>
    </w:p>
    <w:p w14:paraId="7807E3C8" w14:textId="77777777" w:rsidR="00274361" w:rsidRDefault="00274361" w:rsidP="0037189B">
      <w:pPr>
        <w:rPr>
          <w:rFonts w:ascii="Arial" w:hAnsi="Arial" w:cs="Arial"/>
          <w:b/>
        </w:rPr>
      </w:pPr>
    </w:p>
    <w:p w14:paraId="5BB23420" w14:textId="4591B9B0" w:rsidR="0037189B" w:rsidRDefault="0037189B" w:rsidP="0037189B">
      <w:pPr>
        <w:rPr>
          <w:rFonts w:ascii="Arial" w:hAnsi="Arial" w:cs="Arial"/>
        </w:rPr>
      </w:pPr>
      <w:r w:rsidRPr="00837CC5">
        <w:rPr>
          <w:rFonts w:ascii="Arial" w:hAnsi="Arial" w:cs="Arial"/>
          <w:b/>
        </w:rPr>
        <w:t xml:space="preserve">Business </w:t>
      </w:r>
      <w:r w:rsidR="003F005C">
        <w:rPr>
          <w:rFonts w:ascii="Arial" w:hAnsi="Arial" w:cs="Arial"/>
          <w:b/>
        </w:rPr>
        <w:t xml:space="preserve">&amp; system </w:t>
      </w:r>
      <w:r w:rsidRPr="00837CC5">
        <w:rPr>
          <w:rFonts w:ascii="Arial" w:hAnsi="Arial" w:cs="Arial"/>
          <w:b/>
        </w:rPr>
        <w:t>rules</w:t>
      </w:r>
      <w:r w:rsidRPr="00837CC5">
        <w:rPr>
          <w:rFonts w:ascii="Arial" w:hAnsi="Arial" w:cs="Arial"/>
        </w:rPr>
        <w:t>:</w:t>
      </w:r>
    </w:p>
    <w:p w14:paraId="5E86A8B5" w14:textId="77777777" w:rsidR="0037189B" w:rsidRPr="005C7A59" w:rsidRDefault="0037189B" w:rsidP="00530061">
      <w:pPr>
        <w:pStyle w:val="ListParagraph"/>
        <w:numPr>
          <w:ilvl w:val="0"/>
          <w:numId w:val="28"/>
        </w:numPr>
        <w:spacing w:before="120"/>
        <w:ind w:left="714" w:hanging="357"/>
        <w:jc w:val="both"/>
        <w:rPr>
          <w:rFonts w:ascii="Arial" w:hAnsi="Arial" w:cs="Arial"/>
        </w:rPr>
      </w:pPr>
      <w:r w:rsidRPr="005C7A59">
        <w:rPr>
          <w:rFonts w:ascii="Arial" w:hAnsi="Arial" w:cs="Arial"/>
        </w:rPr>
        <w:t>possible is to have multiple statement definitions for the same address (in different formats, timelines … ),</w:t>
      </w:r>
    </w:p>
    <w:p w14:paraId="7D1A6DD1" w14:textId="77777777" w:rsidR="005C7A59" w:rsidRPr="005C7A59" w:rsidRDefault="0037189B" w:rsidP="00530061">
      <w:pPr>
        <w:pStyle w:val="ListParagraph"/>
        <w:numPr>
          <w:ilvl w:val="0"/>
          <w:numId w:val="28"/>
        </w:numPr>
        <w:jc w:val="both"/>
        <w:rPr>
          <w:rFonts w:ascii="Arial" w:hAnsi="Arial" w:cs="Arial"/>
        </w:rPr>
      </w:pPr>
      <w:commentRangeStart w:id="2225"/>
      <w:commentRangeStart w:id="2226"/>
      <w:commentRangeStart w:id="2227"/>
      <w:r w:rsidRPr="005C7A59">
        <w:rPr>
          <w:rFonts w:ascii="Arial" w:hAnsi="Arial" w:cs="Arial"/>
        </w:rPr>
        <w:t>possible is to have multiple addresses in the statement delivery list</w:t>
      </w:r>
      <w:r w:rsidR="005C7A59" w:rsidRPr="005C7A59">
        <w:rPr>
          <w:rFonts w:ascii="Arial" w:hAnsi="Arial" w:cs="Arial"/>
        </w:rPr>
        <w:t>,</w:t>
      </w:r>
      <w:commentRangeEnd w:id="2225"/>
      <w:r w:rsidR="003714F6">
        <w:rPr>
          <w:rStyle w:val="CommentReference"/>
        </w:rPr>
        <w:commentReference w:id="2225"/>
      </w:r>
      <w:commentRangeEnd w:id="2226"/>
      <w:r w:rsidR="00836C96">
        <w:rPr>
          <w:rStyle w:val="CommentReference"/>
        </w:rPr>
        <w:commentReference w:id="2226"/>
      </w:r>
      <w:commentRangeEnd w:id="2227"/>
      <w:r w:rsidR="00801B9F">
        <w:rPr>
          <w:rStyle w:val="CommentReference"/>
        </w:rPr>
        <w:commentReference w:id="2227"/>
      </w:r>
    </w:p>
    <w:p w14:paraId="1F51A4BF" w14:textId="73AF3092" w:rsidR="00B76B8E" w:rsidRPr="00530061" w:rsidRDefault="005C7A59" w:rsidP="00530061">
      <w:pPr>
        <w:pStyle w:val="ListParagraph"/>
        <w:numPr>
          <w:ilvl w:val="0"/>
          <w:numId w:val="28"/>
        </w:numPr>
        <w:jc w:val="both"/>
        <w:rPr>
          <w:rFonts w:ascii="Arial" w:hAnsi="Arial" w:cs="Arial"/>
        </w:rPr>
      </w:pPr>
      <w:r w:rsidRPr="005C7A59">
        <w:rPr>
          <w:rFonts w:ascii="Arial" w:hAnsi="Arial" w:cs="Arial"/>
        </w:rPr>
        <w:t xml:space="preserve">only </w:t>
      </w:r>
      <w:r w:rsidR="00B76B8E" w:rsidRPr="00530061">
        <w:rPr>
          <w:rFonts w:ascii="Arial" w:hAnsi="Arial" w:cs="Arial"/>
        </w:rPr>
        <w:t>the lowest level of merchant data selected in customer-retailer-terminal hierarchy is s</w:t>
      </w:r>
      <w:r w:rsidRPr="00530061">
        <w:rPr>
          <w:rFonts w:ascii="Arial" w:hAnsi="Arial" w:cs="Arial"/>
        </w:rPr>
        <w:t xml:space="preserve">tored in statement definition (this implies that when e.g. adding </w:t>
      </w:r>
      <w:r w:rsidR="00B76B8E" w:rsidRPr="00530061">
        <w:rPr>
          <w:rFonts w:ascii="Arial" w:hAnsi="Arial" w:cs="Arial"/>
        </w:rPr>
        <w:t>new terminal, one of the existing statement definitions must be updated to include the new terminal or a new statement definition must be defined to include newly created terminal</w:t>
      </w:r>
      <w:r w:rsidRPr="00530061">
        <w:rPr>
          <w:rFonts w:ascii="Arial" w:hAnsi="Arial" w:cs="Arial"/>
        </w:rPr>
        <w:t>)</w:t>
      </w:r>
    </w:p>
    <w:p w14:paraId="1A29F3C1" w14:textId="78BC616F" w:rsidR="00B76B8E" w:rsidRPr="00530061" w:rsidRDefault="005C7A59" w:rsidP="00530061">
      <w:pPr>
        <w:pStyle w:val="ListParagraph"/>
        <w:numPr>
          <w:ilvl w:val="0"/>
          <w:numId w:val="28"/>
        </w:numPr>
        <w:jc w:val="both"/>
        <w:rPr>
          <w:rFonts w:ascii="Arial" w:hAnsi="Arial" w:cs="Arial"/>
        </w:rPr>
      </w:pPr>
      <w:r w:rsidRPr="00530061">
        <w:rPr>
          <w:rFonts w:ascii="Arial" w:hAnsi="Arial" w:cs="Arial"/>
        </w:rPr>
        <w:t xml:space="preserve">merchant </w:t>
      </w:r>
      <w:r w:rsidR="00B76B8E" w:rsidRPr="00530061">
        <w:rPr>
          <w:rFonts w:ascii="Arial" w:hAnsi="Arial" w:cs="Arial"/>
        </w:rPr>
        <w:t>data hierarchy selection is combined</w:t>
      </w:r>
      <w:r>
        <w:rPr>
          <w:rFonts w:ascii="Arial" w:hAnsi="Arial" w:cs="Arial"/>
        </w:rPr>
        <w:t xml:space="preserve"> with the product specification, i</w:t>
      </w:r>
      <w:r w:rsidR="00B76B8E" w:rsidRPr="00530061">
        <w:rPr>
          <w:rFonts w:ascii="Arial" w:hAnsi="Arial" w:cs="Arial"/>
        </w:rPr>
        <w:t>nformation about selected product for selected merchant data entity is s</w:t>
      </w:r>
      <w:r>
        <w:rPr>
          <w:rFonts w:ascii="Arial" w:hAnsi="Arial" w:cs="Arial"/>
        </w:rPr>
        <w:t xml:space="preserve">tored in statement definition (this implies that, e.g. when adding support for </w:t>
      </w:r>
      <w:r w:rsidR="00B76B8E" w:rsidRPr="00530061">
        <w:rPr>
          <w:rFonts w:ascii="Arial" w:hAnsi="Arial" w:cs="Arial"/>
        </w:rPr>
        <w:t>additional brand on the terminal, a statement definition  must be upda</w:t>
      </w:r>
      <w:r>
        <w:rPr>
          <w:rFonts w:ascii="Arial" w:hAnsi="Arial" w:cs="Arial"/>
        </w:rPr>
        <w:t>ted to include this product or</w:t>
      </w:r>
      <w:r w:rsidR="00B76B8E" w:rsidRPr="00530061">
        <w:rPr>
          <w:rFonts w:ascii="Arial" w:hAnsi="Arial" w:cs="Arial"/>
        </w:rPr>
        <w:t xml:space="preserve"> new statement definition must be registered to support newly added product on the terminal</w:t>
      </w:r>
      <w:r>
        <w:rPr>
          <w:rFonts w:ascii="Arial" w:hAnsi="Arial" w:cs="Arial"/>
        </w:rPr>
        <w:t>)</w:t>
      </w:r>
    </w:p>
    <w:p w14:paraId="5678E7B6" w14:textId="083DBD01" w:rsidR="00B76B8E" w:rsidRPr="00530061" w:rsidRDefault="00B76B8E" w:rsidP="00530061">
      <w:pPr>
        <w:pStyle w:val="ListParagraph"/>
        <w:numPr>
          <w:ilvl w:val="0"/>
          <w:numId w:val="28"/>
        </w:numPr>
        <w:contextualSpacing/>
        <w:jc w:val="both"/>
        <w:rPr>
          <w:rFonts w:ascii="Arial" w:hAnsi="Arial" w:cs="Arial"/>
        </w:rPr>
      </w:pPr>
      <w:r w:rsidRPr="00530061">
        <w:rPr>
          <w:rFonts w:ascii="Arial" w:hAnsi="Arial" w:cs="Arial"/>
        </w:rPr>
        <w:t>Amex-only retailers for which VUB is not providing the terminal-managing service do</w:t>
      </w:r>
      <w:r w:rsidR="005C7A59">
        <w:rPr>
          <w:rFonts w:ascii="Arial" w:hAnsi="Arial" w:cs="Arial"/>
        </w:rPr>
        <w:t xml:space="preserve"> not have terminals stored in </w:t>
      </w:r>
      <w:proofErr w:type="spellStart"/>
      <w:r w:rsidR="005C7A59">
        <w:rPr>
          <w:rFonts w:ascii="Arial" w:hAnsi="Arial" w:cs="Arial"/>
        </w:rPr>
        <w:t>eX</w:t>
      </w:r>
      <w:r w:rsidRPr="00530061">
        <w:rPr>
          <w:rFonts w:ascii="Arial" w:hAnsi="Arial" w:cs="Arial"/>
        </w:rPr>
        <w:t>act</w:t>
      </w:r>
      <w:proofErr w:type="spellEnd"/>
      <w:r w:rsidRPr="00530061">
        <w:rPr>
          <w:rFonts w:ascii="Arial" w:hAnsi="Arial" w:cs="Arial"/>
        </w:rPr>
        <w:t xml:space="preserve"> (</w:t>
      </w:r>
      <w:r w:rsidR="005C7A59">
        <w:rPr>
          <w:rFonts w:ascii="Arial" w:hAnsi="Arial" w:cs="Arial"/>
        </w:rPr>
        <w:t>t</w:t>
      </w:r>
      <w:r w:rsidRPr="00530061">
        <w:rPr>
          <w:rFonts w:ascii="Arial" w:hAnsi="Arial" w:cs="Arial"/>
        </w:rPr>
        <w:t>his means that the lowest level of selection for these Amex merchants is the retailer level for which there is not terminal-</w:t>
      </w:r>
      <w:r w:rsidR="005C7A59">
        <w:rPr>
          <w:rFonts w:ascii="Arial" w:hAnsi="Arial" w:cs="Arial"/>
        </w:rPr>
        <w:t>level registered in the system)</w:t>
      </w:r>
    </w:p>
    <w:p w14:paraId="775E1E96" w14:textId="4724EBEE" w:rsidR="00B76B8E" w:rsidRPr="00530061" w:rsidRDefault="005C7A59" w:rsidP="00530061">
      <w:pPr>
        <w:pStyle w:val="ListParagraph"/>
        <w:numPr>
          <w:ilvl w:val="0"/>
          <w:numId w:val="28"/>
        </w:numPr>
        <w:contextualSpacing/>
        <w:jc w:val="both"/>
        <w:rPr>
          <w:rFonts w:ascii="Arial" w:hAnsi="Arial" w:cs="Arial"/>
        </w:rPr>
      </w:pPr>
      <w:proofErr w:type="spellStart"/>
      <w:r>
        <w:rPr>
          <w:rFonts w:ascii="Arial" w:hAnsi="Arial" w:cs="Arial"/>
        </w:rPr>
        <w:t>eX</w:t>
      </w:r>
      <w:r w:rsidR="00B76B8E" w:rsidRPr="00530061">
        <w:rPr>
          <w:rFonts w:ascii="Arial" w:hAnsi="Arial" w:cs="Arial"/>
        </w:rPr>
        <w:t>act</w:t>
      </w:r>
      <w:proofErr w:type="spellEnd"/>
      <w:r w:rsidR="00B76B8E" w:rsidRPr="00530061">
        <w:rPr>
          <w:rFonts w:ascii="Arial" w:hAnsi="Arial" w:cs="Arial"/>
        </w:rPr>
        <w:t xml:space="preserve"> will not control dupli</w:t>
      </w:r>
      <w:r>
        <w:rPr>
          <w:rFonts w:ascii="Arial" w:hAnsi="Arial" w:cs="Arial"/>
        </w:rPr>
        <w:t>city in statement definitions, b</w:t>
      </w:r>
      <w:r w:rsidR="00B76B8E" w:rsidRPr="00530061">
        <w:rPr>
          <w:rFonts w:ascii="Arial" w:hAnsi="Arial" w:cs="Arial"/>
        </w:rPr>
        <w:t>y defining several statement definitions which are concurrent in terms of validity period and have overlapping merchant data scope, it is possible that two or more statements will be sent with the partially duplicated content</w:t>
      </w:r>
    </w:p>
    <w:p w14:paraId="70C848CA" w14:textId="33450B75" w:rsidR="00B76B8E" w:rsidRPr="005C7A59" w:rsidRDefault="005C7A59" w:rsidP="00530061">
      <w:pPr>
        <w:pStyle w:val="ListParagraph"/>
        <w:numPr>
          <w:ilvl w:val="0"/>
          <w:numId w:val="28"/>
        </w:numPr>
        <w:contextualSpacing/>
        <w:jc w:val="both"/>
        <w:rPr>
          <w:rFonts w:ascii="Times New Roman" w:hAnsi="Times New Roman"/>
        </w:rPr>
      </w:pPr>
      <w:proofErr w:type="spellStart"/>
      <w:r>
        <w:rPr>
          <w:rFonts w:ascii="Arial" w:hAnsi="Arial" w:cs="Arial"/>
        </w:rPr>
        <w:t>eX</w:t>
      </w:r>
      <w:r w:rsidR="00B76B8E" w:rsidRPr="00530061">
        <w:rPr>
          <w:rFonts w:ascii="Arial" w:hAnsi="Arial" w:cs="Arial"/>
        </w:rPr>
        <w:t>act</w:t>
      </w:r>
      <w:proofErr w:type="spellEnd"/>
      <w:r w:rsidR="00B76B8E" w:rsidRPr="00530061">
        <w:rPr>
          <w:rFonts w:ascii="Arial" w:hAnsi="Arial" w:cs="Arial"/>
        </w:rPr>
        <w:t xml:space="preserve"> will not control, but will indicate possible gaps in merchant data scope that omit some terminals / retailers or products in overall set of statemen</w:t>
      </w:r>
      <w:r>
        <w:rPr>
          <w:rFonts w:ascii="Arial" w:hAnsi="Arial" w:cs="Arial"/>
        </w:rPr>
        <w:t xml:space="preserve">t definitions of the </w:t>
      </w:r>
      <w:r>
        <w:rPr>
          <w:rFonts w:ascii="Arial" w:hAnsi="Arial" w:cs="Arial"/>
        </w:rPr>
        <w:lastRenderedPageBreak/>
        <w:t>customer (o</w:t>
      </w:r>
      <w:r w:rsidR="00B76B8E" w:rsidRPr="00530061">
        <w:rPr>
          <w:rFonts w:ascii="Arial" w:hAnsi="Arial" w:cs="Arial"/>
        </w:rPr>
        <w:t>mitting some of the entities of merchant data hierarchy can lead to having only portions of transaction data included in statements sent to merchants</w:t>
      </w:r>
      <w:r>
        <w:rPr>
          <w:rFonts w:ascii="Arial" w:hAnsi="Arial" w:cs="Arial"/>
        </w:rPr>
        <w:t>)</w:t>
      </w:r>
    </w:p>
    <w:p w14:paraId="0A9687A2" w14:textId="50240D91" w:rsidR="0037189B" w:rsidRPr="00530061" w:rsidRDefault="0037189B" w:rsidP="0037189B">
      <w:pPr>
        <w:rPr>
          <w:rFonts w:ascii="Arial" w:hAnsi="Arial" w:cs="Arial"/>
          <w:sz w:val="6"/>
          <w:szCs w:val="6"/>
        </w:rPr>
      </w:pPr>
    </w:p>
    <w:p w14:paraId="2B3E36D7" w14:textId="77777777" w:rsidR="00191450" w:rsidRDefault="00191450" w:rsidP="00191450">
      <w:r w:rsidRPr="0081303F">
        <w:rPr>
          <w:i/>
        </w:rPr>
        <w:t>Statement definition ID</w:t>
      </w:r>
      <w:r>
        <w:t xml:space="preserve"> – mandatory, </w:t>
      </w:r>
      <w:proofErr w:type="spellStart"/>
      <w:r>
        <w:t>autogenerated</w:t>
      </w:r>
      <w:proofErr w:type="spellEnd"/>
      <w:r>
        <w:t xml:space="preserve"> by system and unique per VUB: </w:t>
      </w:r>
    </w:p>
    <w:p w14:paraId="0CCA9E44" w14:textId="77777777" w:rsidR="00191450" w:rsidRPr="00073EB1" w:rsidRDefault="00191450" w:rsidP="00191450">
      <w:pPr>
        <w:ind w:left="1400"/>
      </w:pPr>
      <w:proofErr w:type="gramStart"/>
      <w:r>
        <w:t>prefix</w:t>
      </w:r>
      <w:proofErr w:type="gramEnd"/>
      <w:r>
        <w:t xml:space="preserve"> ‘S’ + </w:t>
      </w:r>
      <w:proofErr w:type="spellStart"/>
      <w:r>
        <w:t>autogenerated</w:t>
      </w:r>
      <w:proofErr w:type="spellEnd"/>
      <w:r>
        <w:t xml:space="preserve"> sequence, stuffed to 10 characters with zeros, starting with number ‘000000001’</w:t>
      </w:r>
    </w:p>
    <w:p w14:paraId="5426471B" w14:textId="77777777" w:rsidR="00191450" w:rsidRPr="00530061" w:rsidRDefault="00191450" w:rsidP="00191450">
      <w:pPr>
        <w:rPr>
          <w:rFonts w:ascii="Arial" w:hAnsi="Arial" w:cs="Arial"/>
          <w:sz w:val="6"/>
          <w:szCs w:val="6"/>
        </w:rPr>
      </w:pPr>
    </w:p>
    <w:p w14:paraId="5B82BDAF" w14:textId="66F906D5" w:rsidR="00191450" w:rsidRDefault="00191450" w:rsidP="00191450">
      <w:pPr>
        <w:rPr>
          <w:rFonts w:ascii="Arial" w:hAnsi="Arial" w:cs="Arial"/>
        </w:rPr>
      </w:pPr>
      <w:r w:rsidRPr="0081303F">
        <w:rPr>
          <w:rFonts w:ascii="Arial" w:hAnsi="Arial" w:cs="Arial"/>
          <w:i/>
        </w:rPr>
        <w:t>Customer ID</w:t>
      </w:r>
      <w:r>
        <w:rPr>
          <w:rFonts w:ascii="Arial" w:hAnsi="Arial" w:cs="Arial"/>
        </w:rPr>
        <w:t xml:space="preserve"> – pre</w:t>
      </w:r>
      <w:r w:rsidR="005C7A59">
        <w:rPr>
          <w:rFonts w:ascii="Arial" w:hAnsi="Arial" w:cs="Arial"/>
        </w:rPr>
        <w:t>populated, cannot change in Statement definition</w:t>
      </w:r>
      <w:r>
        <w:rPr>
          <w:rFonts w:ascii="Arial" w:hAnsi="Arial" w:cs="Arial"/>
        </w:rPr>
        <w:t xml:space="preserve"> wizard</w:t>
      </w:r>
      <w:r w:rsidRPr="003D380F">
        <w:rPr>
          <w:rFonts w:ascii="Arial" w:hAnsi="Arial" w:cs="Arial"/>
        </w:rPr>
        <w:t xml:space="preserve"> </w:t>
      </w:r>
    </w:p>
    <w:p w14:paraId="41B3CB79" w14:textId="77777777" w:rsidR="00191450" w:rsidRDefault="00191450" w:rsidP="00191450">
      <w:pPr>
        <w:jc w:val="both"/>
        <w:rPr>
          <w:rFonts w:ascii="Arial" w:hAnsi="Arial" w:cs="Arial"/>
        </w:rPr>
      </w:pPr>
      <w:r>
        <w:rPr>
          <w:rFonts w:ascii="Arial" w:hAnsi="Arial" w:cs="Arial"/>
        </w:rPr>
        <w:tab/>
      </w:r>
    </w:p>
    <w:p w14:paraId="2991C630" w14:textId="48895C03" w:rsidR="00191450" w:rsidRPr="003D380F" w:rsidRDefault="00191450" w:rsidP="00191450">
      <w:pPr>
        <w:jc w:val="both"/>
        <w:rPr>
          <w:rFonts w:ascii="Arial" w:hAnsi="Arial" w:cs="Arial"/>
        </w:rPr>
      </w:pPr>
      <w:r w:rsidRPr="003D380F">
        <w:rPr>
          <w:rFonts w:ascii="Arial" w:hAnsi="Arial" w:cs="Arial"/>
          <w:i/>
        </w:rPr>
        <w:t>Content address</w:t>
      </w:r>
      <w:r w:rsidRPr="003D380F">
        <w:rPr>
          <w:rFonts w:ascii="Arial" w:hAnsi="Arial" w:cs="Arial"/>
        </w:rPr>
        <w:t xml:space="preserve"> </w:t>
      </w:r>
      <w:r>
        <w:rPr>
          <w:rFonts w:ascii="Arial" w:hAnsi="Arial" w:cs="Arial"/>
        </w:rPr>
        <w:t>–</w:t>
      </w:r>
      <w:r w:rsidRPr="003D380F">
        <w:rPr>
          <w:rFonts w:ascii="Arial" w:hAnsi="Arial" w:cs="Arial"/>
        </w:rPr>
        <w:t xml:space="preserve"> </w:t>
      </w:r>
      <w:r w:rsidR="005C7A59">
        <w:rPr>
          <w:rFonts w:ascii="Arial" w:hAnsi="Arial" w:cs="Arial"/>
        </w:rPr>
        <w:t>mandatory to select o</w:t>
      </w:r>
      <w:r w:rsidRPr="003D380F">
        <w:rPr>
          <w:rFonts w:ascii="Arial" w:hAnsi="Arial" w:cs="Arial"/>
        </w:rPr>
        <w:t xml:space="preserve">nly </w:t>
      </w:r>
      <w:r w:rsidR="005C7A59">
        <w:rPr>
          <w:rFonts w:ascii="Arial" w:hAnsi="Arial" w:cs="Arial"/>
        </w:rPr>
        <w:t xml:space="preserve">permanent </w:t>
      </w:r>
      <w:proofErr w:type="spellStart"/>
      <w:r w:rsidRPr="003D380F">
        <w:rPr>
          <w:rFonts w:ascii="Arial" w:hAnsi="Arial" w:cs="Arial"/>
        </w:rPr>
        <w:t>addreses</w:t>
      </w:r>
      <w:proofErr w:type="spellEnd"/>
      <w:r w:rsidRPr="003D380F">
        <w:rPr>
          <w:rFonts w:ascii="Arial" w:hAnsi="Arial" w:cs="Arial"/>
        </w:rPr>
        <w:t xml:space="preserve"> </w:t>
      </w:r>
      <w:r w:rsidR="005C7A59">
        <w:rPr>
          <w:rFonts w:ascii="Arial" w:hAnsi="Arial" w:cs="Arial"/>
        </w:rPr>
        <w:t xml:space="preserve">and mailing </w:t>
      </w:r>
      <w:r w:rsidRPr="003D380F">
        <w:rPr>
          <w:rFonts w:ascii="Arial" w:hAnsi="Arial" w:cs="Arial"/>
        </w:rPr>
        <w:t>address</w:t>
      </w:r>
      <w:r w:rsidR="005C7A59">
        <w:rPr>
          <w:rFonts w:ascii="Arial" w:hAnsi="Arial" w:cs="Arial"/>
        </w:rPr>
        <w:t xml:space="preserve"> type</w:t>
      </w:r>
      <w:r w:rsidRPr="003D380F">
        <w:rPr>
          <w:rFonts w:ascii="Arial" w:hAnsi="Arial" w:cs="Arial"/>
        </w:rPr>
        <w:t>,</w:t>
      </w:r>
    </w:p>
    <w:p w14:paraId="586CE21F" w14:textId="77777777" w:rsidR="00191450" w:rsidRDefault="00191450" w:rsidP="00191450">
      <w:pPr>
        <w:ind w:left="1440"/>
        <w:jc w:val="both"/>
        <w:rPr>
          <w:rFonts w:ascii="Arial" w:hAnsi="Arial" w:cs="Arial"/>
        </w:rPr>
      </w:pPr>
      <w:r w:rsidRPr="003D380F">
        <w:rPr>
          <w:rFonts w:ascii="Arial" w:hAnsi="Arial" w:cs="Arial"/>
        </w:rPr>
        <w:t xml:space="preserve">this address can be changed through the customer update option (afterwards is not necessary to update statement definition which use that address for distribution, address changes will be automatically applied for all related statement definitions and be visible in the upper right screen corner) – e.g. when merchant change official address in the state register </w:t>
      </w:r>
    </w:p>
    <w:p w14:paraId="2332454D" w14:textId="77777777" w:rsidR="005C7A59" w:rsidRDefault="00191450" w:rsidP="00530061">
      <w:pPr>
        <w:jc w:val="both"/>
        <w:rPr>
          <w:rFonts w:ascii="Arial" w:hAnsi="Arial" w:cs="Arial"/>
        </w:rPr>
      </w:pPr>
      <w:r>
        <w:rPr>
          <w:rFonts w:ascii="Arial" w:hAnsi="Arial" w:cs="Arial"/>
        </w:rPr>
        <w:t xml:space="preserve"> </w:t>
      </w:r>
    </w:p>
    <w:p w14:paraId="7B68E067" w14:textId="4D35C779" w:rsidR="00191450" w:rsidRPr="00530061" w:rsidRDefault="00191450" w:rsidP="00530061">
      <w:pPr>
        <w:jc w:val="both"/>
        <w:rPr>
          <w:rFonts w:ascii="Arial" w:hAnsi="Arial" w:cs="Arial"/>
        </w:rPr>
      </w:pPr>
      <w:r w:rsidRPr="00073EB1">
        <w:rPr>
          <w:rFonts w:ascii="Arial" w:hAnsi="Arial" w:cs="Arial"/>
          <w:i/>
        </w:rPr>
        <w:t>Statement format</w:t>
      </w:r>
      <w:r>
        <w:rPr>
          <w:rFonts w:ascii="Arial" w:hAnsi="Arial" w:cs="Arial"/>
        </w:rPr>
        <w:t xml:space="preserve"> – mandatory to select from the drop down menu:</w:t>
      </w:r>
    </w:p>
    <w:p w14:paraId="0175C356" w14:textId="77777777" w:rsidR="00191450" w:rsidRDefault="00191450" w:rsidP="00191450">
      <w:pPr>
        <w:pStyle w:val="ListParagraph"/>
        <w:numPr>
          <w:ilvl w:val="0"/>
          <w:numId w:val="29"/>
        </w:numPr>
      </w:pPr>
      <w:r>
        <w:t>PDF</w:t>
      </w:r>
    </w:p>
    <w:p w14:paraId="1DD36DB8" w14:textId="77777777" w:rsidR="00191450" w:rsidRDefault="00191450" w:rsidP="00191450">
      <w:pPr>
        <w:pStyle w:val="ListParagraph"/>
        <w:numPr>
          <w:ilvl w:val="0"/>
          <w:numId w:val="29"/>
        </w:numPr>
      </w:pPr>
      <w:r>
        <w:t>XML</w:t>
      </w:r>
    </w:p>
    <w:p w14:paraId="5324FD84" w14:textId="77777777" w:rsidR="00191450" w:rsidRPr="00E27265" w:rsidRDefault="00191450" w:rsidP="00191450">
      <w:pPr>
        <w:pStyle w:val="ListParagraph"/>
        <w:numPr>
          <w:ilvl w:val="0"/>
          <w:numId w:val="29"/>
        </w:numPr>
      </w:pPr>
      <w:r w:rsidRPr="00E27265">
        <w:t>HTML</w:t>
      </w:r>
      <w:r>
        <w:t>.</w:t>
      </w:r>
    </w:p>
    <w:p w14:paraId="51CBE9FA" w14:textId="77777777" w:rsidR="005C7A59" w:rsidRPr="00530061" w:rsidRDefault="005C7A59" w:rsidP="00530061">
      <w:pPr>
        <w:rPr>
          <w:rFonts w:ascii="Arial" w:hAnsi="Arial" w:cs="Arial"/>
          <w:sz w:val="6"/>
          <w:szCs w:val="6"/>
        </w:rPr>
      </w:pPr>
    </w:p>
    <w:p w14:paraId="29675C62" w14:textId="41576BB6" w:rsidR="00191450" w:rsidRDefault="00191450" w:rsidP="00530061">
      <w:pPr>
        <w:rPr>
          <w:rFonts w:ascii="Arial" w:hAnsi="Arial" w:cs="Arial"/>
        </w:rPr>
      </w:pPr>
      <w:r w:rsidRPr="00367316">
        <w:rPr>
          <w:rFonts w:ascii="Arial" w:hAnsi="Arial" w:cs="Arial"/>
        </w:rPr>
        <w:t>Product template</w:t>
      </w:r>
      <w:r>
        <w:rPr>
          <w:rFonts w:ascii="Arial" w:hAnsi="Arial" w:cs="Arial"/>
        </w:rPr>
        <w:t xml:space="preserve"> – mandatory to select from the drop down menu:</w:t>
      </w:r>
    </w:p>
    <w:p w14:paraId="7D4FD811" w14:textId="77777777" w:rsidR="00191450" w:rsidRDefault="00191450" w:rsidP="00191450">
      <w:pPr>
        <w:pStyle w:val="ListParagraph"/>
        <w:numPr>
          <w:ilvl w:val="0"/>
          <w:numId w:val="32"/>
        </w:numPr>
        <w:rPr>
          <w:rFonts w:ascii="Arial" w:hAnsi="Arial" w:cs="Arial"/>
        </w:rPr>
      </w:pPr>
      <w:r>
        <w:rPr>
          <w:rFonts w:ascii="Arial" w:hAnsi="Arial" w:cs="Arial"/>
        </w:rPr>
        <w:t>MCVI</w:t>
      </w:r>
    </w:p>
    <w:p w14:paraId="7B20F46A" w14:textId="77777777" w:rsidR="00191450" w:rsidRDefault="00191450" w:rsidP="00191450">
      <w:pPr>
        <w:pStyle w:val="ListParagraph"/>
        <w:numPr>
          <w:ilvl w:val="0"/>
          <w:numId w:val="32"/>
        </w:numPr>
        <w:rPr>
          <w:rFonts w:ascii="Arial" w:hAnsi="Arial" w:cs="Arial"/>
        </w:rPr>
      </w:pPr>
      <w:r>
        <w:rPr>
          <w:rFonts w:ascii="Arial" w:hAnsi="Arial" w:cs="Arial"/>
        </w:rPr>
        <w:t>Amex</w:t>
      </w:r>
    </w:p>
    <w:p w14:paraId="3A4D8A9B" w14:textId="77777777" w:rsidR="00191450" w:rsidRPr="004C6F54" w:rsidRDefault="00191450" w:rsidP="00191450">
      <w:pPr>
        <w:pStyle w:val="ListParagraph"/>
        <w:numPr>
          <w:ilvl w:val="0"/>
          <w:numId w:val="32"/>
        </w:numPr>
        <w:rPr>
          <w:rFonts w:ascii="Arial" w:hAnsi="Arial" w:cs="Arial"/>
          <w:i/>
        </w:rPr>
      </w:pPr>
      <w:r w:rsidRPr="00367316">
        <w:rPr>
          <w:rFonts w:ascii="Arial" w:hAnsi="Arial" w:cs="Arial"/>
        </w:rPr>
        <w:t>All</w:t>
      </w:r>
    </w:p>
    <w:p w14:paraId="4F4211F5" w14:textId="5C5D4444" w:rsidR="00191450" w:rsidRDefault="00191450" w:rsidP="00530061">
      <w:pPr>
        <w:spacing w:before="120"/>
        <w:rPr>
          <w:rFonts w:ascii="Arial" w:hAnsi="Arial" w:cs="Arial"/>
        </w:rPr>
      </w:pPr>
      <w:r w:rsidRPr="001B3BF4">
        <w:rPr>
          <w:rFonts w:ascii="Arial" w:hAnsi="Arial" w:cs="Arial"/>
          <w:i/>
        </w:rPr>
        <w:t xml:space="preserve">Generate if </w:t>
      </w:r>
      <w:proofErr w:type="gramStart"/>
      <w:r w:rsidRPr="001B3BF4">
        <w:rPr>
          <w:rFonts w:ascii="Arial" w:hAnsi="Arial" w:cs="Arial"/>
          <w:i/>
        </w:rPr>
        <w:t>empty</w:t>
      </w:r>
      <w:r>
        <w:rPr>
          <w:rFonts w:ascii="Arial" w:hAnsi="Arial" w:cs="Arial"/>
        </w:rPr>
        <w:t xml:space="preserve">  -</w:t>
      </w:r>
      <w:proofErr w:type="gramEnd"/>
      <w:r>
        <w:rPr>
          <w:rFonts w:ascii="Arial" w:hAnsi="Arial" w:cs="Arial"/>
        </w:rPr>
        <w:t xml:space="preserve"> mandatory to select rom drop down menu:</w:t>
      </w:r>
    </w:p>
    <w:p w14:paraId="34B7C197" w14:textId="77777777" w:rsidR="00191450" w:rsidRDefault="00191450" w:rsidP="00191450">
      <w:pPr>
        <w:pStyle w:val="ListParagraph"/>
        <w:numPr>
          <w:ilvl w:val="0"/>
          <w:numId w:val="33"/>
        </w:numPr>
        <w:rPr>
          <w:rFonts w:ascii="Arial" w:hAnsi="Arial" w:cs="Arial"/>
        </w:rPr>
      </w:pPr>
      <w:r>
        <w:rPr>
          <w:rFonts w:ascii="Arial" w:hAnsi="Arial" w:cs="Arial"/>
        </w:rPr>
        <w:t>Y</w:t>
      </w:r>
    </w:p>
    <w:p w14:paraId="088A92AE" w14:textId="77777777" w:rsidR="00191450" w:rsidRPr="000B712F" w:rsidRDefault="00191450" w:rsidP="00191450">
      <w:pPr>
        <w:pStyle w:val="ListParagraph"/>
        <w:numPr>
          <w:ilvl w:val="0"/>
          <w:numId w:val="33"/>
        </w:numPr>
        <w:rPr>
          <w:rFonts w:ascii="Arial" w:hAnsi="Arial" w:cs="Arial"/>
          <w:i/>
        </w:rPr>
      </w:pPr>
      <w:r w:rsidRPr="00367316">
        <w:rPr>
          <w:rFonts w:ascii="Arial" w:hAnsi="Arial" w:cs="Arial"/>
        </w:rPr>
        <w:t>N</w:t>
      </w:r>
    </w:p>
    <w:p w14:paraId="3FB0C998" w14:textId="77777777" w:rsidR="005C7A59" w:rsidRDefault="005C7A59" w:rsidP="00530061">
      <w:pPr>
        <w:textAlignment w:val="center"/>
        <w:rPr>
          <w:rFonts w:ascii="Arial" w:hAnsi="Arial" w:cs="Arial"/>
          <w:i/>
        </w:rPr>
      </w:pPr>
    </w:p>
    <w:p w14:paraId="4A22447E" w14:textId="77777777" w:rsidR="00191450" w:rsidRPr="00C57FE2" w:rsidRDefault="00191450" w:rsidP="00530061">
      <w:pPr>
        <w:spacing w:before="60"/>
        <w:rPr>
          <w:rFonts w:ascii="Arial" w:hAnsi="Arial" w:cs="Arial"/>
        </w:rPr>
      </w:pPr>
      <w:r w:rsidRPr="000B712F">
        <w:rPr>
          <w:rFonts w:ascii="Arial" w:hAnsi="Arial" w:cs="Arial"/>
          <w:i/>
        </w:rPr>
        <w:t>P</w:t>
      </w:r>
      <w:r w:rsidRPr="00C57FE2">
        <w:rPr>
          <w:rFonts w:ascii="Arial" w:hAnsi="Arial" w:cs="Arial"/>
          <w:i/>
        </w:rPr>
        <w:t>eriodicity</w:t>
      </w:r>
      <w:r w:rsidRPr="00C57FE2">
        <w:rPr>
          <w:rFonts w:ascii="Arial" w:hAnsi="Arial" w:cs="Arial"/>
        </w:rPr>
        <w:t xml:space="preserve"> – mandatory to select from the drop down menu:  </w:t>
      </w:r>
    </w:p>
    <w:p w14:paraId="1FAA674C" w14:textId="77777777" w:rsidR="00191450" w:rsidRPr="00C57FE2" w:rsidRDefault="00191450" w:rsidP="00191450">
      <w:pPr>
        <w:pStyle w:val="ListParagraph"/>
        <w:numPr>
          <w:ilvl w:val="0"/>
          <w:numId w:val="30"/>
        </w:numPr>
        <w:rPr>
          <w:rFonts w:ascii="Arial" w:hAnsi="Arial" w:cs="Arial"/>
        </w:rPr>
      </w:pPr>
      <w:r w:rsidRPr="00C57FE2">
        <w:rPr>
          <w:rFonts w:ascii="Arial" w:hAnsi="Arial" w:cs="Arial"/>
        </w:rPr>
        <w:t>Daily</w:t>
      </w:r>
    </w:p>
    <w:p w14:paraId="67499A0F" w14:textId="77777777" w:rsidR="00191450" w:rsidRPr="00C57FE2" w:rsidRDefault="00191450" w:rsidP="00191450">
      <w:pPr>
        <w:pStyle w:val="ListParagraph"/>
        <w:numPr>
          <w:ilvl w:val="0"/>
          <w:numId w:val="30"/>
        </w:numPr>
        <w:rPr>
          <w:rFonts w:ascii="Arial" w:hAnsi="Arial" w:cs="Arial"/>
        </w:rPr>
      </w:pPr>
      <w:r w:rsidRPr="00C57FE2">
        <w:rPr>
          <w:rFonts w:ascii="Arial" w:hAnsi="Arial" w:cs="Arial"/>
        </w:rPr>
        <w:t>Weekly</w:t>
      </w:r>
    </w:p>
    <w:p w14:paraId="0DA82E48" w14:textId="77777777" w:rsidR="00191450" w:rsidRPr="00367316" w:rsidRDefault="00191450" w:rsidP="00191450">
      <w:pPr>
        <w:pStyle w:val="ListParagraph"/>
        <w:numPr>
          <w:ilvl w:val="0"/>
          <w:numId w:val="30"/>
        </w:numPr>
        <w:rPr>
          <w:rFonts w:ascii="Arial" w:hAnsi="Arial" w:cs="Arial"/>
        </w:rPr>
      </w:pPr>
      <w:r w:rsidRPr="00367316">
        <w:rPr>
          <w:rFonts w:ascii="Arial" w:hAnsi="Arial" w:cs="Arial"/>
        </w:rPr>
        <w:t>Monthly</w:t>
      </w:r>
    </w:p>
    <w:p w14:paraId="46403944" w14:textId="77777777" w:rsidR="005C7A59" w:rsidRDefault="005C7A59" w:rsidP="00530061">
      <w:pPr>
        <w:rPr>
          <w:rFonts w:ascii="Arial" w:hAnsi="Arial" w:cs="Arial"/>
        </w:rPr>
      </w:pPr>
    </w:p>
    <w:p w14:paraId="08044B2A" w14:textId="4103B4EA" w:rsidR="00191450" w:rsidRDefault="00191450" w:rsidP="00530061">
      <w:pPr>
        <w:rPr>
          <w:rFonts w:ascii="Arial" w:hAnsi="Arial" w:cs="Arial"/>
        </w:rPr>
      </w:pPr>
      <w:r w:rsidRPr="00367316">
        <w:rPr>
          <w:rFonts w:ascii="Arial" w:hAnsi="Arial" w:cs="Arial"/>
        </w:rPr>
        <w:t>Statement detail type</w:t>
      </w:r>
      <w:r>
        <w:rPr>
          <w:rFonts w:ascii="Arial" w:hAnsi="Arial" w:cs="Arial"/>
        </w:rPr>
        <w:t xml:space="preserve"> – mandatory to select from the drop down menu:</w:t>
      </w:r>
    </w:p>
    <w:p w14:paraId="27C436EB" w14:textId="77777777" w:rsidR="00191450" w:rsidRDefault="00191450" w:rsidP="00191450">
      <w:pPr>
        <w:pStyle w:val="ListParagraph"/>
        <w:numPr>
          <w:ilvl w:val="0"/>
          <w:numId w:val="31"/>
        </w:numPr>
        <w:rPr>
          <w:rFonts w:ascii="Arial" w:hAnsi="Arial" w:cs="Arial"/>
        </w:rPr>
      </w:pPr>
      <w:r>
        <w:rPr>
          <w:rFonts w:ascii="Arial" w:hAnsi="Arial" w:cs="Arial"/>
        </w:rPr>
        <w:t>Standard</w:t>
      </w:r>
    </w:p>
    <w:p w14:paraId="2D7B92BD" w14:textId="77777777" w:rsidR="00191450" w:rsidRPr="00367316" w:rsidRDefault="00191450" w:rsidP="00191450">
      <w:pPr>
        <w:pStyle w:val="ListParagraph"/>
        <w:numPr>
          <w:ilvl w:val="0"/>
          <w:numId w:val="31"/>
        </w:numPr>
        <w:rPr>
          <w:rFonts w:ascii="Arial" w:hAnsi="Arial" w:cs="Arial"/>
        </w:rPr>
      </w:pPr>
      <w:r w:rsidRPr="00367316">
        <w:rPr>
          <w:rFonts w:ascii="Arial" w:hAnsi="Arial" w:cs="Arial"/>
        </w:rPr>
        <w:t>Extended</w:t>
      </w:r>
    </w:p>
    <w:p w14:paraId="78B92D6E" w14:textId="534E1BC2" w:rsidR="00191450" w:rsidRDefault="00191450" w:rsidP="00530061">
      <w:pPr>
        <w:spacing w:before="120"/>
        <w:rPr>
          <w:rFonts w:ascii="Arial" w:hAnsi="Arial" w:cs="Arial"/>
        </w:rPr>
      </w:pPr>
      <w:r w:rsidRPr="001B3BF4">
        <w:rPr>
          <w:rFonts w:ascii="Arial" w:hAnsi="Arial" w:cs="Arial"/>
          <w:i/>
        </w:rPr>
        <w:t>Model layout type</w:t>
      </w:r>
      <w:r>
        <w:rPr>
          <w:rFonts w:ascii="Arial" w:hAnsi="Arial" w:cs="Arial"/>
        </w:rPr>
        <w:t xml:space="preserve"> – mandatory to select from drop down:</w:t>
      </w:r>
    </w:p>
    <w:p w14:paraId="7310CDD1" w14:textId="77777777" w:rsidR="00191450" w:rsidRDefault="00191450" w:rsidP="00191450">
      <w:pPr>
        <w:pStyle w:val="ListParagraph"/>
        <w:numPr>
          <w:ilvl w:val="0"/>
          <w:numId w:val="34"/>
        </w:numPr>
        <w:rPr>
          <w:rFonts w:ascii="Arial" w:hAnsi="Arial" w:cs="Arial"/>
        </w:rPr>
      </w:pPr>
      <w:r>
        <w:rPr>
          <w:rFonts w:ascii="Arial" w:hAnsi="Arial" w:cs="Arial"/>
        </w:rPr>
        <w:t xml:space="preserve">Blended </w:t>
      </w:r>
    </w:p>
    <w:p w14:paraId="66B4CAAD" w14:textId="77777777" w:rsidR="00191450" w:rsidRPr="00367316" w:rsidRDefault="00191450" w:rsidP="00191450">
      <w:pPr>
        <w:pStyle w:val="ListParagraph"/>
        <w:numPr>
          <w:ilvl w:val="0"/>
          <w:numId w:val="34"/>
        </w:numPr>
        <w:rPr>
          <w:rFonts w:ascii="Arial" w:hAnsi="Arial" w:cs="Arial"/>
        </w:rPr>
      </w:pPr>
      <w:r w:rsidRPr="00367316">
        <w:rPr>
          <w:rFonts w:ascii="Arial" w:hAnsi="Arial" w:cs="Arial"/>
        </w:rPr>
        <w:t>U</w:t>
      </w:r>
      <w:r>
        <w:rPr>
          <w:rFonts w:ascii="Arial" w:hAnsi="Arial" w:cs="Arial"/>
        </w:rPr>
        <w:t xml:space="preserve">nblended </w:t>
      </w:r>
    </w:p>
    <w:p w14:paraId="0EC88337" w14:textId="77777777" w:rsidR="003B4457" w:rsidRDefault="003B4457" w:rsidP="00530061">
      <w:pPr>
        <w:rPr>
          <w:rFonts w:ascii="Arial" w:hAnsi="Arial" w:cs="Arial"/>
        </w:rPr>
      </w:pPr>
    </w:p>
    <w:p w14:paraId="40D04383" w14:textId="0ADE5751" w:rsidR="00191450" w:rsidRPr="00367316" w:rsidRDefault="00191450" w:rsidP="00530061">
      <w:pPr>
        <w:rPr>
          <w:rFonts w:ascii="Arial" w:hAnsi="Arial" w:cs="Arial"/>
        </w:rPr>
      </w:pPr>
      <w:r w:rsidRPr="00367316">
        <w:rPr>
          <w:rFonts w:ascii="Arial" w:hAnsi="Arial" w:cs="Arial"/>
        </w:rPr>
        <w:t>Status</w:t>
      </w:r>
      <w:r w:rsidRPr="00367316">
        <w:rPr>
          <w:rFonts w:ascii="Arial" w:hAnsi="Arial" w:cs="Arial"/>
        </w:rPr>
        <w:tab/>
      </w:r>
      <w:r>
        <w:rPr>
          <w:rFonts w:ascii="Arial" w:hAnsi="Arial" w:cs="Arial"/>
        </w:rPr>
        <w:t>- system update it automatically (</w:t>
      </w:r>
      <w:r w:rsidRPr="00367316">
        <w:rPr>
          <w:rFonts w:ascii="Arial" w:hAnsi="Arial" w:cs="Arial"/>
        </w:rPr>
        <w:t>Active</w:t>
      </w:r>
      <w:r>
        <w:rPr>
          <w:rFonts w:ascii="Arial" w:hAnsi="Arial" w:cs="Arial"/>
        </w:rPr>
        <w:t xml:space="preserve"> / </w:t>
      </w:r>
      <w:r w:rsidRPr="00367316">
        <w:rPr>
          <w:rFonts w:ascii="Arial" w:hAnsi="Arial" w:cs="Arial"/>
        </w:rPr>
        <w:t>Inactive</w:t>
      </w:r>
      <w:r>
        <w:rPr>
          <w:rFonts w:ascii="Arial" w:hAnsi="Arial" w:cs="Arial"/>
        </w:rPr>
        <w:t>)</w:t>
      </w:r>
    </w:p>
    <w:p w14:paraId="122950E4" w14:textId="2125E346" w:rsidR="003F005C" w:rsidRDefault="003F005C" w:rsidP="0037189B">
      <w:pPr>
        <w:rPr>
          <w:rFonts w:ascii="Arial" w:hAnsi="Arial" w:cs="Arial"/>
        </w:rPr>
      </w:pPr>
    </w:p>
    <w:p w14:paraId="458CB16C" w14:textId="62A606FA" w:rsidR="003F005C" w:rsidRDefault="003F005C" w:rsidP="0037189B">
      <w:pPr>
        <w:rPr>
          <w:rFonts w:ascii="Arial" w:hAnsi="Arial" w:cs="Arial"/>
        </w:rPr>
      </w:pPr>
    </w:p>
    <w:p w14:paraId="16669A3C" w14:textId="518399E5" w:rsidR="003F005C" w:rsidRDefault="003F005C" w:rsidP="0037189B">
      <w:pPr>
        <w:rPr>
          <w:rFonts w:ascii="Arial" w:hAnsi="Arial" w:cs="Arial"/>
        </w:rPr>
      </w:pPr>
    </w:p>
    <w:p w14:paraId="40B3B9F6" w14:textId="14635532" w:rsidR="003F005C" w:rsidRDefault="003F005C" w:rsidP="0037189B">
      <w:pPr>
        <w:rPr>
          <w:ins w:id="2228" w:author="Martin Ćosić" w:date="2018-02-16T14:54:00Z"/>
          <w:rFonts w:ascii="Arial" w:hAnsi="Arial" w:cs="Arial"/>
        </w:rPr>
      </w:pPr>
    </w:p>
    <w:p w14:paraId="41C8212D" w14:textId="77777777" w:rsidR="00E224CB" w:rsidRDefault="00E224CB" w:rsidP="0037189B">
      <w:pPr>
        <w:rPr>
          <w:rFonts w:ascii="Arial" w:hAnsi="Arial" w:cs="Arial"/>
        </w:rPr>
      </w:pPr>
    </w:p>
    <w:p w14:paraId="36454C5C" w14:textId="1BD9DC26" w:rsidR="0037189B" w:rsidRPr="00191043" w:rsidRDefault="00274361" w:rsidP="0037189B">
      <w:pPr>
        <w:pStyle w:val="Heading1"/>
        <w:rPr>
          <w:rFonts w:cs="Arial"/>
          <w:color w:val="auto"/>
          <w:sz w:val="24"/>
          <w:szCs w:val="24"/>
        </w:rPr>
      </w:pPr>
      <w:bookmarkStart w:id="2229" w:name="_Toc506563231"/>
      <w:commentRangeStart w:id="2230"/>
      <w:commentRangeStart w:id="2231"/>
      <w:commentRangeStart w:id="2232"/>
      <w:r>
        <w:rPr>
          <w:rFonts w:cs="Arial"/>
          <w:color w:val="auto"/>
          <w:sz w:val="24"/>
          <w:szCs w:val="24"/>
        </w:rPr>
        <w:t>5.2. UC POS 0</w:t>
      </w:r>
      <w:r w:rsidR="00BC1F5C">
        <w:rPr>
          <w:rFonts w:cs="Arial"/>
          <w:color w:val="auto"/>
          <w:sz w:val="24"/>
          <w:szCs w:val="24"/>
        </w:rPr>
        <w:t>4</w:t>
      </w:r>
      <w:r w:rsidR="002C1558">
        <w:rPr>
          <w:rFonts w:cs="Arial"/>
          <w:color w:val="auto"/>
          <w:sz w:val="24"/>
          <w:szCs w:val="24"/>
        </w:rPr>
        <w:t>7</w:t>
      </w:r>
      <w:r w:rsidR="0037189B" w:rsidRPr="00191043">
        <w:rPr>
          <w:rFonts w:cs="Arial"/>
          <w:color w:val="auto"/>
          <w:sz w:val="24"/>
          <w:szCs w:val="24"/>
        </w:rPr>
        <w:t xml:space="preserve">: Update statement definition </w:t>
      </w:r>
      <w:commentRangeEnd w:id="2230"/>
      <w:r w:rsidR="00041AEB">
        <w:rPr>
          <w:rStyle w:val="CommentReference"/>
          <w:rFonts w:ascii="Helvetica" w:hAnsi="Helvetica" w:eastAsia="Cambria"/>
          <w:b w:val="0"/>
          <w:bCs w:val="0"/>
          <w:color w:val="auto"/>
          <w:kern w:val="0"/>
        </w:rPr>
        <w:commentReference w:id="2230"/>
      </w:r>
      <w:commentRangeEnd w:id="2231"/>
      <w:r w:rsidR="00CE41D9">
        <w:rPr>
          <w:rStyle w:val="CommentReference"/>
          <w:rFonts w:ascii="Helvetica" w:hAnsi="Helvetica" w:eastAsia="Cambria"/>
          <w:b w:val="0"/>
          <w:bCs w:val="0"/>
          <w:color w:val="auto"/>
          <w:kern w:val="0"/>
        </w:rPr>
        <w:commentReference w:id="2231"/>
      </w:r>
      <w:commentRangeEnd w:id="2232"/>
      <w:r w:rsidR="00801B9F">
        <w:rPr>
          <w:rStyle w:val="CommentReference"/>
          <w:rFonts w:ascii="Helvetica" w:hAnsi="Helvetica" w:eastAsia="Cambria"/>
          <w:b w:val="0"/>
          <w:bCs w:val="0"/>
          <w:color w:val="auto"/>
          <w:kern w:val="0"/>
        </w:rPr>
        <w:commentReference w:id="2232"/>
      </w:r>
      <w:bookmarkEnd w:id="2229"/>
    </w:p>
    <w:p w14:paraId="1B8F2C4E" w14:textId="77777777" w:rsidR="0037189B" w:rsidRDefault="0037189B" w:rsidP="0037189B">
      <w:pPr>
        <w:jc w:val="both"/>
        <w:rPr>
          <w:rFonts w:ascii="Arial" w:hAnsi="Arial" w:cs="Arial"/>
        </w:rPr>
      </w:pPr>
    </w:p>
    <w:p w14:paraId="5EA37FBB" w14:textId="50F55C5E" w:rsidR="0037189B" w:rsidRPr="00FB52CE" w:rsidRDefault="0037189B" w:rsidP="0037189B">
      <w:pPr>
        <w:jc w:val="both"/>
        <w:rPr>
          <w:rFonts w:ascii="Arial" w:hAnsi="Arial" w:cs="Arial"/>
        </w:rPr>
      </w:pPr>
      <w:r>
        <w:rPr>
          <w:rFonts w:ascii="Arial" w:hAnsi="Arial" w:cs="Arial"/>
        </w:rPr>
        <w:t>S</w:t>
      </w:r>
      <w:r w:rsidR="003F005C">
        <w:rPr>
          <w:rFonts w:ascii="Arial" w:hAnsi="Arial" w:cs="Arial"/>
        </w:rPr>
        <w:t>ome s</w:t>
      </w:r>
      <w:r>
        <w:rPr>
          <w:rFonts w:ascii="Arial" w:hAnsi="Arial" w:cs="Arial"/>
        </w:rPr>
        <w:t xml:space="preserve">tatement definition </w:t>
      </w:r>
      <w:r w:rsidR="003F005C">
        <w:rPr>
          <w:rFonts w:ascii="Arial" w:hAnsi="Arial" w:cs="Arial"/>
        </w:rPr>
        <w:t xml:space="preserve">data are </w:t>
      </w:r>
      <w:r>
        <w:rPr>
          <w:rFonts w:ascii="Arial" w:hAnsi="Arial" w:cs="Arial"/>
        </w:rPr>
        <w:t xml:space="preserve">possible to </w:t>
      </w:r>
      <w:r w:rsidR="003F005C">
        <w:rPr>
          <w:rFonts w:ascii="Arial" w:hAnsi="Arial" w:cs="Arial"/>
        </w:rPr>
        <w:t>modify with this option</w:t>
      </w:r>
      <w:r w:rsidR="00BC1F5C">
        <w:rPr>
          <w:rFonts w:ascii="Arial" w:hAnsi="Arial" w:cs="Arial"/>
        </w:rPr>
        <w:t xml:space="preserve"> in web application</w:t>
      </w:r>
      <w:r w:rsidR="003F005C">
        <w:rPr>
          <w:rFonts w:ascii="Arial" w:hAnsi="Arial" w:cs="Arial"/>
        </w:rPr>
        <w:t xml:space="preserve">. </w:t>
      </w:r>
    </w:p>
    <w:p w14:paraId="41680924" w14:textId="77777777" w:rsidR="0037189B" w:rsidRPr="00FB52CE" w:rsidRDefault="0037189B" w:rsidP="0037189B">
      <w:pPr>
        <w:jc w:val="both"/>
        <w:rPr>
          <w:rFonts w:ascii="Arial" w:hAnsi="Arial" w:cs="Arial"/>
        </w:rPr>
      </w:pPr>
    </w:p>
    <w:p w14:paraId="4F338C9C" w14:textId="77777777" w:rsidR="0037189B" w:rsidRPr="00FB52CE" w:rsidRDefault="0037189B" w:rsidP="0037189B">
      <w:pPr>
        <w:spacing w:after="120"/>
        <w:rPr>
          <w:rFonts w:ascii="Arial" w:hAnsi="Arial" w:cs="Arial"/>
        </w:rPr>
      </w:pPr>
      <w:r w:rsidRPr="00FB52CE">
        <w:rPr>
          <w:rFonts w:ascii="Arial" w:hAnsi="Arial" w:cs="Arial"/>
          <w:b/>
        </w:rPr>
        <w:t>Preconditions</w:t>
      </w:r>
    </w:p>
    <w:p w14:paraId="07A6110B" w14:textId="4F02EE38" w:rsidR="0037189B" w:rsidRPr="003F005C" w:rsidRDefault="003F005C" w:rsidP="00983BC4">
      <w:pPr>
        <w:pStyle w:val="ListParagraph"/>
        <w:numPr>
          <w:ilvl w:val="0"/>
          <w:numId w:val="66"/>
        </w:numPr>
        <w:rPr>
          <w:rFonts w:ascii="Arial" w:hAnsi="Arial" w:cs="Arial"/>
        </w:rPr>
      </w:pPr>
      <w:proofErr w:type="gramStart"/>
      <w:r>
        <w:rPr>
          <w:rFonts w:ascii="Arial" w:hAnsi="Arial" w:cs="Arial"/>
        </w:rPr>
        <w:t>s</w:t>
      </w:r>
      <w:r w:rsidR="0037189B" w:rsidRPr="003F005C">
        <w:rPr>
          <w:rFonts w:ascii="Arial" w:hAnsi="Arial" w:cs="Arial"/>
        </w:rPr>
        <w:t>tatement</w:t>
      </w:r>
      <w:proofErr w:type="gramEnd"/>
      <w:r w:rsidR="0037189B" w:rsidRPr="003F005C">
        <w:rPr>
          <w:rFonts w:ascii="Arial" w:hAnsi="Arial" w:cs="Arial"/>
        </w:rPr>
        <w:t xml:space="preserve"> definition you want to </w:t>
      </w:r>
      <w:r>
        <w:rPr>
          <w:rFonts w:ascii="Arial" w:hAnsi="Arial" w:cs="Arial"/>
        </w:rPr>
        <w:t xml:space="preserve">update, should </w:t>
      </w:r>
      <w:r w:rsidR="0037189B" w:rsidRPr="003F005C">
        <w:rPr>
          <w:rFonts w:ascii="Arial" w:hAnsi="Arial" w:cs="Arial"/>
        </w:rPr>
        <w:t xml:space="preserve">exist in the system. </w:t>
      </w:r>
    </w:p>
    <w:p w14:paraId="08E89AB5" w14:textId="77777777" w:rsidR="0037189B" w:rsidRPr="00FB52CE" w:rsidRDefault="0037189B" w:rsidP="0037189B">
      <w:pPr>
        <w:spacing w:before="240" w:after="120"/>
        <w:rPr>
          <w:rFonts w:ascii="Arial" w:hAnsi="Arial" w:cs="Arial"/>
        </w:rPr>
      </w:pPr>
      <w:r w:rsidRPr="00FB52CE">
        <w:rPr>
          <w:rFonts w:ascii="Arial" w:hAnsi="Arial" w:cs="Arial"/>
          <w:b/>
        </w:rPr>
        <w:t>Trigger</w:t>
      </w:r>
    </w:p>
    <w:p w14:paraId="5E83BEB6" w14:textId="12A74374" w:rsidR="0037189B" w:rsidRDefault="0037189B" w:rsidP="0037189B">
      <w:pPr>
        <w:spacing w:after="120"/>
        <w:rPr>
          <w:rFonts w:ascii="Arial" w:hAnsi="Arial" w:cs="Arial"/>
        </w:rPr>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sidR="00F10E6C">
        <w:rPr>
          <w:rFonts w:ascii="Arial" w:hAnsi="Arial" w:cs="Arial"/>
          <w:i/>
        </w:rPr>
        <w:t>Statement definitions</w:t>
      </w:r>
      <w:r w:rsidRPr="00FB52CE">
        <w:rPr>
          <w:rFonts w:ascii="Arial" w:hAnsi="Arial" w:cs="Arial"/>
        </w:rPr>
        <w:t xml:space="preserve"> level</w:t>
      </w:r>
      <w:r>
        <w:rPr>
          <w:rFonts w:ascii="Arial" w:hAnsi="Arial" w:cs="Arial"/>
        </w:rPr>
        <w:t xml:space="preserve"> </w:t>
      </w:r>
    </w:p>
    <w:p w14:paraId="27FDFAB6" w14:textId="77777777" w:rsidR="0037189B" w:rsidRDefault="0037189B" w:rsidP="0037189B"/>
    <w:p w14:paraId="0DDE4BC5" w14:textId="0E90E24B" w:rsidR="00B46743" w:rsidRDefault="00F10E6C" w:rsidP="00191043">
      <w:del w:id="2233" w:author="Martin Ćosić" w:date="2018-02-16T14:56:00Z">
        <w:r w:rsidDel="00E224CB">
          <w:rPr>
            <w:noProof/>
            <w:lang w:val="sk-SK" w:eastAsia="sk-SK"/>
          </w:rPr>
          <w:drawing>
            <wp:inline distT="0" distB="0" distL="0" distR="0" wp14:anchorId="76149133" wp14:editId="5980FC9C">
              <wp:extent cx="6367780" cy="164909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67780" cy="1649095"/>
                      </a:xfrm>
                      <a:prstGeom prst="rect">
                        <a:avLst/>
                      </a:prstGeom>
                    </pic:spPr>
                  </pic:pic>
                </a:graphicData>
              </a:graphic>
            </wp:inline>
          </w:drawing>
        </w:r>
      </w:del>
      <w:ins w:id="2234" w:author="Martin Ćosić" w:date="2018-02-16T14:56:00Z">
        <w:r w:rsidR="00E224CB">
          <w:rPr>
            <w:noProof/>
            <w:lang w:val="sk-SK" w:eastAsia="sk-SK"/>
          </w:rPr>
          <w:drawing>
            <wp:inline distT="0" distB="0" distL="0" distR="0" wp14:anchorId="1A90AD87" wp14:editId="4F731F9E">
              <wp:extent cx="6360160" cy="23749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60160" cy="2374900"/>
                      </a:xfrm>
                      <a:prstGeom prst="rect">
                        <a:avLst/>
                      </a:prstGeom>
                      <a:noFill/>
                      <a:ln>
                        <a:noFill/>
                      </a:ln>
                    </pic:spPr>
                  </pic:pic>
                </a:graphicData>
              </a:graphic>
            </wp:inline>
          </w:drawing>
        </w:r>
      </w:ins>
    </w:p>
    <w:p w14:paraId="6D16F78B" w14:textId="09CCE8A7" w:rsidR="0037189B" w:rsidRDefault="0037189B" w:rsidP="00530061">
      <w:r>
        <w:t xml:space="preserve">                           </w:t>
      </w:r>
    </w:p>
    <w:p w14:paraId="41B00A00" w14:textId="775EA114" w:rsidR="00191043" w:rsidRDefault="00191043" w:rsidP="00191043">
      <w:pPr>
        <w:jc w:val="both"/>
        <w:rPr>
          <w:ins w:id="2235" w:author="Martin Ćosić" w:date="2018-02-16T14:57:00Z"/>
          <w:rFonts w:ascii="Arial" w:hAnsi="Arial" w:cs="Arial"/>
        </w:rPr>
      </w:pPr>
      <w:r>
        <w:rPr>
          <w:rFonts w:ascii="Arial" w:hAnsi="Arial" w:cs="Arial"/>
        </w:rPr>
        <w:t xml:space="preserve">Click on the </w:t>
      </w:r>
      <w:r w:rsidRPr="005E195C">
        <w:rPr>
          <w:rFonts w:ascii="Arial" w:hAnsi="Arial" w:cs="Arial"/>
          <w:color w:val="FFFFFF" w:themeColor="background1"/>
          <w:highlight w:val="blue"/>
        </w:rPr>
        <w:t xml:space="preserve">Update </w:t>
      </w:r>
      <w:r>
        <w:rPr>
          <w:rFonts w:ascii="Arial" w:hAnsi="Arial" w:cs="Arial"/>
          <w:color w:val="FFFFFF" w:themeColor="background1"/>
          <w:highlight w:val="blue"/>
        </w:rPr>
        <w:t>state</w:t>
      </w:r>
      <w:r w:rsidR="00DF75A8">
        <w:rPr>
          <w:rFonts w:ascii="Arial" w:hAnsi="Arial" w:cs="Arial"/>
          <w:color w:val="FFFFFF" w:themeColor="background1"/>
          <w:highlight w:val="blue"/>
        </w:rPr>
        <w:t>.</w:t>
      </w:r>
      <w:r>
        <w:rPr>
          <w:rFonts w:ascii="Arial" w:hAnsi="Arial" w:cs="Arial"/>
          <w:color w:val="FFFFFF" w:themeColor="background1"/>
          <w:highlight w:val="blue"/>
        </w:rPr>
        <w:t xml:space="preserve"> </w:t>
      </w:r>
      <w:r w:rsidR="00DF75A8" w:rsidRPr="005E195C">
        <w:rPr>
          <w:rFonts w:ascii="Arial" w:hAnsi="Arial" w:cs="Arial"/>
          <w:color w:val="FFFFFF" w:themeColor="background1"/>
          <w:highlight w:val="blue"/>
        </w:rPr>
        <w:t>D</w:t>
      </w:r>
      <w:r w:rsidRPr="005E195C">
        <w:rPr>
          <w:rFonts w:ascii="Arial" w:hAnsi="Arial" w:cs="Arial"/>
          <w:color w:val="FFFFFF" w:themeColor="background1"/>
          <w:highlight w:val="blue"/>
        </w:rPr>
        <w:t>ef</w:t>
      </w:r>
      <w:r w:rsidR="00DF75A8">
        <w:rPr>
          <w:rFonts w:ascii="Arial" w:hAnsi="Arial" w:cs="Arial"/>
          <w:color w:val="FFFFFF" w:themeColor="background1"/>
          <w:highlight w:val="blue"/>
        </w:rPr>
        <w:t>.</w:t>
      </w:r>
      <w:r w:rsidRPr="005E195C">
        <w:rPr>
          <w:rFonts w:ascii="Arial" w:hAnsi="Arial" w:cs="Arial"/>
          <w:color w:val="FFFFFF" w:themeColor="background1"/>
        </w:rPr>
        <w:t xml:space="preserve"> </w:t>
      </w:r>
      <w:r w:rsidR="003F005C">
        <w:rPr>
          <w:rFonts w:ascii="Arial" w:hAnsi="Arial" w:cs="Arial"/>
        </w:rPr>
        <w:t>button</w:t>
      </w:r>
      <w:r w:rsidR="00CB338B">
        <w:rPr>
          <w:rFonts w:ascii="Arial" w:hAnsi="Arial" w:cs="Arial"/>
        </w:rPr>
        <w:t xml:space="preserve"> and</w:t>
      </w:r>
      <w:r w:rsidR="003F005C">
        <w:rPr>
          <w:rFonts w:ascii="Arial" w:hAnsi="Arial" w:cs="Arial"/>
        </w:rPr>
        <w:t xml:space="preserve"> wizard </w:t>
      </w:r>
      <w:r>
        <w:rPr>
          <w:rFonts w:ascii="Arial" w:hAnsi="Arial" w:cs="Arial"/>
        </w:rPr>
        <w:t xml:space="preserve">appears where user can change undimmed fields and confirm changes by </w:t>
      </w:r>
      <w:del w:id="2236" w:author="Martin Ćosić" w:date="2018-02-16T14:57:00Z">
        <w:r w:rsidDel="00E224CB">
          <w:rPr>
            <w:rFonts w:ascii="Arial" w:hAnsi="Arial" w:cs="Arial"/>
          </w:rPr>
          <w:delText xml:space="preserve">OK </w:delText>
        </w:r>
      </w:del>
      <w:ins w:id="2237" w:author="Martin Ćosić" w:date="2018-02-16T14:57:00Z">
        <w:r w:rsidR="00E224CB">
          <w:rPr>
            <w:rFonts w:ascii="Arial" w:hAnsi="Arial" w:cs="Arial"/>
          </w:rPr>
          <w:t xml:space="preserve">Finish </w:t>
        </w:r>
      </w:ins>
      <w:r>
        <w:rPr>
          <w:rFonts w:ascii="Arial" w:hAnsi="Arial" w:cs="Arial"/>
        </w:rPr>
        <w:t>button</w:t>
      </w:r>
      <w:r w:rsidR="00CB338B">
        <w:rPr>
          <w:rFonts w:ascii="Arial" w:hAnsi="Arial" w:cs="Arial"/>
        </w:rPr>
        <w:t>.</w:t>
      </w:r>
    </w:p>
    <w:p w14:paraId="27DC2C25" w14:textId="4F8AC139" w:rsidR="00E224CB" w:rsidRDefault="00E224CB" w:rsidP="00191043">
      <w:pPr>
        <w:jc w:val="both"/>
        <w:rPr>
          <w:ins w:id="2238" w:author="Martin Ćosić" w:date="2018-02-16T14:57:00Z"/>
          <w:rFonts w:ascii="Arial" w:hAnsi="Arial" w:cs="Arial"/>
        </w:rPr>
      </w:pPr>
    </w:p>
    <w:p w14:paraId="192391BC" w14:textId="59E85215" w:rsidR="00E224CB" w:rsidRPr="00191043" w:rsidRDefault="00E224CB" w:rsidP="00191043">
      <w:pPr>
        <w:jc w:val="both"/>
        <w:rPr>
          <w:rFonts w:ascii="Arial" w:hAnsi="Arial" w:cs="Arial"/>
        </w:rPr>
      </w:pPr>
      <w:ins w:id="2239" w:author="Martin Ćosić" w:date="2018-02-16T14:57:00Z">
        <w:r>
          <w:rPr>
            <w:rFonts w:ascii="Arial" w:hAnsi="Arial" w:cs="Arial"/>
            <w:noProof/>
            <w:lang w:val="sk-SK" w:eastAsia="sk-SK"/>
          </w:rPr>
          <w:drawing>
            <wp:inline distT="0" distB="0" distL="0" distR="0" wp14:anchorId="05A917BC" wp14:editId="5372104E">
              <wp:extent cx="6360160" cy="107124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60160" cy="1071245"/>
                      </a:xfrm>
                      <a:prstGeom prst="rect">
                        <a:avLst/>
                      </a:prstGeom>
                      <a:noFill/>
                      <a:ln>
                        <a:noFill/>
                      </a:ln>
                    </pic:spPr>
                  </pic:pic>
                </a:graphicData>
              </a:graphic>
            </wp:inline>
          </w:drawing>
        </w:r>
      </w:ins>
    </w:p>
    <w:p w14:paraId="2B985B71" w14:textId="6B88C2F7" w:rsidR="00F10E6C" w:rsidRDefault="00E224CB" w:rsidP="0037189B">
      <w:ins w:id="2240" w:author="Martin Ćosić" w:date="2018-02-16T14:58:00Z">
        <w:r>
          <w:br/>
        </w:r>
        <w:r>
          <w:t>Successfully message appears.</w:t>
        </w:r>
      </w:ins>
      <w:r w:rsidR="0037189B">
        <w:tab/>
      </w:r>
    </w:p>
    <w:p w14:paraId="6B6FA6F9" w14:textId="104C3376" w:rsidR="00F10E6C" w:rsidRPr="009550BB" w:rsidRDefault="00F10E6C" w:rsidP="0037189B"/>
    <w:p w14:paraId="202485C6" w14:textId="714EE9B1" w:rsidR="0037189B" w:rsidRDefault="0037189B" w:rsidP="0037189B">
      <w:pPr>
        <w:rPr>
          <w:rFonts w:ascii="Arial" w:hAnsi="Arial" w:cs="Arial"/>
        </w:rPr>
      </w:pPr>
      <w:r w:rsidRPr="00837CC5">
        <w:rPr>
          <w:rFonts w:ascii="Arial" w:hAnsi="Arial" w:cs="Arial"/>
          <w:b/>
        </w:rPr>
        <w:t xml:space="preserve">Business </w:t>
      </w:r>
      <w:r w:rsidR="003F005C">
        <w:rPr>
          <w:rFonts w:ascii="Arial" w:hAnsi="Arial" w:cs="Arial"/>
          <w:b/>
        </w:rPr>
        <w:t xml:space="preserve">&amp; system </w:t>
      </w:r>
      <w:r w:rsidRPr="00837CC5">
        <w:rPr>
          <w:rFonts w:ascii="Arial" w:hAnsi="Arial" w:cs="Arial"/>
          <w:b/>
        </w:rPr>
        <w:t>rules</w:t>
      </w:r>
      <w:r w:rsidRPr="00837CC5">
        <w:rPr>
          <w:rFonts w:ascii="Arial" w:hAnsi="Arial" w:cs="Arial"/>
        </w:rPr>
        <w:t>:</w:t>
      </w:r>
    </w:p>
    <w:p w14:paraId="7B68244F" w14:textId="6B450E88" w:rsidR="00355066" w:rsidRPr="00530061" w:rsidRDefault="00355066" w:rsidP="00530061">
      <w:pPr>
        <w:pStyle w:val="ListParagraph"/>
        <w:numPr>
          <w:ilvl w:val="0"/>
          <w:numId w:val="66"/>
        </w:numPr>
        <w:rPr>
          <w:rFonts w:ascii="Arial" w:hAnsi="Arial" w:cs="Arial"/>
        </w:rPr>
      </w:pPr>
      <w:r w:rsidRPr="00DF75A8">
        <w:rPr>
          <w:rFonts w:ascii="Arial" w:hAnsi="Arial" w:cs="Arial"/>
        </w:rPr>
        <w:t xml:space="preserve">possible is to have multiple </w:t>
      </w:r>
      <w:r w:rsidR="00C81708" w:rsidRPr="00530061">
        <w:rPr>
          <w:rFonts w:ascii="Arial" w:hAnsi="Arial" w:cs="Arial"/>
        </w:rPr>
        <w:t>statement definitions for the same address (in different formats, timelines)</w:t>
      </w:r>
    </w:p>
    <w:p w14:paraId="4F347D78" w14:textId="11061719" w:rsidR="00C81708" w:rsidRPr="00530061" w:rsidRDefault="00C81708" w:rsidP="00530061">
      <w:pPr>
        <w:pStyle w:val="ListParagraph"/>
        <w:numPr>
          <w:ilvl w:val="0"/>
          <w:numId w:val="66"/>
        </w:numPr>
        <w:rPr>
          <w:rFonts w:ascii="Arial" w:hAnsi="Arial" w:cs="Arial"/>
        </w:rPr>
      </w:pPr>
      <w:proofErr w:type="gramStart"/>
      <w:r w:rsidRPr="00530061">
        <w:rPr>
          <w:rFonts w:ascii="Arial" w:hAnsi="Arial" w:cs="Arial"/>
        </w:rPr>
        <w:t>possible</w:t>
      </w:r>
      <w:proofErr w:type="gramEnd"/>
      <w:r w:rsidRPr="00530061">
        <w:rPr>
          <w:rFonts w:ascii="Arial" w:hAnsi="Arial" w:cs="Arial"/>
        </w:rPr>
        <w:t xml:space="preserve"> is to have multiple addresses in the statement delivery list.</w:t>
      </w:r>
    </w:p>
    <w:p w14:paraId="59B4DDF0" w14:textId="3BF10DB8" w:rsidR="00355066" w:rsidRDefault="00355066" w:rsidP="0037189B">
      <w:pPr>
        <w:rPr>
          <w:rFonts w:ascii="Arial" w:hAnsi="Arial" w:cs="Arial"/>
        </w:rPr>
      </w:pPr>
    </w:p>
    <w:p w14:paraId="1D54ABDB" w14:textId="434A1D6C" w:rsidR="00766653" w:rsidRPr="007266A1" w:rsidRDefault="00766653" w:rsidP="00766653">
      <w:pPr>
        <w:pStyle w:val="Heading1"/>
        <w:rPr>
          <w:color w:val="auto"/>
          <w:sz w:val="24"/>
          <w:szCs w:val="24"/>
        </w:rPr>
      </w:pPr>
      <w:bookmarkStart w:id="2241" w:name="_Toc506563232"/>
      <w:r w:rsidRPr="007266A1">
        <w:rPr>
          <w:color w:val="auto"/>
          <w:sz w:val="24"/>
          <w:szCs w:val="24"/>
        </w:rPr>
        <w:lastRenderedPageBreak/>
        <w:t>5.2. UC POS 0</w:t>
      </w:r>
      <w:r w:rsidR="002C1558">
        <w:rPr>
          <w:color w:val="auto"/>
          <w:sz w:val="24"/>
          <w:szCs w:val="24"/>
        </w:rPr>
        <w:t>48</w:t>
      </w:r>
      <w:r>
        <w:rPr>
          <w:color w:val="auto"/>
          <w:sz w:val="24"/>
          <w:szCs w:val="24"/>
        </w:rPr>
        <w:t xml:space="preserve">: </w:t>
      </w:r>
      <w:r w:rsidRPr="00410406">
        <w:rPr>
          <w:color w:val="auto"/>
          <w:sz w:val="24"/>
          <w:szCs w:val="24"/>
          <w:rPrChange w:author="Martin Ćosić" w:date="2018-02-16T16:48:00Z" w:id="2242">
            <w:rPr>
              <w:color w:val="auto"/>
              <w:sz w:val="24"/>
              <w:szCs w:val="24"/>
              <w:highlight w:val="yellow"/>
            </w:rPr>
          </w:rPrChange>
        </w:rPr>
        <w:t>Update Statement definition validity</w:t>
      </w:r>
      <w:bookmarkEnd w:id="2241"/>
    </w:p>
    <w:p w14:paraId="5451B651" w14:textId="77777777" w:rsidR="00766653" w:rsidRDefault="00766653" w:rsidP="00766653"/>
    <w:p w14:paraId="5DCC1F62" w14:textId="7F659AAF" w:rsidR="00766653" w:rsidRPr="00FB52CE" w:rsidRDefault="00766653" w:rsidP="00766653">
      <w:pPr>
        <w:jc w:val="both"/>
        <w:rPr>
          <w:rFonts w:ascii="Arial" w:hAnsi="Arial" w:cs="Arial"/>
        </w:rPr>
      </w:pPr>
      <w:r>
        <w:rPr>
          <w:rFonts w:ascii="Arial" w:hAnsi="Arial" w:cs="Arial"/>
        </w:rPr>
        <w:t>Statement definition validity is possible to change in web application.</w:t>
      </w:r>
    </w:p>
    <w:p w14:paraId="7ADCEA42" w14:textId="77777777" w:rsidR="00766653" w:rsidRPr="00FB52CE" w:rsidRDefault="00766653" w:rsidP="00766653">
      <w:pPr>
        <w:jc w:val="both"/>
        <w:rPr>
          <w:rFonts w:ascii="Arial" w:hAnsi="Arial" w:cs="Arial"/>
        </w:rPr>
      </w:pPr>
    </w:p>
    <w:p w14:paraId="0813E941" w14:textId="77777777" w:rsidR="00766653" w:rsidRPr="00FB52CE" w:rsidRDefault="00766653" w:rsidP="00766653">
      <w:pPr>
        <w:spacing w:after="120"/>
        <w:rPr>
          <w:rFonts w:ascii="Arial" w:hAnsi="Arial" w:cs="Arial"/>
        </w:rPr>
      </w:pPr>
      <w:r w:rsidRPr="00FB52CE">
        <w:rPr>
          <w:rFonts w:ascii="Arial" w:hAnsi="Arial" w:cs="Arial"/>
          <w:b/>
        </w:rPr>
        <w:t>Preconditions</w:t>
      </w:r>
    </w:p>
    <w:p w14:paraId="7EE81F14" w14:textId="59341082" w:rsidR="00766653" w:rsidRPr="000025D7" w:rsidRDefault="00766653" w:rsidP="00766653">
      <w:pPr>
        <w:pStyle w:val="ListParagraph"/>
        <w:numPr>
          <w:ilvl w:val="0"/>
          <w:numId w:val="18"/>
        </w:numPr>
        <w:rPr>
          <w:rFonts w:ascii="Arial" w:hAnsi="Arial" w:cs="Arial"/>
        </w:rPr>
      </w:pPr>
      <w:proofErr w:type="gramStart"/>
      <w:r>
        <w:rPr>
          <w:rFonts w:ascii="Arial" w:hAnsi="Arial" w:cs="Arial"/>
        </w:rPr>
        <w:t>statement</w:t>
      </w:r>
      <w:proofErr w:type="gramEnd"/>
      <w:r w:rsidRPr="00DA7846">
        <w:rPr>
          <w:rFonts w:ascii="Arial" w:hAnsi="Arial" w:cs="Arial"/>
        </w:rPr>
        <w:t xml:space="preserve"> definition should exist in the system. </w:t>
      </w:r>
    </w:p>
    <w:p w14:paraId="29FD3283" w14:textId="77777777" w:rsidR="00766653" w:rsidRPr="00FB52CE" w:rsidRDefault="00766653" w:rsidP="00766653">
      <w:pPr>
        <w:spacing w:before="240" w:after="120"/>
        <w:rPr>
          <w:rFonts w:ascii="Arial" w:hAnsi="Arial" w:cs="Arial"/>
        </w:rPr>
      </w:pPr>
      <w:r w:rsidRPr="00FB52CE">
        <w:rPr>
          <w:rFonts w:ascii="Arial" w:hAnsi="Arial" w:cs="Arial"/>
          <w:b/>
        </w:rPr>
        <w:t>Trigger</w:t>
      </w:r>
    </w:p>
    <w:p w14:paraId="718782F6" w14:textId="79F7EDDE" w:rsidR="00766653" w:rsidRDefault="00766653" w:rsidP="00766653">
      <w:pPr>
        <w:jc w:val="both"/>
        <w:rPr>
          <w:rFonts w:ascii="Arial" w:hAnsi="Arial" w:cs="Arial"/>
        </w:rPr>
      </w:pPr>
      <w:r>
        <w:rPr>
          <w:rFonts w:ascii="Arial" w:hAnsi="Arial" w:cs="Arial"/>
        </w:rPr>
        <w:t>Search first for existing entity for which you want to change validity of Statement definition</w:t>
      </w:r>
    </w:p>
    <w:p w14:paraId="76B7FA1F" w14:textId="77777777" w:rsidR="00766653" w:rsidRDefault="00766653" w:rsidP="00766653"/>
    <w:p w14:paraId="0B0360B0" w14:textId="77777777" w:rsidR="00766653" w:rsidRDefault="00766653" w:rsidP="00766653">
      <w:pPr>
        <w:pStyle w:val="ListParagraph"/>
        <w:numPr>
          <w:ilvl w:val="0"/>
          <w:numId w:val="110"/>
        </w:numPr>
        <w:jc w:val="both"/>
      </w:pPr>
      <w:r>
        <w:t>for Contract</w:t>
      </w:r>
    </w:p>
    <w:p w14:paraId="1BA1094B" w14:textId="77777777" w:rsidR="00766653" w:rsidRDefault="00766653" w:rsidP="00766653">
      <w:pPr>
        <w:jc w:val="both"/>
      </w:pPr>
    </w:p>
    <w:p w14:paraId="0BEE556C" w14:textId="77777777" w:rsidR="00766653" w:rsidRDefault="00766653" w:rsidP="00766653">
      <w:pPr>
        <w:jc w:val="both"/>
      </w:pPr>
      <w:proofErr w:type="gramStart"/>
      <w:r>
        <w:t>on</w:t>
      </w:r>
      <w:proofErr w:type="gramEnd"/>
      <w:r>
        <w:t xml:space="preserve"> selected Contract click on </w:t>
      </w:r>
      <w:r w:rsidRPr="00F22C78">
        <w:rPr>
          <w:color w:val="FFFFFF" w:themeColor="background1"/>
          <w:highlight w:val="blue"/>
        </w:rPr>
        <w:t>Update cont. wizard</w:t>
      </w:r>
    </w:p>
    <w:p w14:paraId="514FB52C" w14:textId="77777777" w:rsidR="00766653" w:rsidRDefault="00766653" w:rsidP="00766653">
      <w:pPr>
        <w:jc w:val="both"/>
      </w:pPr>
      <w:r>
        <w:rPr>
          <w:noProof/>
          <w:lang w:val="sk-SK" w:eastAsia="sk-SK"/>
        </w:rPr>
        <w:drawing>
          <wp:inline distT="0" distB="0" distL="0" distR="0" wp14:anchorId="50D807B9" wp14:editId="0AAD2D69">
            <wp:extent cx="6360160" cy="1692275"/>
            <wp:effectExtent l="0" t="0" r="254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60160" cy="1692275"/>
                    </a:xfrm>
                    <a:prstGeom prst="rect">
                      <a:avLst/>
                    </a:prstGeom>
                    <a:noFill/>
                    <a:ln>
                      <a:noFill/>
                    </a:ln>
                  </pic:spPr>
                </pic:pic>
              </a:graphicData>
            </a:graphic>
          </wp:inline>
        </w:drawing>
      </w:r>
    </w:p>
    <w:p w14:paraId="79E647E0" w14:textId="77777777" w:rsidR="00766653" w:rsidRDefault="00766653" w:rsidP="00766653">
      <w:pPr>
        <w:jc w:val="both"/>
      </w:pPr>
    </w:p>
    <w:p w14:paraId="126055FD" w14:textId="2CE40568" w:rsidR="00766653" w:rsidRDefault="00766653" w:rsidP="00766653">
      <w:pPr>
        <w:jc w:val="both"/>
      </w:pPr>
      <w:r>
        <w:t xml:space="preserve">And </w:t>
      </w:r>
      <w:r w:rsidR="00514152">
        <w:t>go to step 4</w:t>
      </w:r>
      <w:r>
        <w:t>.</w:t>
      </w:r>
      <w:r w:rsidR="00514152">
        <w:t xml:space="preserve"> Statement</w:t>
      </w:r>
      <w:r>
        <w:t xml:space="preserve"> definition to change </w:t>
      </w:r>
      <w:del w:id="2243" w:author="Martin Ćosić" w:date="2018-02-16T16:49:00Z">
        <w:r w:rsidDel="00410406">
          <w:delText xml:space="preserve">Date </w:delText>
        </w:r>
      </w:del>
      <w:ins w:id="2244" w:author="Martin Ćosić" w:date="2018-02-16T16:49:00Z">
        <w:r w:rsidR="00410406">
          <w:t xml:space="preserve">Valid </w:t>
        </w:r>
      </w:ins>
      <w:r>
        <w:t>to.</w:t>
      </w:r>
    </w:p>
    <w:p w14:paraId="14CF76E5" w14:textId="0A48DFF2" w:rsidR="00766653" w:rsidRDefault="00766653" w:rsidP="00766653">
      <w:pPr>
        <w:jc w:val="both"/>
      </w:pPr>
    </w:p>
    <w:p w14:paraId="7610FA91" w14:textId="77777777" w:rsidR="00766653" w:rsidRDefault="00766653" w:rsidP="00766653">
      <w:pPr>
        <w:jc w:val="both"/>
      </w:pPr>
    </w:p>
    <w:p w14:paraId="0469828B" w14:textId="77777777" w:rsidR="00766653" w:rsidRDefault="00766653" w:rsidP="00766653">
      <w:pPr>
        <w:pStyle w:val="ListParagraph"/>
        <w:numPr>
          <w:ilvl w:val="0"/>
          <w:numId w:val="110"/>
        </w:numPr>
        <w:jc w:val="both"/>
      </w:pPr>
      <w:r>
        <w:t>for Retailer</w:t>
      </w:r>
    </w:p>
    <w:p w14:paraId="5EC1B755" w14:textId="77777777" w:rsidR="00766653" w:rsidRDefault="00766653" w:rsidP="00766653">
      <w:pPr>
        <w:jc w:val="both"/>
      </w:pPr>
      <w:r>
        <w:br/>
      </w:r>
      <w:proofErr w:type="gramStart"/>
      <w:r>
        <w:t>on</w:t>
      </w:r>
      <w:proofErr w:type="gramEnd"/>
      <w:r>
        <w:t xml:space="preserve"> selected Retailer click on </w:t>
      </w:r>
      <w:r w:rsidRPr="00F22C78">
        <w:rPr>
          <w:color w:val="FFFFFF" w:themeColor="background1"/>
          <w:highlight w:val="blue"/>
        </w:rPr>
        <w:t>Update ret. wizard</w:t>
      </w:r>
    </w:p>
    <w:p w14:paraId="48A3117E" w14:textId="77777777" w:rsidR="00766653" w:rsidRDefault="00766653" w:rsidP="00766653">
      <w:pPr>
        <w:jc w:val="both"/>
      </w:pPr>
      <w:r>
        <w:rPr>
          <w:noProof/>
          <w:lang w:val="sk-SK" w:eastAsia="sk-SK"/>
        </w:rPr>
        <w:drawing>
          <wp:inline distT="0" distB="0" distL="0" distR="0" wp14:anchorId="43086B67" wp14:editId="350D2137">
            <wp:extent cx="6360795" cy="1558290"/>
            <wp:effectExtent l="0" t="0" r="1905"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60795" cy="1558290"/>
                    </a:xfrm>
                    <a:prstGeom prst="rect">
                      <a:avLst/>
                    </a:prstGeom>
                    <a:noFill/>
                    <a:ln>
                      <a:noFill/>
                    </a:ln>
                  </pic:spPr>
                </pic:pic>
              </a:graphicData>
            </a:graphic>
          </wp:inline>
        </w:drawing>
      </w:r>
    </w:p>
    <w:p w14:paraId="32E2F1E8" w14:textId="77777777" w:rsidR="00766653" w:rsidRDefault="00766653" w:rsidP="00766653">
      <w:pPr>
        <w:jc w:val="both"/>
      </w:pPr>
    </w:p>
    <w:p w14:paraId="476710AC" w14:textId="33DBE446" w:rsidR="00766653" w:rsidRDefault="00766653" w:rsidP="00766653">
      <w:pPr>
        <w:jc w:val="both"/>
      </w:pPr>
      <w:r>
        <w:t xml:space="preserve">And </w:t>
      </w:r>
      <w:r w:rsidR="00514152">
        <w:t>go to step 4</w:t>
      </w:r>
      <w:r>
        <w:t>.</w:t>
      </w:r>
      <w:r w:rsidR="00514152" w:rsidRPr="00514152">
        <w:t xml:space="preserve"> </w:t>
      </w:r>
      <w:r w:rsidR="00514152">
        <w:t xml:space="preserve">Statement </w:t>
      </w:r>
      <w:r>
        <w:t xml:space="preserve">definition to change </w:t>
      </w:r>
      <w:ins w:id="2245" w:author="Martin Ćosić" w:date="2018-02-16T16:49:00Z">
        <w:r w:rsidR="00410406">
          <w:t xml:space="preserve">Valid </w:t>
        </w:r>
      </w:ins>
      <w:del w:id="2246" w:author="Martin Ćosić" w:date="2018-02-16T16:49:00Z">
        <w:r w:rsidDel="00410406">
          <w:delText xml:space="preserve">Date </w:delText>
        </w:r>
      </w:del>
      <w:r>
        <w:t>to.</w:t>
      </w:r>
    </w:p>
    <w:p w14:paraId="57F76396" w14:textId="77777777" w:rsidR="00766653" w:rsidRDefault="00766653" w:rsidP="00766653">
      <w:pPr>
        <w:jc w:val="both"/>
      </w:pPr>
    </w:p>
    <w:p w14:paraId="48B447CF" w14:textId="7BCB2A94" w:rsidR="00766653" w:rsidRDefault="00766653" w:rsidP="00766653">
      <w:pPr>
        <w:jc w:val="both"/>
      </w:pPr>
    </w:p>
    <w:p w14:paraId="4733B3A1" w14:textId="77777777" w:rsidR="00766653" w:rsidRDefault="00766653" w:rsidP="00766653">
      <w:pPr>
        <w:jc w:val="both"/>
      </w:pPr>
    </w:p>
    <w:p w14:paraId="257F02C1" w14:textId="77777777" w:rsidR="00766653" w:rsidRDefault="00766653" w:rsidP="00766653">
      <w:pPr>
        <w:pStyle w:val="ListParagraph"/>
        <w:numPr>
          <w:ilvl w:val="0"/>
          <w:numId w:val="110"/>
        </w:numPr>
        <w:jc w:val="both"/>
      </w:pPr>
      <w:r>
        <w:t>for Terminal</w:t>
      </w:r>
    </w:p>
    <w:p w14:paraId="149962BC" w14:textId="77777777" w:rsidR="00766653" w:rsidRDefault="00766653" w:rsidP="00766653">
      <w:pPr>
        <w:pStyle w:val="ListParagraph"/>
        <w:ind w:left="720"/>
        <w:jc w:val="both"/>
      </w:pPr>
    </w:p>
    <w:p w14:paraId="5B6D77C0" w14:textId="77777777" w:rsidR="00766653" w:rsidRDefault="00766653" w:rsidP="00766653">
      <w:pPr>
        <w:jc w:val="both"/>
      </w:pPr>
      <w:proofErr w:type="gramStart"/>
      <w:r>
        <w:t>on</w:t>
      </w:r>
      <w:proofErr w:type="gramEnd"/>
      <w:r>
        <w:t xml:space="preserve"> selected Terminal click on </w:t>
      </w:r>
      <w:r w:rsidRPr="00F22C78">
        <w:rPr>
          <w:color w:val="FFFFFF" w:themeColor="background1"/>
          <w:highlight w:val="blue"/>
        </w:rPr>
        <w:t>Update terminal</w:t>
      </w:r>
    </w:p>
    <w:p w14:paraId="1197D619" w14:textId="77777777" w:rsidR="00766653" w:rsidRDefault="00766653" w:rsidP="00766653">
      <w:pPr>
        <w:jc w:val="both"/>
      </w:pPr>
    </w:p>
    <w:p w14:paraId="08FD2C4A" w14:textId="77777777" w:rsidR="00766653" w:rsidRDefault="00766653" w:rsidP="00766653">
      <w:pPr>
        <w:jc w:val="both"/>
      </w:pPr>
      <w:r>
        <w:rPr>
          <w:noProof/>
          <w:lang w:val="sk-SK" w:eastAsia="sk-SK"/>
        </w:rPr>
        <w:lastRenderedPageBreak/>
        <w:drawing>
          <wp:inline distT="0" distB="0" distL="0" distR="0" wp14:anchorId="374321D4" wp14:editId="2575A5E6">
            <wp:extent cx="6360795" cy="1280160"/>
            <wp:effectExtent l="0" t="0" r="190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60795" cy="1280160"/>
                    </a:xfrm>
                    <a:prstGeom prst="rect">
                      <a:avLst/>
                    </a:prstGeom>
                    <a:noFill/>
                    <a:ln>
                      <a:noFill/>
                    </a:ln>
                  </pic:spPr>
                </pic:pic>
              </a:graphicData>
            </a:graphic>
          </wp:inline>
        </w:drawing>
      </w:r>
    </w:p>
    <w:p w14:paraId="7398D6FD" w14:textId="77777777" w:rsidR="00766653" w:rsidRDefault="00766653" w:rsidP="00766653">
      <w:pPr>
        <w:jc w:val="both"/>
      </w:pPr>
    </w:p>
    <w:p w14:paraId="497CAC62" w14:textId="370677D0" w:rsidR="00766653" w:rsidRDefault="00766653" w:rsidP="00766653">
      <w:pPr>
        <w:jc w:val="both"/>
      </w:pPr>
      <w:r>
        <w:t xml:space="preserve">And </w:t>
      </w:r>
      <w:r w:rsidR="00514152">
        <w:t>go to step 7</w:t>
      </w:r>
      <w:r>
        <w:t>.</w:t>
      </w:r>
      <w:r w:rsidR="00514152">
        <w:t xml:space="preserve"> Statement </w:t>
      </w:r>
      <w:r>
        <w:t xml:space="preserve">definition to change </w:t>
      </w:r>
      <w:ins w:id="2247" w:author="Martin Ćosić" w:date="2018-02-16T16:49:00Z">
        <w:r w:rsidR="00410406">
          <w:t xml:space="preserve">Valid </w:t>
        </w:r>
      </w:ins>
      <w:del w:id="2248" w:author="Martin Ćosić" w:date="2018-02-16T16:49:00Z">
        <w:r w:rsidDel="00410406">
          <w:delText xml:space="preserve">Date </w:delText>
        </w:r>
      </w:del>
      <w:r>
        <w:t>to.</w:t>
      </w:r>
    </w:p>
    <w:p w14:paraId="4EEE0AD6" w14:textId="77777777" w:rsidR="00766653" w:rsidRDefault="00766653" w:rsidP="00766653">
      <w:pPr>
        <w:jc w:val="both"/>
      </w:pPr>
    </w:p>
    <w:p w14:paraId="1D22886A" w14:textId="78E908A5" w:rsidR="00766653" w:rsidRDefault="00766653" w:rsidP="00766653">
      <w:pPr>
        <w:jc w:val="both"/>
      </w:pPr>
    </w:p>
    <w:p w14:paraId="583DB37C" w14:textId="09B33AEA" w:rsidR="00F5081E" w:rsidRPr="00101434" w:rsidRDefault="00F5081E" w:rsidP="00F5081E">
      <w:pPr>
        <w:pStyle w:val="Heading1"/>
        <w:rPr>
          <w:rFonts w:cs="Arial"/>
          <w:color w:val="auto"/>
          <w:sz w:val="24"/>
          <w:szCs w:val="24"/>
        </w:rPr>
      </w:pPr>
      <w:bookmarkStart w:id="2249" w:name="_Toc506563233"/>
      <w:r w:rsidRPr="00101434">
        <w:rPr>
          <w:rFonts w:cs="Arial"/>
          <w:color w:val="auto"/>
          <w:sz w:val="24"/>
          <w:szCs w:val="24"/>
        </w:rPr>
        <w:t>5.2. UC POS 04</w:t>
      </w:r>
      <w:r w:rsidR="002C1558">
        <w:rPr>
          <w:rFonts w:cs="Arial"/>
          <w:color w:val="auto"/>
          <w:sz w:val="24"/>
          <w:szCs w:val="24"/>
        </w:rPr>
        <w:t>9</w:t>
      </w:r>
      <w:r>
        <w:rPr>
          <w:rFonts w:cs="Arial"/>
          <w:color w:val="auto"/>
          <w:sz w:val="24"/>
          <w:szCs w:val="24"/>
        </w:rPr>
        <w:t>: Cancel</w:t>
      </w:r>
      <w:r w:rsidRPr="00101434">
        <w:rPr>
          <w:rFonts w:cs="Arial"/>
          <w:color w:val="auto"/>
          <w:sz w:val="24"/>
          <w:szCs w:val="24"/>
        </w:rPr>
        <w:t xml:space="preserve"> statement definition</w:t>
      </w:r>
      <w:bookmarkEnd w:id="2249"/>
      <w:r w:rsidRPr="00101434">
        <w:rPr>
          <w:rFonts w:cs="Arial"/>
          <w:color w:val="auto"/>
          <w:sz w:val="24"/>
          <w:szCs w:val="24"/>
        </w:rPr>
        <w:t xml:space="preserve"> </w:t>
      </w:r>
    </w:p>
    <w:p w14:paraId="0F2B7496" w14:textId="5A6DE9F6" w:rsidR="00607E36" w:rsidRDefault="00607E36" w:rsidP="0037189B">
      <w:pPr>
        <w:spacing w:before="240" w:after="120"/>
        <w:rPr>
          <w:rFonts w:ascii="Arial" w:hAnsi="Arial" w:cs="Arial"/>
          <w:b/>
        </w:rPr>
      </w:pPr>
      <w:r>
        <w:rPr>
          <w:rFonts w:ascii="Arial" w:hAnsi="Arial" w:cs="Arial"/>
        </w:rPr>
        <w:t>S</w:t>
      </w:r>
      <w:r w:rsidR="0037189B" w:rsidRPr="003F005C">
        <w:rPr>
          <w:rFonts w:ascii="Arial" w:hAnsi="Arial" w:cs="Arial"/>
        </w:rPr>
        <w:t>tat</w:t>
      </w:r>
      <w:r w:rsidR="003F005C">
        <w:rPr>
          <w:rFonts w:ascii="Arial" w:hAnsi="Arial" w:cs="Arial"/>
        </w:rPr>
        <w:t>ement definition you want to cancel</w:t>
      </w:r>
      <w:r>
        <w:rPr>
          <w:rFonts w:ascii="Arial" w:hAnsi="Arial" w:cs="Arial"/>
        </w:rPr>
        <w:t xml:space="preserve"> through the web application</w:t>
      </w:r>
      <w:r w:rsidR="003F005C">
        <w:rPr>
          <w:rFonts w:ascii="Arial" w:hAnsi="Arial" w:cs="Arial"/>
        </w:rPr>
        <w:t xml:space="preserve">, should </w:t>
      </w:r>
      <w:r w:rsidR="0037189B" w:rsidRPr="003F005C">
        <w:rPr>
          <w:rFonts w:ascii="Arial" w:hAnsi="Arial" w:cs="Arial"/>
        </w:rPr>
        <w:t>exist in the system</w:t>
      </w:r>
      <w:r w:rsidR="003F005C">
        <w:rPr>
          <w:rFonts w:ascii="Arial" w:hAnsi="Arial" w:cs="Arial"/>
        </w:rPr>
        <w:t xml:space="preserve"> and be </w:t>
      </w:r>
      <w:r w:rsidR="003F005C" w:rsidRPr="003F005C">
        <w:rPr>
          <w:rFonts w:ascii="Arial" w:hAnsi="Arial" w:cs="Arial"/>
          <w:i/>
        </w:rPr>
        <w:t>Active</w:t>
      </w:r>
      <w:r w:rsidR="0037189B" w:rsidRPr="003F005C">
        <w:rPr>
          <w:rFonts w:ascii="Arial" w:hAnsi="Arial" w:cs="Arial"/>
        </w:rPr>
        <w:t xml:space="preserve">. </w:t>
      </w:r>
    </w:p>
    <w:p w14:paraId="572A8F42" w14:textId="71FCED60" w:rsidR="0037189B" w:rsidRPr="00FB52CE" w:rsidRDefault="0037189B">
      <w:pPr>
        <w:spacing w:before="240" w:after="120"/>
        <w:rPr>
          <w:rFonts w:ascii="Arial" w:hAnsi="Arial" w:cs="Arial"/>
        </w:rPr>
      </w:pPr>
      <w:r w:rsidRPr="00FB52CE">
        <w:rPr>
          <w:rFonts w:ascii="Arial" w:hAnsi="Arial" w:cs="Arial"/>
          <w:b/>
        </w:rPr>
        <w:t>Trigger</w:t>
      </w:r>
    </w:p>
    <w:p w14:paraId="5B3C5974" w14:textId="45B557EF" w:rsidR="00607E36" w:rsidRDefault="0037189B" w:rsidP="0037189B">
      <w:pPr>
        <w:spacing w:after="120"/>
        <w:rPr>
          <w:rFonts w:ascii="Arial" w:hAnsi="Arial" w:cs="Arial"/>
        </w:rPr>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sidR="00D110E7">
        <w:rPr>
          <w:rFonts w:ascii="Arial" w:hAnsi="Arial" w:cs="Arial"/>
          <w:i/>
        </w:rPr>
        <w:t>Statement definitions</w:t>
      </w:r>
      <w:r w:rsidRPr="00FB52CE">
        <w:rPr>
          <w:rFonts w:ascii="Arial" w:hAnsi="Arial" w:cs="Arial"/>
        </w:rPr>
        <w:t xml:space="preserve"> level</w:t>
      </w:r>
    </w:p>
    <w:p w14:paraId="5CE73960" w14:textId="3D2A7FB8" w:rsidR="00607E36" w:rsidRDefault="00607E36" w:rsidP="00530061">
      <w:pPr>
        <w:spacing w:after="240"/>
      </w:pPr>
      <w:r>
        <w:rPr>
          <w:rFonts w:ascii="Arial" w:hAnsi="Arial" w:cs="Arial"/>
        </w:rPr>
        <w:t>Search first for the statement definition you want to cancel:</w:t>
      </w:r>
    </w:p>
    <w:p w14:paraId="7B9F35BA" w14:textId="2E38CA22" w:rsidR="00D110E7" w:rsidRDefault="00D7135B" w:rsidP="0037189B">
      <w:r>
        <w:t xml:space="preserve">    </w:t>
      </w:r>
      <w:del w:id="2250" w:author="Martin Ćosić" w:date="2018-02-16T14:59:00Z">
        <w:r w:rsidR="00D110E7" w:rsidDel="00E224CB">
          <w:rPr>
            <w:noProof/>
            <w:lang w:val="sk-SK" w:eastAsia="sk-SK"/>
          </w:rPr>
          <w:drawing>
            <wp:inline distT="0" distB="0" distL="0" distR="0" wp14:anchorId="05510492" wp14:editId="6B36BE18">
              <wp:extent cx="5818083" cy="1495714"/>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30397" cy="1498880"/>
                      </a:xfrm>
                      <a:prstGeom prst="rect">
                        <a:avLst/>
                      </a:prstGeom>
                    </pic:spPr>
                  </pic:pic>
                </a:graphicData>
              </a:graphic>
            </wp:inline>
          </w:drawing>
        </w:r>
      </w:del>
      <w:ins w:id="2251" w:author="Martin Ćosić" w:date="2018-02-16T14:59:00Z">
        <w:r w:rsidR="00E224CB">
          <w:rPr>
            <w:noProof/>
            <w:lang w:val="sk-SK" w:eastAsia="sk-SK"/>
          </w:rPr>
          <w:drawing>
            <wp:inline distT="0" distB="0" distL="0" distR="0" wp14:anchorId="19DED5E7" wp14:editId="03FD79DD">
              <wp:extent cx="6353175" cy="2415540"/>
              <wp:effectExtent l="0" t="0" r="952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53175" cy="2415540"/>
                      </a:xfrm>
                      <a:prstGeom prst="rect">
                        <a:avLst/>
                      </a:prstGeom>
                      <a:noFill/>
                      <a:ln>
                        <a:noFill/>
                      </a:ln>
                    </pic:spPr>
                  </pic:pic>
                </a:graphicData>
              </a:graphic>
            </wp:inline>
          </w:drawing>
        </w:r>
      </w:ins>
    </w:p>
    <w:p w14:paraId="70A5D290" w14:textId="098228DB" w:rsidR="00D110E7" w:rsidRDefault="00D110E7" w:rsidP="0037189B"/>
    <w:p w14:paraId="61660996" w14:textId="5F3C20F1" w:rsidR="00607E36" w:rsidRDefault="00607E36" w:rsidP="0037189B">
      <w:r>
        <w:t xml:space="preserve">Then click on the </w:t>
      </w:r>
      <w:r w:rsidRPr="00530061">
        <w:rPr>
          <w:color w:val="FFFFFF" w:themeColor="background1"/>
          <w:highlight w:val="blue"/>
        </w:rPr>
        <w:t>Cancel state.def.</w:t>
      </w:r>
      <w:r w:rsidRPr="00530061">
        <w:rPr>
          <w:color w:val="FFFFFF" w:themeColor="background1"/>
        </w:rPr>
        <w:t xml:space="preserve"> </w:t>
      </w:r>
      <w:proofErr w:type="gramStart"/>
      <w:r>
        <w:t>button</w:t>
      </w:r>
      <w:proofErr w:type="gramEnd"/>
      <w:r>
        <w:t>, pop-up will appears:</w:t>
      </w:r>
    </w:p>
    <w:p w14:paraId="3FFCB82D" w14:textId="7274F9A1" w:rsidR="00D110E7" w:rsidRDefault="00D110E7" w:rsidP="0037189B"/>
    <w:p w14:paraId="0C99788C" w14:textId="014BDA7B" w:rsidR="00D110E7" w:rsidRDefault="003F005C" w:rsidP="0037189B">
      <w:pPr>
        <w:rPr>
          <w:ins w:id="2252" w:author="Martin Ćosić" w:date="2018-02-16T15:00:00Z"/>
        </w:rPr>
      </w:pPr>
      <w:r>
        <w:lastRenderedPageBreak/>
        <w:t xml:space="preserve">                       </w:t>
      </w:r>
      <w:del w:id="2253" w:author="Martin Ćosić" w:date="2018-02-16T15:00:00Z">
        <w:r w:rsidR="00D110E7" w:rsidDel="00E224CB">
          <w:rPr>
            <w:noProof/>
            <w:lang w:val="sk-SK" w:eastAsia="sk-SK"/>
          </w:rPr>
          <w:drawing>
            <wp:inline distT="0" distB="0" distL="0" distR="0" wp14:anchorId="0040DF4C" wp14:editId="3D29130C">
              <wp:extent cx="2985181" cy="638054"/>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34383" cy="648570"/>
                      </a:xfrm>
                      <a:prstGeom prst="rect">
                        <a:avLst/>
                      </a:prstGeom>
                    </pic:spPr>
                  </pic:pic>
                </a:graphicData>
              </a:graphic>
            </wp:inline>
          </w:drawing>
        </w:r>
      </w:del>
      <w:ins w:id="2254" w:author="Martin Ćosić" w:date="2018-02-16T15:00:00Z">
        <w:r w:rsidR="00E224CB">
          <w:rPr>
            <w:noProof/>
            <w:lang w:val="sk-SK" w:eastAsia="sk-SK"/>
          </w:rPr>
          <w:drawing>
            <wp:inline distT="0" distB="0" distL="0" distR="0" wp14:anchorId="3DE1A999" wp14:editId="7F8793EF">
              <wp:extent cx="6366510" cy="661670"/>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366510" cy="661670"/>
                      </a:xfrm>
                      <a:prstGeom prst="rect">
                        <a:avLst/>
                      </a:prstGeom>
                      <a:noFill/>
                      <a:ln>
                        <a:noFill/>
                      </a:ln>
                    </pic:spPr>
                  </pic:pic>
                </a:graphicData>
              </a:graphic>
            </wp:inline>
          </w:drawing>
        </w:r>
      </w:ins>
    </w:p>
    <w:p w14:paraId="5609573B" w14:textId="1757DFFB" w:rsidR="00E224CB" w:rsidRDefault="00E224CB" w:rsidP="0037189B">
      <w:pPr>
        <w:rPr>
          <w:ins w:id="2255" w:author="Martin Ćosić" w:date="2018-02-16T15:00:00Z"/>
        </w:rPr>
      </w:pPr>
    </w:p>
    <w:p w14:paraId="2138657F" w14:textId="470FAB6C" w:rsidR="00E224CB" w:rsidRDefault="00E224CB" w:rsidP="0037189B">
      <w:pPr>
        <w:rPr>
          <w:ins w:id="2256" w:author="Martin Ćosić" w:date="2018-02-16T15:00:00Z"/>
        </w:rPr>
      </w:pPr>
      <w:ins w:id="2257" w:author="Martin Ćosić" w:date="2018-02-16T15:00:00Z">
        <w:r>
          <w:t>Confirm on the OK button.</w:t>
        </w:r>
      </w:ins>
    </w:p>
    <w:p w14:paraId="3F3026CD" w14:textId="5CC024C2" w:rsidR="00E224CB" w:rsidRDefault="00E224CB" w:rsidP="0037189B">
      <w:pPr>
        <w:rPr>
          <w:ins w:id="2258" w:author="Martin Ćosić" w:date="2018-02-16T15:00:00Z"/>
        </w:rPr>
      </w:pPr>
    </w:p>
    <w:p w14:paraId="524F1765" w14:textId="656C82BF" w:rsidR="00E224CB" w:rsidRDefault="00E224CB" w:rsidP="0037189B">
      <w:ins w:id="2259" w:author="Martin Ćosić" w:date="2018-02-16T15:01:00Z">
        <w:r>
          <w:rPr>
            <w:noProof/>
            <w:lang w:val="sk-SK" w:eastAsia="sk-SK"/>
          </w:rPr>
          <w:drawing>
            <wp:inline distT="0" distB="0" distL="0" distR="0" wp14:anchorId="0295E482" wp14:editId="7382365D">
              <wp:extent cx="6360160" cy="69596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360160" cy="695960"/>
                      </a:xfrm>
                      <a:prstGeom prst="rect">
                        <a:avLst/>
                      </a:prstGeom>
                      <a:noFill/>
                      <a:ln>
                        <a:noFill/>
                      </a:ln>
                    </pic:spPr>
                  </pic:pic>
                </a:graphicData>
              </a:graphic>
            </wp:inline>
          </w:drawing>
        </w:r>
      </w:ins>
    </w:p>
    <w:p w14:paraId="2958B3B1" w14:textId="7B630EC3" w:rsidR="00D110E7" w:rsidRDefault="00D110E7" w:rsidP="0037189B"/>
    <w:p w14:paraId="164C1A0D" w14:textId="77777777" w:rsidR="00AD7600" w:rsidRDefault="003F005C" w:rsidP="00AD7600">
      <w:pPr>
        <w:rPr>
          <w:ins w:id="2260" w:author="Martin Ćosić" w:date="2018-02-16T15:01:00Z"/>
        </w:rPr>
      </w:pPr>
      <w:r>
        <w:t xml:space="preserve">        </w:t>
      </w:r>
      <w:ins w:id="2261" w:author="Martin Ćosić" w:date="2018-02-16T15:01:00Z">
        <w:r w:rsidR="00AD7600">
          <w:br/>
        </w:r>
        <w:r w:rsidR="00AD7600">
          <w:t>Successfully message appears.</w:t>
        </w:r>
        <w:r w:rsidR="00AD7600">
          <w:tab/>
        </w:r>
      </w:ins>
    </w:p>
    <w:p w14:paraId="4854E708" w14:textId="02959A3B" w:rsidR="0037189B" w:rsidRDefault="003F005C" w:rsidP="0037189B">
      <w:r>
        <w:t xml:space="preserve">                       </w:t>
      </w:r>
    </w:p>
    <w:p w14:paraId="31148BA4" w14:textId="5F131CE0" w:rsidR="00274361" w:rsidRDefault="00274361" w:rsidP="0037189B">
      <w:pPr>
        <w:rPr>
          <w:ins w:id="2262" w:author="Martin Ćosić" w:date="2018-02-16T15:04:00Z"/>
        </w:rPr>
      </w:pPr>
    </w:p>
    <w:p w14:paraId="7B47A705" w14:textId="01163102" w:rsidR="00AD7600" w:rsidRDefault="00AD7600" w:rsidP="0037189B">
      <w:pPr>
        <w:rPr>
          <w:ins w:id="2263" w:author="Martin Ćosić" w:date="2018-02-16T15:04:00Z"/>
        </w:rPr>
      </w:pPr>
    </w:p>
    <w:p w14:paraId="4B62C842" w14:textId="0BC52D17" w:rsidR="00AD7600" w:rsidRDefault="00AD7600" w:rsidP="0037189B">
      <w:pPr>
        <w:rPr>
          <w:ins w:id="2264" w:author="Martin Ćosić" w:date="2018-02-16T15:04:00Z"/>
        </w:rPr>
      </w:pPr>
    </w:p>
    <w:p w14:paraId="265F7DDC" w14:textId="77777777" w:rsidR="00AD7600" w:rsidRDefault="00AD7600" w:rsidP="0037189B"/>
    <w:p w14:paraId="064CFD5D" w14:textId="071BF319" w:rsidR="0037189B" w:rsidRPr="00824AF1" w:rsidRDefault="0037189B" w:rsidP="0037189B">
      <w:pPr>
        <w:pStyle w:val="Heading1"/>
        <w:rPr>
          <w:rFonts w:cs="Arial"/>
          <w:color w:val="auto"/>
          <w:sz w:val="24"/>
          <w:szCs w:val="24"/>
        </w:rPr>
      </w:pPr>
      <w:bookmarkStart w:id="2265" w:name="_Toc506563234"/>
      <w:r w:rsidRPr="00824AF1">
        <w:rPr>
          <w:rFonts w:cs="Arial"/>
          <w:color w:val="auto"/>
          <w:sz w:val="24"/>
          <w:szCs w:val="24"/>
        </w:rPr>
        <w:t>5.2. UC PO</w:t>
      </w:r>
      <w:r w:rsidR="00274361" w:rsidRPr="00824AF1">
        <w:rPr>
          <w:rFonts w:cs="Arial"/>
          <w:color w:val="auto"/>
          <w:sz w:val="24"/>
          <w:szCs w:val="24"/>
        </w:rPr>
        <w:t>S 0</w:t>
      </w:r>
      <w:r w:rsidR="00D25B82">
        <w:rPr>
          <w:rFonts w:cs="Arial"/>
          <w:color w:val="auto"/>
          <w:sz w:val="24"/>
          <w:szCs w:val="24"/>
        </w:rPr>
        <w:t>50</w:t>
      </w:r>
      <w:r w:rsidRPr="00824AF1">
        <w:rPr>
          <w:rFonts w:cs="Arial"/>
          <w:color w:val="auto"/>
          <w:sz w:val="24"/>
          <w:szCs w:val="24"/>
        </w:rPr>
        <w:t>: Reactivate statement definition</w:t>
      </w:r>
      <w:bookmarkEnd w:id="2265"/>
      <w:r w:rsidRPr="00824AF1">
        <w:rPr>
          <w:rFonts w:cs="Arial"/>
          <w:color w:val="auto"/>
          <w:sz w:val="24"/>
          <w:szCs w:val="24"/>
        </w:rPr>
        <w:t xml:space="preserve"> </w:t>
      </w:r>
    </w:p>
    <w:p w14:paraId="52A07EC6" w14:textId="77777777" w:rsidR="0037189B" w:rsidRDefault="0037189B" w:rsidP="0037189B">
      <w:pPr>
        <w:jc w:val="both"/>
        <w:rPr>
          <w:rFonts w:ascii="Arial" w:hAnsi="Arial" w:cs="Arial"/>
        </w:rPr>
      </w:pPr>
    </w:p>
    <w:p w14:paraId="722C4F4A" w14:textId="4A03CD3A" w:rsidR="0037189B" w:rsidRPr="00FB52CE" w:rsidRDefault="003F005C" w:rsidP="0037189B">
      <w:pPr>
        <w:jc w:val="both"/>
        <w:rPr>
          <w:rFonts w:ascii="Arial" w:hAnsi="Arial" w:cs="Arial"/>
        </w:rPr>
      </w:pPr>
      <w:r>
        <w:rPr>
          <w:rFonts w:ascii="Arial" w:hAnsi="Arial" w:cs="Arial"/>
        </w:rPr>
        <w:t>Cancelled s</w:t>
      </w:r>
      <w:r w:rsidR="0037189B">
        <w:rPr>
          <w:rFonts w:ascii="Arial" w:hAnsi="Arial" w:cs="Arial"/>
        </w:rPr>
        <w:t xml:space="preserve">tatement definition is possible to </w:t>
      </w:r>
      <w:r>
        <w:rPr>
          <w:rFonts w:ascii="Arial" w:hAnsi="Arial" w:cs="Arial"/>
        </w:rPr>
        <w:t xml:space="preserve">reactivate </w:t>
      </w:r>
      <w:r w:rsidR="00D25B82">
        <w:rPr>
          <w:rFonts w:ascii="Arial" w:hAnsi="Arial" w:cs="Arial"/>
        </w:rPr>
        <w:t xml:space="preserve">again in web application, </w:t>
      </w:r>
      <w:r>
        <w:rPr>
          <w:rFonts w:ascii="Arial" w:hAnsi="Arial" w:cs="Arial"/>
        </w:rPr>
        <w:t xml:space="preserve">with this option. </w:t>
      </w:r>
    </w:p>
    <w:p w14:paraId="28EAB029" w14:textId="77777777" w:rsidR="0037189B" w:rsidRPr="00FB52CE" w:rsidRDefault="0037189B" w:rsidP="0037189B">
      <w:pPr>
        <w:jc w:val="both"/>
        <w:rPr>
          <w:rFonts w:ascii="Arial" w:hAnsi="Arial" w:cs="Arial"/>
        </w:rPr>
      </w:pPr>
    </w:p>
    <w:p w14:paraId="4E74EC7C" w14:textId="77777777" w:rsidR="0037189B" w:rsidRPr="00FB52CE" w:rsidRDefault="0037189B" w:rsidP="0037189B">
      <w:pPr>
        <w:spacing w:after="120"/>
        <w:rPr>
          <w:rFonts w:ascii="Arial" w:hAnsi="Arial" w:cs="Arial"/>
        </w:rPr>
      </w:pPr>
      <w:r w:rsidRPr="00FB52CE">
        <w:rPr>
          <w:rFonts w:ascii="Arial" w:hAnsi="Arial" w:cs="Arial"/>
          <w:b/>
        </w:rPr>
        <w:t>Preconditions</w:t>
      </w:r>
    </w:p>
    <w:p w14:paraId="76A137D8" w14:textId="583067D1" w:rsidR="0037189B" w:rsidRPr="003F005C" w:rsidRDefault="003F005C" w:rsidP="00983BC4">
      <w:pPr>
        <w:pStyle w:val="ListParagraph"/>
        <w:numPr>
          <w:ilvl w:val="0"/>
          <w:numId w:val="67"/>
        </w:numPr>
        <w:rPr>
          <w:rFonts w:ascii="Arial" w:hAnsi="Arial" w:cs="Arial"/>
        </w:rPr>
      </w:pPr>
      <w:proofErr w:type="gramStart"/>
      <w:r>
        <w:rPr>
          <w:rFonts w:ascii="Arial" w:hAnsi="Arial" w:cs="Arial"/>
        </w:rPr>
        <w:t>s</w:t>
      </w:r>
      <w:r w:rsidR="0037189B" w:rsidRPr="003F005C">
        <w:rPr>
          <w:rFonts w:ascii="Arial" w:hAnsi="Arial" w:cs="Arial"/>
        </w:rPr>
        <w:t>tatement</w:t>
      </w:r>
      <w:proofErr w:type="gramEnd"/>
      <w:r w:rsidR="0037189B" w:rsidRPr="003F005C">
        <w:rPr>
          <w:rFonts w:ascii="Arial" w:hAnsi="Arial" w:cs="Arial"/>
        </w:rPr>
        <w:t xml:space="preserve"> definition </w:t>
      </w:r>
      <w:r>
        <w:rPr>
          <w:rFonts w:ascii="Arial" w:hAnsi="Arial" w:cs="Arial"/>
        </w:rPr>
        <w:t xml:space="preserve">should exist in the system and be </w:t>
      </w:r>
      <w:r w:rsidRPr="003F005C">
        <w:rPr>
          <w:rFonts w:ascii="Arial" w:hAnsi="Arial" w:cs="Arial"/>
          <w:i/>
        </w:rPr>
        <w:t>Inactive</w:t>
      </w:r>
      <w:r>
        <w:rPr>
          <w:rFonts w:ascii="Arial" w:hAnsi="Arial" w:cs="Arial"/>
        </w:rPr>
        <w:t>.</w:t>
      </w:r>
    </w:p>
    <w:p w14:paraId="21E861C4" w14:textId="77777777" w:rsidR="0037189B" w:rsidRPr="00FB52CE" w:rsidRDefault="0037189B" w:rsidP="0037189B">
      <w:pPr>
        <w:spacing w:before="240" w:after="120"/>
        <w:rPr>
          <w:rFonts w:ascii="Arial" w:hAnsi="Arial" w:cs="Arial"/>
        </w:rPr>
      </w:pPr>
      <w:r w:rsidRPr="00FB52CE">
        <w:rPr>
          <w:rFonts w:ascii="Arial" w:hAnsi="Arial" w:cs="Arial"/>
          <w:b/>
        </w:rPr>
        <w:t>Trigger</w:t>
      </w:r>
    </w:p>
    <w:p w14:paraId="6AFB5F43" w14:textId="1D8D5572" w:rsidR="0037189B" w:rsidRDefault="0037189B" w:rsidP="0037189B">
      <w:pPr>
        <w:spacing w:after="120"/>
        <w:rPr>
          <w:rFonts w:ascii="Arial" w:hAnsi="Arial" w:cs="Arial"/>
        </w:rPr>
      </w:pPr>
      <w:r w:rsidRPr="00FB52CE">
        <w:rPr>
          <w:rFonts w:ascii="Arial" w:hAnsi="Arial" w:cs="Arial"/>
          <w:i/>
        </w:rPr>
        <w:t>Acquiring</w:t>
      </w:r>
      <w:r w:rsidRPr="00FB52CE">
        <w:rPr>
          <w:rFonts w:ascii="Arial" w:hAnsi="Arial" w:cs="Arial"/>
        </w:rPr>
        <w:t xml:space="preserve"> module &gt; </w:t>
      </w:r>
      <w:r w:rsidRPr="00FB52CE">
        <w:rPr>
          <w:rFonts w:ascii="Arial" w:hAnsi="Arial" w:cs="Arial"/>
          <w:i/>
        </w:rPr>
        <w:t>Review 2</w:t>
      </w:r>
      <w:r w:rsidRPr="00FB52CE">
        <w:rPr>
          <w:rFonts w:ascii="Arial" w:hAnsi="Arial" w:cs="Arial"/>
        </w:rPr>
        <w:t xml:space="preserve"> form &gt; </w:t>
      </w:r>
      <w:r w:rsidR="003F005C">
        <w:rPr>
          <w:rFonts w:ascii="Arial" w:hAnsi="Arial" w:cs="Arial"/>
          <w:i/>
        </w:rPr>
        <w:t>Statement definitions</w:t>
      </w:r>
      <w:r w:rsidRPr="00FB52CE">
        <w:rPr>
          <w:rFonts w:ascii="Arial" w:hAnsi="Arial" w:cs="Arial"/>
        </w:rPr>
        <w:t xml:space="preserve"> level</w:t>
      </w:r>
      <w:r>
        <w:rPr>
          <w:rFonts w:ascii="Arial" w:hAnsi="Arial" w:cs="Arial"/>
        </w:rPr>
        <w:t xml:space="preserve"> </w:t>
      </w:r>
    </w:p>
    <w:p w14:paraId="51019BE6" w14:textId="7AC20D9E" w:rsidR="0037189B" w:rsidRDefault="00D25B82" w:rsidP="00824AF1">
      <w:pPr>
        <w:spacing w:after="240"/>
      </w:pPr>
      <w:r>
        <w:t>Search first for the cancelled statement definition which you want to reactivate again:</w:t>
      </w:r>
    </w:p>
    <w:p w14:paraId="71097E99" w14:textId="6FE808FD" w:rsidR="00983935" w:rsidRDefault="00D7135B" w:rsidP="0037189B">
      <w:r>
        <w:lastRenderedPageBreak/>
        <w:t xml:space="preserve">      </w:t>
      </w:r>
      <w:ins w:id="2266" w:author="Martin Ćosić" w:date="2018-02-16T15:11:00Z">
        <w:r w:rsidR="00AD7600">
          <w:rPr>
            <w:noProof/>
            <w:lang w:val="sk-SK" w:eastAsia="sk-SK"/>
          </w:rPr>
          <w:drawing>
            <wp:inline distT="0" distB="0" distL="0" distR="0" wp14:anchorId="327E8F3E" wp14:editId="1D5563F2">
              <wp:extent cx="6400800" cy="2286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00800" cy="2286000"/>
                      </a:xfrm>
                      <a:prstGeom prst="rect">
                        <a:avLst/>
                      </a:prstGeom>
                      <a:noFill/>
                      <a:ln>
                        <a:noFill/>
                      </a:ln>
                    </pic:spPr>
                  </pic:pic>
                </a:graphicData>
              </a:graphic>
            </wp:inline>
          </w:drawing>
        </w:r>
      </w:ins>
      <w:r w:rsidR="00983935">
        <w:rPr>
          <w:noProof/>
          <w:lang w:val="sk-SK" w:eastAsia="sk-SK"/>
        </w:rPr>
        <w:drawing>
          <wp:inline distT="0" distB="0" distL="0" distR="0" wp14:anchorId="687E0EE9" wp14:editId="0661526E">
            <wp:extent cx="5617232" cy="1415511"/>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28832" cy="1418434"/>
                    </a:xfrm>
                    <a:prstGeom prst="rect">
                      <a:avLst/>
                    </a:prstGeom>
                  </pic:spPr>
                </pic:pic>
              </a:graphicData>
            </a:graphic>
          </wp:inline>
        </w:drawing>
      </w:r>
    </w:p>
    <w:p w14:paraId="42B0CC35" w14:textId="77777777" w:rsidR="00D7135B" w:rsidRDefault="00D7135B" w:rsidP="0037189B"/>
    <w:p w14:paraId="0AE4F41A" w14:textId="2A2E5026" w:rsidR="00450012" w:rsidRDefault="00450012" w:rsidP="00450012">
      <w:pPr>
        <w:jc w:val="both"/>
        <w:rPr>
          <w:ins w:id="2267" w:author="Martin Ćosić" w:date="2018-02-16T15:12:00Z"/>
          <w:rFonts w:ascii="Arial" w:hAnsi="Arial" w:cs="Arial"/>
        </w:rPr>
      </w:pPr>
      <w:ins w:id="2268" w:author="Martin Ćosić" w:date="2018-02-16T15:12:00Z">
        <w:r>
          <w:rPr>
            <w:rFonts w:ascii="Arial" w:hAnsi="Arial" w:cs="Arial"/>
          </w:rPr>
          <w:t xml:space="preserve">Click on the </w:t>
        </w:r>
        <w:r w:rsidRPr="005E195C">
          <w:rPr>
            <w:rFonts w:ascii="Arial" w:hAnsi="Arial" w:cs="Arial"/>
            <w:color w:val="FFFFFF" w:themeColor="background1"/>
            <w:highlight w:val="blue"/>
          </w:rPr>
          <w:t xml:space="preserve">Update </w:t>
        </w:r>
        <w:r>
          <w:rPr>
            <w:rFonts w:ascii="Arial" w:hAnsi="Arial" w:cs="Arial"/>
            <w:color w:val="FFFFFF" w:themeColor="background1"/>
            <w:highlight w:val="blue"/>
          </w:rPr>
          <w:t xml:space="preserve">state. </w:t>
        </w:r>
        <w:r w:rsidRPr="005E195C">
          <w:rPr>
            <w:rFonts w:ascii="Arial" w:hAnsi="Arial" w:cs="Arial"/>
            <w:color w:val="FFFFFF" w:themeColor="background1"/>
            <w:highlight w:val="blue"/>
          </w:rPr>
          <w:t>Def</w:t>
        </w:r>
        <w:r>
          <w:rPr>
            <w:rFonts w:ascii="Arial" w:hAnsi="Arial" w:cs="Arial"/>
            <w:color w:val="FFFFFF" w:themeColor="background1"/>
            <w:highlight w:val="blue"/>
          </w:rPr>
          <w:t>.</w:t>
        </w:r>
        <w:r w:rsidRPr="005E195C">
          <w:rPr>
            <w:rFonts w:ascii="Arial" w:hAnsi="Arial" w:cs="Arial"/>
            <w:color w:val="FFFFFF" w:themeColor="background1"/>
          </w:rPr>
          <w:t xml:space="preserve"> </w:t>
        </w:r>
        <w:r>
          <w:rPr>
            <w:rFonts w:ascii="Arial" w:hAnsi="Arial" w:cs="Arial"/>
          </w:rPr>
          <w:t>button and wizard appears where user can change Status field to Active and confirm changes by Finish button.</w:t>
        </w:r>
      </w:ins>
    </w:p>
    <w:p w14:paraId="0C753834" w14:textId="77777777" w:rsidR="00450012" w:rsidRDefault="00450012" w:rsidP="00450012">
      <w:pPr>
        <w:jc w:val="both"/>
        <w:rPr>
          <w:ins w:id="2269" w:author="Martin Ćosić" w:date="2018-02-16T15:12:00Z"/>
          <w:rFonts w:ascii="Arial" w:hAnsi="Arial" w:cs="Arial"/>
        </w:rPr>
      </w:pPr>
    </w:p>
    <w:p w14:paraId="07F9E38F" w14:textId="77777777" w:rsidR="00450012" w:rsidRPr="00191043" w:rsidRDefault="00450012" w:rsidP="00450012">
      <w:pPr>
        <w:jc w:val="both"/>
        <w:rPr>
          <w:ins w:id="2270" w:author="Martin Ćosić" w:date="2018-02-16T15:12:00Z"/>
          <w:rFonts w:ascii="Arial" w:hAnsi="Arial" w:cs="Arial"/>
        </w:rPr>
      </w:pPr>
      <w:ins w:id="2271" w:author="Martin Ćosić" w:date="2018-02-16T15:12:00Z">
        <w:r>
          <w:rPr>
            <w:rFonts w:ascii="Arial" w:hAnsi="Arial" w:cs="Arial"/>
            <w:noProof/>
            <w:lang w:val="sk-SK" w:eastAsia="sk-SK"/>
          </w:rPr>
          <w:drawing>
            <wp:inline distT="0" distB="0" distL="0" distR="0" wp14:anchorId="22CC0F70" wp14:editId="0978FF20">
              <wp:extent cx="6360160" cy="107124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60160" cy="1071245"/>
                      </a:xfrm>
                      <a:prstGeom prst="rect">
                        <a:avLst/>
                      </a:prstGeom>
                      <a:noFill/>
                      <a:ln>
                        <a:noFill/>
                      </a:ln>
                    </pic:spPr>
                  </pic:pic>
                </a:graphicData>
              </a:graphic>
            </wp:inline>
          </w:drawing>
        </w:r>
      </w:ins>
    </w:p>
    <w:p w14:paraId="189B8F10" w14:textId="77777777" w:rsidR="00450012" w:rsidRDefault="00450012" w:rsidP="00450012">
      <w:pPr>
        <w:rPr>
          <w:ins w:id="2272" w:author="Martin Ćosić" w:date="2018-02-16T15:12:00Z"/>
        </w:rPr>
      </w:pPr>
      <w:ins w:id="2273" w:author="Martin Ćosić" w:date="2018-02-16T15:12:00Z">
        <w:r>
          <w:br/>
        </w:r>
        <w:r>
          <w:t>Successfully message appears.</w:t>
        </w:r>
        <w:r>
          <w:tab/>
        </w:r>
      </w:ins>
    </w:p>
    <w:p w14:paraId="17824A83" w14:textId="6407661B" w:rsidR="00D25B82" w:rsidDel="00450012" w:rsidRDefault="00D25B82" w:rsidP="008F0121">
      <w:pPr>
        <w:jc w:val="both"/>
        <w:rPr>
          <w:del w:id="2274" w:author="Martin Ćosić" w:date="2018-02-16T15:12:00Z"/>
          <w:rFonts w:cs="Arial"/>
          <w:lang w:val="hr-HR"/>
        </w:rPr>
      </w:pPr>
      <w:del w:id="2275" w:author="Martin Ćosić" w:date="2018-02-16T15:12:00Z">
        <w:r w:rsidDel="00450012">
          <w:rPr>
            <w:rFonts w:cs="Arial"/>
            <w:lang w:val="hr-HR"/>
          </w:rPr>
          <w:delText>Click on the option for statement definition reactivation.</w:delText>
        </w:r>
      </w:del>
    </w:p>
    <w:p w14:paraId="078075E4" w14:textId="5CBF8723" w:rsidR="00D23285" w:rsidRPr="007168D6" w:rsidRDefault="0037189B" w:rsidP="00D23285">
      <w:pPr>
        <w:pStyle w:val="Heading1"/>
        <w:rPr>
          <w:rFonts w:cs="Arial"/>
          <w:color w:val="auto"/>
          <w:sz w:val="24"/>
          <w:szCs w:val="24"/>
        </w:rPr>
      </w:pPr>
      <w:bookmarkStart w:id="2276" w:name="_5.2._UC_POS_2"/>
      <w:bookmarkStart w:id="2277" w:name="_Toc495578017"/>
      <w:bookmarkStart w:id="2278" w:name="_Toc506563235"/>
      <w:bookmarkEnd w:id="2276"/>
      <w:r>
        <w:rPr>
          <w:rFonts w:cs="Arial"/>
          <w:color w:val="auto"/>
          <w:sz w:val="24"/>
          <w:szCs w:val="24"/>
        </w:rPr>
        <w:t>5.2. UC POS 0</w:t>
      </w:r>
      <w:r w:rsidR="00D25B82">
        <w:rPr>
          <w:rFonts w:cs="Arial"/>
          <w:color w:val="auto"/>
          <w:sz w:val="24"/>
          <w:szCs w:val="24"/>
        </w:rPr>
        <w:t>51</w:t>
      </w:r>
      <w:r w:rsidR="00D23285" w:rsidRPr="007168D6">
        <w:rPr>
          <w:rFonts w:cs="Arial"/>
          <w:color w:val="auto"/>
          <w:sz w:val="24"/>
          <w:szCs w:val="24"/>
        </w:rPr>
        <w:t xml:space="preserve">: Retrieve unfinished </w:t>
      </w:r>
      <w:r w:rsidR="00492F96">
        <w:rPr>
          <w:rFonts w:cs="Arial"/>
          <w:color w:val="auto"/>
          <w:sz w:val="24"/>
          <w:szCs w:val="24"/>
        </w:rPr>
        <w:t xml:space="preserve">wizard </w:t>
      </w:r>
      <w:r w:rsidR="00D23285" w:rsidRPr="007168D6">
        <w:rPr>
          <w:rFonts w:cs="Arial"/>
          <w:color w:val="auto"/>
          <w:sz w:val="24"/>
          <w:szCs w:val="24"/>
        </w:rPr>
        <w:t>case(s)</w:t>
      </w:r>
      <w:bookmarkEnd w:id="2277"/>
      <w:bookmarkEnd w:id="2278"/>
    </w:p>
    <w:p w14:paraId="2492876C" w14:textId="7E005AF6" w:rsidR="007927B1" w:rsidRDefault="00D23285" w:rsidP="00D23285">
      <w:pPr>
        <w:spacing w:before="240"/>
        <w:jc w:val="both"/>
        <w:rPr>
          <w:rFonts w:ascii="Arial" w:hAnsi="Arial" w:cs="Arial"/>
        </w:rPr>
      </w:pPr>
      <w:r w:rsidRPr="00FB52CE">
        <w:rPr>
          <w:rFonts w:ascii="Arial" w:hAnsi="Arial" w:cs="Arial"/>
        </w:rPr>
        <w:t>Retrieval of unfinished wizard cas</w:t>
      </w:r>
      <w:r>
        <w:rPr>
          <w:rFonts w:ascii="Arial" w:hAnsi="Arial" w:cs="Arial"/>
        </w:rPr>
        <w:t xml:space="preserve">es </w:t>
      </w:r>
      <w:r w:rsidR="00E1114C">
        <w:rPr>
          <w:rFonts w:ascii="Arial" w:hAnsi="Arial" w:cs="Arial"/>
        </w:rPr>
        <w:t xml:space="preserve">in web application </w:t>
      </w:r>
      <w:r>
        <w:rPr>
          <w:rFonts w:ascii="Arial" w:hAnsi="Arial" w:cs="Arial"/>
        </w:rPr>
        <w:t xml:space="preserve">by using </w:t>
      </w:r>
      <w:r w:rsidR="003B7CB2">
        <w:rPr>
          <w:rFonts w:ascii="Arial" w:hAnsi="Arial" w:cs="Arial"/>
        </w:rPr>
        <w:t xml:space="preserve">possible </w:t>
      </w:r>
      <w:r>
        <w:rPr>
          <w:rFonts w:ascii="Arial" w:hAnsi="Arial" w:cs="Arial"/>
        </w:rPr>
        <w:t>search parameters</w:t>
      </w:r>
      <w:r w:rsidR="003B7CB2">
        <w:rPr>
          <w:rFonts w:ascii="Arial" w:hAnsi="Arial" w:cs="Arial"/>
        </w:rPr>
        <w:t xml:space="preserve">: </w:t>
      </w:r>
      <w:r w:rsidR="003B7CB2" w:rsidRPr="00824AF1">
        <w:rPr>
          <w:rFonts w:ascii="Arial" w:hAnsi="Arial" w:cs="Arial"/>
          <w:i/>
        </w:rPr>
        <w:t>Wizard name</w:t>
      </w:r>
      <w:r w:rsidR="003B7CB2">
        <w:rPr>
          <w:rFonts w:ascii="Arial" w:hAnsi="Arial" w:cs="Arial"/>
        </w:rPr>
        <w:t xml:space="preserve">, </w:t>
      </w:r>
      <w:r w:rsidR="003B7CB2" w:rsidRPr="00824AF1">
        <w:rPr>
          <w:rFonts w:ascii="Arial" w:hAnsi="Arial" w:cs="Arial"/>
          <w:i/>
        </w:rPr>
        <w:t>Description</w:t>
      </w:r>
      <w:r w:rsidR="003B7CB2">
        <w:rPr>
          <w:rFonts w:ascii="Arial" w:hAnsi="Arial" w:cs="Arial"/>
        </w:rPr>
        <w:t xml:space="preserve">, </w:t>
      </w:r>
      <w:r w:rsidR="003B7CB2" w:rsidRPr="00824AF1">
        <w:rPr>
          <w:rFonts w:ascii="Arial" w:hAnsi="Arial" w:cs="Arial"/>
          <w:i/>
        </w:rPr>
        <w:t>Insert date</w:t>
      </w:r>
      <w:r w:rsidR="003B7CB2">
        <w:rPr>
          <w:rFonts w:ascii="Arial" w:hAnsi="Arial" w:cs="Arial"/>
        </w:rPr>
        <w:t xml:space="preserve">, </w:t>
      </w:r>
      <w:r w:rsidR="003B7CB2" w:rsidRPr="00824AF1">
        <w:rPr>
          <w:rFonts w:ascii="Arial" w:hAnsi="Arial" w:cs="Arial"/>
          <w:i/>
        </w:rPr>
        <w:t>Last update date</w:t>
      </w:r>
      <w:r w:rsidR="003B7CB2">
        <w:rPr>
          <w:rFonts w:ascii="Arial" w:hAnsi="Arial" w:cs="Arial"/>
        </w:rPr>
        <w:t xml:space="preserve">, </w:t>
      </w:r>
      <w:r w:rsidR="003B7CB2" w:rsidRPr="00824AF1">
        <w:rPr>
          <w:rFonts w:ascii="Arial" w:hAnsi="Arial" w:cs="Arial"/>
          <w:i/>
        </w:rPr>
        <w:t>Wizard case creator Id</w:t>
      </w:r>
      <w:r w:rsidR="003B7CB2">
        <w:rPr>
          <w:rFonts w:ascii="Arial" w:hAnsi="Arial" w:cs="Arial"/>
        </w:rPr>
        <w:t xml:space="preserve">, </w:t>
      </w:r>
      <w:r w:rsidR="003B7CB2" w:rsidRPr="00824AF1">
        <w:rPr>
          <w:rFonts w:ascii="Arial" w:hAnsi="Arial" w:cs="Arial"/>
          <w:i/>
        </w:rPr>
        <w:t>Latest wizard case editor Id</w:t>
      </w:r>
      <w:r w:rsidR="003B7CB2">
        <w:rPr>
          <w:rFonts w:ascii="Arial" w:hAnsi="Arial" w:cs="Arial"/>
        </w:rPr>
        <w:t>.</w:t>
      </w:r>
      <w:r>
        <w:rPr>
          <w:rFonts w:ascii="Arial" w:hAnsi="Arial" w:cs="Arial"/>
        </w:rPr>
        <w:t xml:space="preserve"> </w:t>
      </w:r>
    </w:p>
    <w:p w14:paraId="735A4C9B" w14:textId="6EAE84B4" w:rsidR="007927B1" w:rsidRDefault="007927B1" w:rsidP="00824AF1">
      <w:pPr>
        <w:jc w:val="both"/>
        <w:rPr>
          <w:rFonts w:ascii="Arial" w:hAnsi="Arial" w:cs="Arial"/>
        </w:rPr>
      </w:pPr>
      <w:r>
        <w:rPr>
          <w:rFonts w:ascii="Arial" w:hAnsi="Arial" w:cs="Arial"/>
        </w:rPr>
        <w:t xml:space="preserve">User can select by click with the right mouse button on </w:t>
      </w:r>
      <w:r w:rsidR="004152AD">
        <w:rPr>
          <w:rFonts w:ascii="Arial" w:hAnsi="Arial" w:cs="Arial"/>
        </w:rPr>
        <w:t xml:space="preserve">grid </w:t>
      </w:r>
      <w:r>
        <w:rPr>
          <w:rFonts w:ascii="Arial" w:hAnsi="Arial" w:cs="Arial"/>
        </w:rPr>
        <w:t xml:space="preserve">column names line, from the </w:t>
      </w:r>
      <w:r w:rsidR="00195BA1">
        <w:rPr>
          <w:rFonts w:ascii="Arial" w:hAnsi="Arial" w:cs="Arial"/>
        </w:rPr>
        <w:t xml:space="preserve">columns </w:t>
      </w:r>
      <w:r>
        <w:rPr>
          <w:rFonts w:ascii="Arial" w:hAnsi="Arial" w:cs="Arial"/>
        </w:rPr>
        <w:t>submenu, which columns he want to see.</w:t>
      </w:r>
    </w:p>
    <w:p w14:paraId="66376406" w14:textId="3825D89D" w:rsidR="00D23285" w:rsidRPr="00FB52CE" w:rsidRDefault="003B7CB2" w:rsidP="00824AF1">
      <w:pPr>
        <w:jc w:val="both"/>
        <w:rPr>
          <w:rFonts w:ascii="Arial" w:hAnsi="Arial" w:cs="Arial"/>
        </w:rPr>
      </w:pPr>
      <w:r>
        <w:rPr>
          <w:rFonts w:ascii="Arial" w:hAnsi="Arial" w:cs="Arial"/>
        </w:rPr>
        <w:t>L</w:t>
      </w:r>
      <w:r w:rsidR="00D23285" w:rsidRPr="00FB52CE">
        <w:rPr>
          <w:rFonts w:ascii="Arial" w:hAnsi="Arial" w:cs="Arial"/>
        </w:rPr>
        <w:t xml:space="preserve">ist of existing cases will be retrieved sorted by last update date and time.  </w:t>
      </w:r>
    </w:p>
    <w:p w14:paraId="76051CDB" w14:textId="77777777" w:rsidR="00D23285" w:rsidRPr="00FB52CE" w:rsidRDefault="00D23285" w:rsidP="00D23285">
      <w:pPr>
        <w:pStyle w:val="Arial12Bold"/>
        <w:spacing w:before="240" w:after="120"/>
        <w:rPr>
          <w:rFonts w:cs="Arial"/>
        </w:rPr>
      </w:pPr>
      <w:r w:rsidRPr="00FB52CE">
        <w:rPr>
          <w:rFonts w:cs="Arial"/>
        </w:rPr>
        <w:t xml:space="preserve">Preconditions </w:t>
      </w:r>
    </w:p>
    <w:p w14:paraId="3D31063A" w14:textId="1EF3D62E" w:rsidR="00D23285" w:rsidRPr="00824AF1" w:rsidRDefault="00F965BD" w:rsidP="00824AF1">
      <w:pPr>
        <w:pStyle w:val="ListParagraph"/>
        <w:numPr>
          <w:ilvl w:val="0"/>
          <w:numId w:val="67"/>
        </w:numPr>
        <w:rPr>
          <w:rFonts w:ascii="Arial" w:hAnsi="Arial" w:cs="Arial"/>
        </w:rPr>
      </w:pPr>
      <w:proofErr w:type="gramStart"/>
      <w:r>
        <w:rPr>
          <w:rFonts w:ascii="Arial" w:hAnsi="Arial" w:cs="Arial"/>
        </w:rPr>
        <w:t>u</w:t>
      </w:r>
      <w:r w:rsidR="00D23285" w:rsidRPr="00824AF1">
        <w:rPr>
          <w:rFonts w:ascii="Arial" w:hAnsi="Arial" w:cs="Arial"/>
        </w:rPr>
        <w:t>nfinished</w:t>
      </w:r>
      <w:proofErr w:type="gramEnd"/>
      <w:r w:rsidR="00D23285" w:rsidRPr="00824AF1">
        <w:rPr>
          <w:rFonts w:ascii="Arial" w:hAnsi="Arial" w:cs="Arial"/>
        </w:rPr>
        <w:t xml:space="preserve"> wizard case </w:t>
      </w:r>
      <w:r w:rsidR="007C65F0">
        <w:rPr>
          <w:rFonts w:ascii="Arial" w:hAnsi="Arial" w:cs="Arial"/>
        </w:rPr>
        <w:t xml:space="preserve">should </w:t>
      </w:r>
      <w:r w:rsidR="00D23285" w:rsidRPr="00824AF1">
        <w:rPr>
          <w:rFonts w:ascii="Arial" w:hAnsi="Arial" w:cs="Arial"/>
        </w:rPr>
        <w:t xml:space="preserve">exist in the system. </w:t>
      </w:r>
    </w:p>
    <w:p w14:paraId="58A917A7" w14:textId="77777777" w:rsidR="00EB2BF9" w:rsidRPr="00FB52CE" w:rsidRDefault="00EB2BF9" w:rsidP="00D23285">
      <w:pPr>
        <w:rPr>
          <w:rFonts w:ascii="Arial" w:hAnsi="Arial" w:cs="Arial"/>
        </w:rPr>
      </w:pPr>
    </w:p>
    <w:p w14:paraId="1CC8C4E6" w14:textId="77777777" w:rsidR="00D23285" w:rsidRPr="00FB52CE" w:rsidRDefault="00D23285" w:rsidP="00D23285">
      <w:pPr>
        <w:pStyle w:val="Arial12Bold"/>
        <w:spacing w:before="240" w:after="120"/>
        <w:rPr>
          <w:rFonts w:cs="Arial"/>
        </w:rPr>
      </w:pPr>
      <w:r w:rsidRPr="00FB52CE">
        <w:rPr>
          <w:rFonts w:cs="Arial"/>
        </w:rPr>
        <w:t xml:space="preserve">Trigger </w:t>
      </w:r>
    </w:p>
    <w:p w14:paraId="5D367F9F" w14:textId="57A050AF" w:rsidR="00D23285" w:rsidRDefault="00D23285" w:rsidP="00D23285">
      <w:pPr>
        <w:spacing w:after="120"/>
        <w:jc w:val="both"/>
        <w:rPr>
          <w:rFonts w:ascii="Arial" w:hAnsi="Arial" w:cs="Arial"/>
        </w:rPr>
      </w:pPr>
      <w:r w:rsidRPr="00FB52CE">
        <w:rPr>
          <w:rFonts w:ascii="Arial" w:hAnsi="Arial" w:cs="Arial"/>
          <w:i/>
        </w:rPr>
        <w:lastRenderedPageBreak/>
        <w:t xml:space="preserve">Acquiring </w:t>
      </w:r>
      <w:r w:rsidRPr="0046464D">
        <w:rPr>
          <w:rFonts w:ascii="Arial" w:hAnsi="Arial" w:cs="Arial"/>
        </w:rPr>
        <w:t>module</w:t>
      </w:r>
      <w:r>
        <w:rPr>
          <w:rFonts w:ascii="Arial" w:hAnsi="Arial" w:cs="Arial"/>
          <w:i/>
        </w:rPr>
        <w:t xml:space="preserve"> </w:t>
      </w:r>
      <w:r w:rsidRPr="00FB52CE">
        <w:rPr>
          <w:rFonts w:ascii="Arial" w:hAnsi="Arial" w:cs="Arial"/>
          <w:i/>
        </w:rPr>
        <w:t xml:space="preserve">&gt; Review2 </w:t>
      </w:r>
      <w:r w:rsidRPr="0046464D">
        <w:rPr>
          <w:rFonts w:ascii="Arial" w:hAnsi="Arial" w:cs="Arial"/>
        </w:rPr>
        <w:t>form</w:t>
      </w:r>
      <w:r>
        <w:rPr>
          <w:rFonts w:ascii="Arial" w:hAnsi="Arial" w:cs="Arial"/>
          <w:i/>
        </w:rPr>
        <w:t xml:space="preserve"> </w:t>
      </w:r>
      <w:r w:rsidRPr="00FB52CE">
        <w:rPr>
          <w:rFonts w:ascii="Arial" w:hAnsi="Arial" w:cs="Arial"/>
          <w:i/>
        </w:rPr>
        <w:t>&gt; Unfinished wizard cases</w:t>
      </w:r>
      <w:r>
        <w:rPr>
          <w:rFonts w:ascii="Arial" w:hAnsi="Arial" w:cs="Arial"/>
        </w:rPr>
        <w:t xml:space="preserve"> option</w:t>
      </w:r>
    </w:p>
    <w:p w14:paraId="0ECAEF53" w14:textId="77777777" w:rsidR="00D23285" w:rsidRPr="00FB52CE" w:rsidRDefault="00D23285" w:rsidP="00D23285">
      <w:pPr>
        <w:spacing w:after="120"/>
        <w:jc w:val="both"/>
        <w:rPr>
          <w:rFonts w:ascii="Arial" w:hAnsi="Arial" w:cs="Arial"/>
        </w:rPr>
      </w:pPr>
      <w:r>
        <w:rPr>
          <w:rFonts w:ascii="Arial" w:hAnsi="Arial" w:cs="Arial"/>
        </w:rPr>
        <w:t>I</w:t>
      </w:r>
      <w:r w:rsidRPr="00FB52CE">
        <w:rPr>
          <w:rFonts w:ascii="Arial" w:hAnsi="Arial" w:cs="Arial"/>
        </w:rPr>
        <w:t xml:space="preserve">t is recommended to narrow the search by selecting particular case type from the </w:t>
      </w:r>
      <w:r w:rsidRPr="00FB52CE">
        <w:rPr>
          <w:rFonts w:ascii="Arial" w:hAnsi="Arial" w:cs="Arial"/>
          <w:i/>
        </w:rPr>
        <w:t>Wizard</w:t>
      </w:r>
      <w:r w:rsidRPr="00FB52CE">
        <w:rPr>
          <w:rFonts w:ascii="Arial" w:hAnsi="Arial" w:cs="Arial"/>
        </w:rPr>
        <w:t xml:space="preserve"> </w:t>
      </w:r>
      <w:r w:rsidRPr="00FB52CE">
        <w:rPr>
          <w:rFonts w:ascii="Arial" w:hAnsi="Arial" w:cs="Arial"/>
          <w:i/>
        </w:rPr>
        <w:t>name</w:t>
      </w:r>
      <w:r w:rsidRPr="00FB52CE">
        <w:rPr>
          <w:rFonts w:ascii="Arial" w:hAnsi="Arial" w:cs="Arial"/>
        </w:rPr>
        <w:t xml:space="preserve"> dropdown menu.  </w:t>
      </w:r>
    </w:p>
    <w:p w14:paraId="1A4C0099" w14:textId="77777777" w:rsidR="00D23285" w:rsidRPr="00FB52CE" w:rsidRDefault="00D23285" w:rsidP="00D23285">
      <w:pPr>
        <w:spacing w:after="120"/>
        <w:ind w:left="720"/>
        <w:rPr>
          <w:rFonts w:ascii="Arial" w:hAnsi="Arial" w:cs="Arial"/>
        </w:rPr>
      </w:pPr>
      <w:r w:rsidRPr="00FB52CE">
        <w:rPr>
          <w:rFonts w:ascii="Arial" w:hAnsi="Arial" w:cs="Arial"/>
          <w:noProof/>
          <w:lang w:val="sk-SK" w:eastAsia="sk-SK"/>
        </w:rPr>
        <w:drawing>
          <wp:inline distT="0" distB="0" distL="0" distR="0" wp14:anchorId="03EF5239" wp14:editId="0F3216DF">
            <wp:extent cx="1800000" cy="702000"/>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00000" cy="702000"/>
                    </a:xfrm>
                    <a:prstGeom prst="rect">
                      <a:avLst/>
                    </a:prstGeom>
                  </pic:spPr>
                </pic:pic>
              </a:graphicData>
            </a:graphic>
          </wp:inline>
        </w:drawing>
      </w:r>
    </w:p>
    <w:p w14:paraId="024211BF" w14:textId="3C4430AD" w:rsidR="00D23285" w:rsidRPr="00FB52CE" w:rsidRDefault="00D23285" w:rsidP="00824AF1">
      <w:pPr>
        <w:spacing w:after="240"/>
        <w:jc w:val="both"/>
        <w:rPr>
          <w:rFonts w:ascii="Arial" w:hAnsi="Arial" w:cs="Arial"/>
        </w:rPr>
      </w:pPr>
      <w:r w:rsidRPr="00FB52CE">
        <w:rPr>
          <w:rFonts w:ascii="Arial" w:hAnsi="Arial" w:cs="Arial"/>
        </w:rPr>
        <w:t>Result</w:t>
      </w:r>
      <w:r>
        <w:rPr>
          <w:rFonts w:ascii="Arial" w:hAnsi="Arial" w:cs="Arial"/>
        </w:rPr>
        <w:t>s</w:t>
      </w:r>
      <w:r w:rsidRPr="00FB52CE">
        <w:rPr>
          <w:rFonts w:ascii="Arial" w:hAnsi="Arial" w:cs="Arial"/>
        </w:rPr>
        <w:t xml:space="preserve"> list will contain only selected type of wizard case. If nothing is selected from the dropdown menu, all types will be shown. </w:t>
      </w:r>
    </w:p>
    <w:p w14:paraId="3BAF7FDD" w14:textId="1F0C344B" w:rsidR="00D23285" w:rsidRPr="00FB52CE" w:rsidRDefault="00F965BD" w:rsidP="00D23285">
      <w:pPr>
        <w:spacing w:after="120"/>
        <w:rPr>
          <w:rFonts w:ascii="Arial" w:hAnsi="Arial" w:cs="Arial"/>
        </w:rPr>
      </w:pPr>
      <w:r>
        <w:rPr>
          <w:noProof/>
          <w:lang w:val="sk-SK" w:eastAsia="sk-SK"/>
        </w:rPr>
        <w:drawing>
          <wp:inline distT="0" distB="0" distL="0" distR="0" wp14:anchorId="7680FC8D" wp14:editId="2F72A179">
            <wp:extent cx="6367780" cy="16376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367780" cy="1637665"/>
                    </a:xfrm>
                    <a:prstGeom prst="rect">
                      <a:avLst/>
                    </a:prstGeom>
                  </pic:spPr>
                </pic:pic>
              </a:graphicData>
            </a:graphic>
          </wp:inline>
        </w:drawing>
      </w:r>
    </w:p>
    <w:p w14:paraId="56C912F5" w14:textId="2277D02E" w:rsidR="00D23285" w:rsidRPr="00FB52CE" w:rsidRDefault="00D23285" w:rsidP="00824AF1">
      <w:pPr>
        <w:spacing w:before="240" w:after="120"/>
        <w:jc w:val="both"/>
        <w:rPr>
          <w:rFonts w:ascii="Arial" w:hAnsi="Arial" w:cs="Arial"/>
        </w:rPr>
      </w:pPr>
      <w:r>
        <w:rPr>
          <w:rFonts w:ascii="Arial" w:hAnsi="Arial" w:cs="Arial"/>
        </w:rPr>
        <w:t>By select</w:t>
      </w:r>
      <w:r w:rsidRPr="00FB52CE">
        <w:rPr>
          <w:rFonts w:ascii="Arial" w:hAnsi="Arial" w:cs="Arial"/>
        </w:rPr>
        <w:t xml:space="preserve"> particular wizard case from the list of results</w:t>
      </w:r>
      <w:r>
        <w:rPr>
          <w:rFonts w:ascii="Arial" w:hAnsi="Arial" w:cs="Arial"/>
        </w:rPr>
        <w:t>,</w:t>
      </w:r>
      <w:r w:rsidRPr="00FB52CE">
        <w:rPr>
          <w:rFonts w:ascii="Arial" w:hAnsi="Arial" w:cs="Arial"/>
        </w:rPr>
        <w:t xml:space="preserve"> </w:t>
      </w:r>
      <w:r w:rsidRPr="008E4B70">
        <w:rPr>
          <w:rFonts w:ascii="Arial" w:hAnsi="Arial" w:cs="Arial"/>
          <w:color w:val="FFFFFF" w:themeColor="background1"/>
          <w:highlight w:val="blue"/>
        </w:rPr>
        <w:t>Continue wizard</w:t>
      </w:r>
      <w:r w:rsidRPr="008E4B70">
        <w:rPr>
          <w:rFonts w:ascii="Arial" w:hAnsi="Arial" w:cs="Arial"/>
          <w:color w:val="FFFFFF" w:themeColor="background1"/>
        </w:rPr>
        <w:t xml:space="preserve"> </w:t>
      </w:r>
      <w:r>
        <w:rPr>
          <w:rFonts w:ascii="Arial" w:hAnsi="Arial" w:cs="Arial"/>
        </w:rPr>
        <w:t>option will appear</w:t>
      </w:r>
      <w:r w:rsidRPr="00FB52CE">
        <w:rPr>
          <w:rFonts w:ascii="Arial" w:hAnsi="Arial" w:cs="Arial"/>
        </w:rPr>
        <w:t xml:space="preserve"> on the screen</w:t>
      </w:r>
      <w:r w:rsidR="00A92246">
        <w:rPr>
          <w:rFonts w:ascii="Arial" w:hAnsi="Arial" w:cs="Arial"/>
        </w:rPr>
        <w:t xml:space="preserve"> and user can continue to work on case</w:t>
      </w:r>
      <w:r w:rsidRPr="00FB52CE">
        <w:rPr>
          <w:rFonts w:ascii="Arial" w:hAnsi="Arial" w:cs="Arial"/>
        </w:rPr>
        <w:t xml:space="preserve">. </w:t>
      </w:r>
    </w:p>
    <w:p w14:paraId="7AE93165" w14:textId="0D41C82B" w:rsidR="00D23285" w:rsidRPr="00FB52CE" w:rsidRDefault="00D23285" w:rsidP="00D23285">
      <w:pPr>
        <w:pStyle w:val="Arial12Bold"/>
        <w:spacing w:before="240" w:after="120"/>
        <w:rPr>
          <w:rFonts w:cs="Arial"/>
        </w:rPr>
      </w:pPr>
      <w:r w:rsidRPr="00FB52CE">
        <w:rPr>
          <w:rFonts w:cs="Arial"/>
        </w:rPr>
        <w:t xml:space="preserve">Business </w:t>
      </w:r>
      <w:r w:rsidR="00A92246">
        <w:rPr>
          <w:rFonts w:cs="Arial"/>
        </w:rPr>
        <w:t xml:space="preserve">&amp; system </w:t>
      </w:r>
      <w:r w:rsidRPr="00FB52CE">
        <w:rPr>
          <w:rFonts w:cs="Arial"/>
        </w:rPr>
        <w:t>ru</w:t>
      </w:r>
      <w:r>
        <w:rPr>
          <w:rFonts w:cs="Arial"/>
        </w:rPr>
        <w:t>les</w:t>
      </w:r>
    </w:p>
    <w:p w14:paraId="66FE31E6" w14:textId="03496D44" w:rsidR="00A92246" w:rsidRDefault="00A92246" w:rsidP="001402BA">
      <w:pPr>
        <w:pStyle w:val="Arial12Bold"/>
        <w:numPr>
          <w:ilvl w:val="0"/>
          <w:numId w:val="1"/>
        </w:numPr>
        <w:spacing w:before="0" w:after="0"/>
        <w:jc w:val="both"/>
        <w:rPr>
          <w:rFonts w:cs="Arial"/>
          <w:b w:val="0"/>
        </w:rPr>
      </w:pPr>
      <w:r>
        <w:rPr>
          <w:rFonts w:cs="Arial"/>
          <w:b w:val="0"/>
        </w:rPr>
        <w:t xml:space="preserve">explained in the </w:t>
      </w:r>
      <w:hyperlink w:anchor="_5.2._UC_POS_2" w:history="1">
        <w:r w:rsidR="008E505B" w:rsidRPr="008E505B">
          <w:rPr>
            <w:rStyle w:val="Hyperlink"/>
            <w:rFonts w:cs="Arial"/>
            <w:b w:val="0"/>
          </w:rPr>
          <w:t>UC POS 051</w:t>
        </w:r>
      </w:hyperlink>
      <w:r>
        <w:rPr>
          <w:rFonts w:cs="Arial"/>
          <w:b w:val="0"/>
        </w:rPr>
        <w:t>,</w:t>
      </w:r>
    </w:p>
    <w:p w14:paraId="5F18DB36" w14:textId="06A4452B" w:rsidR="00D23285" w:rsidRDefault="00D23285" w:rsidP="001402BA">
      <w:pPr>
        <w:pStyle w:val="Arial12Bold"/>
        <w:numPr>
          <w:ilvl w:val="0"/>
          <w:numId w:val="1"/>
        </w:numPr>
        <w:spacing w:before="0" w:after="0"/>
        <w:jc w:val="both"/>
        <w:rPr>
          <w:rFonts w:cs="Arial"/>
          <w:b w:val="0"/>
        </w:rPr>
      </w:pPr>
      <w:r>
        <w:rPr>
          <w:rFonts w:cs="Arial"/>
          <w:b w:val="0"/>
        </w:rPr>
        <w:t>t</w:t>
      </w:r>
      <w:r w:rsidRPr="00FB52CE">
        <w:rPr>
          <w:rFonts w:cs="Arial"/>
          <w:b w:val="0"/>
        </w:rPr>
        <w:t xml:space="preserve">here are two user roles: </w:t>
      </w:r>
    </w:p>
    <w:p w14:paraId="579E99A2" w14:textId="77777777" w:rsidR="00D23285" w:rsidRDefault="00D23285" w:rsidP="00BE61DA">
      <w:pPr>
        <w:pStyle w:val="Arial12Bold"/>
        <w:numPr>
          <w:ilvl w:val="0"/>
          <w:numId w:val="6"/>
        </w:numPr>
        <w:spacing w:before="0" w:after="0"/>
        <w:jc w:val="both"/>
        <w:rPr>
          <w:rFonts w:cs="Arial"/>
          <w:b w:val="0"/>
        </w:rPr>
      </w:pPr>
      <w:r w:rsidRPr="00FB52CE">
        <w:rPr>
          <w:rFonts w:cs="Arial"/>
          <w:b w:val="0"/>
        </w:rPr>
        <w:t>first role can retrieve, continue and delete only c</w:t>
      </w:r>
      <w:r>
        <w:rPr>
          <w:rFonts w:cs="Arial"/>
          <w:b w:val="0"/>
        </w:rPr>
        <w:t>ases created by that user role,</w:t>
      </w:r>
    </w:p>
    <w:p w14:paraId="7A78AEB8" w14:textId="0A70EF96" w:rsidR="00D23285" w:rsidRPr="00FB52CE" w:rsidRDefault="00D23285" w:rsidP="00BE61DA">
      <w:pPr>
        <w:pStyle w:val="Arial12Bold"/>
        <w:numPr>
          <w:ilvl w:val="0"/>
          <w:numId w:val="6"/>
        </w:numPr>
        <w:spacing w:before="0" w:after="0"/>
        <w:jc w:val="both"/>
        <w:rPr>
          <w:rFonts w:cs="Arial"/>
          <w:b w:val="0"/>
        </w:rPr>
      </w:pPr>
      <w:proofErr w:type="gramStart"/>
      <w:r w:rsidRPr="00FB52CE">
        <w:rPr>
          <w:rFonts w:cs="Arial"/>
          <w:b w:val="0"/>
        </w:rPr>
        <w:t>second</w:t>
      </w:r>
      <w:proofErr w:type="gramEnd"/>
      <w:r w:rsidRPr="00FB52CE">
        <w:rPr>
          <w:rFonts w:cs="Arial"/>
          <w:b w:val="0"/>
        </w:rPr>
        <w:t xml:space="preserve"> (admin) role can retrieve, continue and delete all existing cases</w:t>
      </w:r>
      <w:r>
        <w:rPr>
          <w:rFonts w:cs="Arial"/>
          <w:b w:val="0"/>
        </w:rPr>
        <w:t>.</w:t>
      </w:r>
    </w:p>
    <w:p w14:paraId="02D3C501" w14:textId="77777777" w:rsidR="00D23285" w:rsidRPr="00FB52CE" w:rsidRDefault="00D23285" w:rsidP="00D23285">
      <w:pPr>
        <w:rPr>
          <w:rFonts w:ascii="Arial" w:eastAsia="Times New Roman" w:hAnsi="Arial" w:cs="Arial"/>
          <w:b/>
          <w:bCs/>
          <w:kern w:val="32"/>
          <w:sz w:val="22"/>
          <w:szCs w:val="32"/>
        </w:rPr>
      </w:pPr>
    </w:p>
    <w:p w14:paraId="11396A18" w14:textId="77777777" w:rsidR="00D23285" w:rsidRPr="00FB52CE" w:rsidRDefault="00D23285" w:rsidP="00D23285">
      <w:pPr>
        <w:rPr>
          <w:rFonts w:ascii="Arial" w:hAnsi="Arial" w:cs="Arial"/>
        </w:rPr>
      </w:pPr>
    </w:p>
    <w:p w14:paraId="2BEEB5C9" w14:textId="12A3A8D5" w:rsidR="00D23285" w:rsidRPr="00824AF1" w:rsidRDefault="00EB2BF9" w:rsidP="00300661">
      <w:pPr>
        <w:pStyle w:val="Heading1"/>
        <w:spacing w:after="240"/>
        <w:rPr>
          <w:rFonts w:cs="Arial"/>
          <w:color w:val="auto"/>
          <w:sz w:val="24"/>
          <w:szCs w:val="24"/>
        </w:rPr>
      </w:pPr>
      <w:bookmarkStart w:id="2279" w:name="_5.2._UC_POS"/>
      <w:bookmarkStart w:id="2280" w:name="_Toc495578018"/>
      <w:bookmarkStart w:id="2281" w:name="_Toc506563236"/>
      <w:bookmarkEnd w:id="2279"/>
      <w:r w:rsidRPr="00824AF1">
        <w:rPr>
          <w:rFonts w:cs="Arial"/>
          <w:color w:val="auto"/>
          <w:sz w:val="24"/>
          <w:szCs w:val="24"/>
        </w:rPr>
        <w:t xml:space="preserve">5.2. </w:t>
      </w:r>
      <w:r w:rsidR="0037189B" w:rsidRPr="00824AF1">
        <w:rPr>
          <w:rFonts w:cs="Arial"/>
          <w:color w:val="auto"/>
          <w:sz w:val="24"/>
          <w:szCs w:val="24"/>
        </w:rPr>
        <w:t>UC POS 0</w:t>
      </w:r>
      <w:r w:rsidR="00E1114C">
        <w:rPr>
          <w:rFonts w:cs="Arial"/>
          <w:color w:val="auto"/>
          <w:sz w:val="24"/>
          <w:szCs w:val="24"/>
        </w:rPr>
        <w:t>52</w:t>
      </w:r>
      <w:r w:rsidR="00D23285" w:rsidRPr="00824AF1">
        <w:rPr>
          <w:rFonts w:cs="Arial"/>
          <w:color w:val="auto"/>
          <w:sz w:val="24"/>
          <w:szCs w:val="24"/>
        </w:rPr>
        <w:t xml:space="preserve">: Publish unfinished </w:t>
      </w:r>
      <w:r w:rsidR="007C65F0">
        <w:rPr>
          <w:rFonts w:cs="Arial"/>
          <w:color w:val="auto"/>
          <w:sz w:val="24"/>
          <w:szCs w:val="24"/>
        </w:rPr>
        <w:t xml:space="preserve">wizard </w:t>
      </w:r>
      <w:r w:rsidR="00D23285" w:rsidRPr="00824AF1">
        <w:rPr>
          <w:rFonts w:cs="Arial"/>
          <w:color w:val="auto"/>
          <w:sz w:val="24"/>
          <w:szCs w:val="24"/>
        </w:rPr>
        <w:t>case</w:t>
      </w:r>
      <w:bookmarkEnd w:id="2280"/>
      <w:bookmarkEnd w:id="2281"/>
    </w:p>
    <w:p w14:paraId="7FC0A267" w14:textId="1EE43D17" w:rsidR="00D23285" w:rsidRPr="00FB52CE" w:rsidRDefault="00D23285" w:rsidP="00D23285">
      <w:pPr>
        <w:jc w:val="both"/>
        <w:rPr>
          <w:rFonts w:ascii="Arial" w:hAnsi="Arial" w:cs="Arial"/>
        </w:rPr>
      </w:pPr>
      <w:r>
        <w:rPr>
          <w:rFonts w:ascii="Arial" w:hAnsi="Arial" w:cs="Arial"/>
        </w:rPr>
        <w:t>User can continue to work on u</w:t>
      </w:r>
      <w:r w:rsidRPr="00FB52CE">
        <w:rPr>
          <w:rFonts w:ascii="Arial" w:hAnsi="Arial" w:cs="Arial"/>
        </w:rPr>
        <w:t>nfinishe</w:t>
      </w:r>
      <w:r>
        <w:rPr>
          <w:rFonts w:ascii="Arial" w:hAnsi="Arial" w:cs="Arial"/>
        </w:rPr>
        <w:t xml:space="preserve">d wizard case </w:t>
      </w:r>
      <w:r w:rsidR="00E1114C">
        <w:rPr>
          <w:rFonts w:ascii="Arial" w:hAnsi="Arial" w:cs="Arial"/>
        </w:rPr>
        <w:t xml:space="preserve">in web application, </w:t>
      </w:r>
      <w:r>
        <w:rPr>
          <w:rFonts w:ascii="Arial" w:hAnsi="Arial" w:cs="Arial"/>
        </w:rPr>
        <w:t xml:space="preserve">and publish </w:t>
      </w:r>
      <w:r w:rsidRPr="00FB52CE">
        <w:rPr>
          <w:rFonts w:ascii="Arial" w:hAnsi="Arial" w:cs="Arial"/>
        </w:rPr>
        <w:t xml:space="preserve">entered or updated </w:t>
      </w:r>
      <w:r w:rsidR="007C65F0">
        <w:rPr>
          <w:rFonts w:ascii="Arial" w:hAnsi="Arial" w:cs="Arial"/>
        </w:rPr>
        <w:t xml:space="preserve">wizard </w:t>
      </w:r>
      <w:r w:rsidRPr="00FB52CE">
        <w:rPr>
          <w:rFonts w:ascii="Arial" w:hAnsi="Arial" w:cs="Arial"/>
        </w:rPr>
        <w:t xml:space="preserve">data.  </w:t>
      </w:r>
    </w:p>
    <w:p w14:paraId="1C234713" w14:textId="77777777" w:rsidR="00D23285" w:rsidRPr="00FB52CE" w:rsidRDefault="00D23285" w:rsidP="00D23285">
      <w:pPr>
        <w:pStyle w:val="Arial12Bold"/>
        <w:spacing w:before="240" w:after="120"/>
        <w:rPr>
          <w:rFonts w:cs="Arial"/>
        </w:rPr>
      </w:pPr>
      <w:r w:rsidRPr="00FB52CE">
        <w:rPr>
          <w:rFonts w:cs="Arial"/>
        </w:rPr>
        <w:t xml:space="preserve">Preconditions </w:t>
      </w:r>
    </w:p>
    <w:p w14:paraId="106A6EE9" w14:textId="0F48D0DE" w:rsidR="00D23285" w:rsidRPr="00824AF1" w:rsidRDefault="007C65F0" w:rsidP="00824AF1">
      <w:pPr>
        <w:pStyle w:val="ListParagraph"/>
        <w:numPr>
          <w:ilvl w:val="0"/>
          <w:numId w:val="85"/>
        </w:numPr>
        <w:rPr>
          <w:rFonts w:ascii="Arial" w:hAnsi="Arial" w:cs="Arial"/>
        </w:rPr>
      </w:pPr>
      <w:proofErr w:type="gramStart"/>
      <w:r>
        <w:rPr>
          <w:rFonts w:ascii="Arial" w:hAnsi="Arial" w:cs="Arial"/>
        </w:rPr>
        <w:t>u</w:t>
      </w:r>
      <w:r w:rsidR="00D23285" w:rsidRPr="00824AF1">
        <w:rPr>
          <w:rFonts w:ascii="Arial" w:hAnsi="Arial" w:cs="Arial"/>
        </w:rPr>
        <w:t>nfinished</w:t>
      </w:r>
      <w:proofErr w:type="gramEnd"/>
      <w:r w:rsidR="00D23285" w:rsidRPr="00824AF1">
        <w:rPr>
          <w:rFonts w:ascii="Arial" w:hAnsi="Arial" w:cs="Arial"/>
        </w:rPr>
        <w:t xml:space="preserve"> wizard case </w:t>
      </w:r>
      <w:r>
        <w:rPr>
          <w:rFonts w:ascii="Arial" w:hAnsi="Arial" w:cs="Arial"/>
        </w:rPr>
        <w:t xml:space="preserve">should </w:t>
      </w:r>
      <w:r w:rsidR="00D23285" w:rsidRPr="00824AF1">
        <w:rPr>
          <w:rFonts w:ascii="Arial" w:hAnsi="Arial" w:cs="Arial"/>
        </w:rPr>
        <w:t xml:space="preserve">exist in the system. </w:t>
      </w:r>
    </w:p>
    <w:p w14:paraId="5E2D8D4D" w14:textId="77777777" w:rsidR="00D23285" w:rsidRPr="00FB52CE" w:rsidRDefault="00D23285" w:rsidP="00D23285">
      <w:pPr>
        <w:pStyle w:val="Arial12Bold"/>
        <w:spacing w:before="240" w:after="120"/>
        <w:rPr>
          <w:rFonts w:cs="Arial"/>
        </w:rPr>
      </w:pPr>
      <w:r w:rsidRPr="00FB52CE">
        <w:rPr>
          <w:rFonts w:cs="Arial"/>
        </w:rPr>
        <w:t xml:space="preserve">Trigger </w:t>
      </w:r>
    </w:p>
    <w:p w14:paraId="1492A6B5" w14:textId="77819083" w:rsidR="00D23285" w:rsidRDefault="00D23285" w:rsidP="00D23285">
      <w:pPr>
        <w:spacing w:after="60"/>
        <w:jc w:val="both"/>
        <w:rPr>
          <w:rFonts w:ascii="Arial" w:hAnsi="Arial" w:cs="Arial"/>
        </w:rPr>
      </w:pPr>
      <w:r w:rsidRPr="002D0BEF">
        <w:rPr>
          <w:rFonts w:ascii="Arial" w:hAnsi="Arial" w:cs="Arial"/>
          <w:i/>
        </w:rPr>
        <w:t>Acquiring</w:t>
      </w:r>
      <w:r>
        <w:rPr>
          <w:rFonts w:ascii="Arial" w:hAnsi="Arial" w:cs="Arial"/>
        </w:rPr>
        <w:t xml:space="preserve"> module &gt; </w:t>
      </w:r>
      <w:r w:rsidRPr="002D0BEF">
        <w:rPr>
          <w:rFonts w:ascii="Arial" w:hAnsi="Arial" w:cs="Arial"/>
          <w:i/>
        </w:rPr>
        <w:t>Review 2</w:t>
      </w:r>
      <w:r>
        <w:rPr>
          <w:rFonts w:ascii="Arial" w:hAnsi="Arial" w:cs="Arial"/>
        </w:rPr>
        <w:t xml:space="preserve"> form &gt; </w:t>
      </w:r>
      <w:r w:rsidRPr="002D0BEF">
        <w:rPr>
          <w:rFonts w:ascii="Arial" w:hAnsi="Arial" w:cs="Arial"/>
          <w:i/>
        </w:rPr>
        <w:t>Unfinished wizard cases</w:t>
      </w:r>
      <w:r>
        <w:rPr>
          <w:rFonts w:ascii="Arial" w:hAnsi="Arial" w:cs="Arial"/>
        </w:rPr>
        <w:t xml:space="preserve"> option</w:t>
      </w:r>
    </w:p>
    <w:p w14:paraId="5912182A" w14:textId="4091F6D0" w:rsidR="00D23285" w:rsidRDefault="00D23285" w:rsidP="00D23285">
      <w:pPr>
        <w:jc w:val="both"/>
        <w:rPr>
          <w:rFonts w:ascii="Arial" w:hAnsi="Arial" w:cs="Arial"/>
        </w:rPr>
      </w:pPr>
      <w:r>
        <w:rPr>
          <w:rFonts w:ascii="Arial" w:hAnsi="Arial" w:cs="Arial"/>
        </w:rPr>
        <w:t xml:space="preserve">Search by </w:t>
      </w:r>
      <w:r w:rsidR="007C65F0">
        <w:rPr>
          <w:rFonts w:ascii="Arial" w:hAnsi="Arial" w:cs="Arial"/>
        </w:rPr>
        <w:t xml:space="preserve">possible </w:t>
      </w:r>
      <w:r>
        <w:rPr>
          <w:rFonts w:ascii="Arial" w:hAnsi="Arial" w:cs="Arial"/>
        </w:rPr>
        <w:t xml:space="preserve">filters for the case on which you want continue </w:t>
      </w:r>
      <w:r w:rsidR="007C65F0">
        <w:rPr>
          <w:rFonts w:ascii="Arial" w:hAnsi="Arial" w:cs="Arial"/>
        </w:rPr>
        <w:t xml:space="preserve">to </w:t>
      </w:r>
      <w:r>
        <w:rPr>
          <w:rFonts w:ascii="Arial" w:hAnsi="Arial" w:cs="Arial"/>
        </w:rPr>
        <w:t>work:</w:t>
      </w:r>
    </w:p>
    <w:p w14:paraId="2635D5C1" w14:textId="77777777" w:rsidR="00D23285" w:rsidRPr="00FB52CE" w:rsidRDefault="00D23285" w:rsidP="00D23285">
      <w:pPr>
        <w:rPr>
          <w:rFonts w:ascii="Arial" w:hAnsi="Arial" w:cs="Arial"/>
        </w:rPr>
      </w:pPr>
    </w:p>
    <w:p w14:paraId="7A56266D" w14:textId="2E9FFB26" w:rsidR="00D23285" w:rsidRDefault="00D23285" w:rsidP="00D23285">
      <w:pPr>
        <w:rPr>
          <w:ins w:id="2282" w:author="Martin Ćosić" w:date="2018-02-16T15:14:00Z"/>
          <w:rFonts w:ascii="Arial" w:hAnsi="Arial" w:cs="Arial"/>
        </w:rPr>
      </w:pPr>
      <w:del w:id="2283" w:author="Martin Ćosić" w:date="2018-02-16T15:14:00Z">
        <w:r w:rsidDel="00450012">
          <w:rPr>
            <w:noProof/>
            <w:lang w:val="sk-SK" w:eastAsia="sk-SK"/>
          </w:rPr>
          <w:lastRenderedPageBreak/>
          <w:drawing>
            <wp:inline distT="0" distB="0" distL="0" distR="0" wp14:anchorId="31B68443" wp14:editId="6FF613CD">
              <wp:extent cx="6115685" cy="10172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15685" cy="1017270"/>
                      </a:xfrm>
                      <a:prstGeom prst="rect">
                        <a:avLst/>
                      </a:prstGeom>
                    </pic:spPr>
                  </pic:pic>
                </a:graphicData>
              </a:graphic>
            </wp:inline>
          </w:drawing>
        </w:r>
      </w:del>
      <w:ins w:id="2284" w:author="Martin Ćosić" w:date="2018-02-16T15:14:00Z">
        <w:r w:rsidR="00450012">
          <w:rPr>
            <w:rFonts w:ascii="Arial" w:hAnsi="Arial" w:cs="Arial"/>
            <w:noProof/>
            <w:lang w:val="sk-SK" w:eastAsia="sk-SK"/>
          </w:rPr>
          <w:drawing>
            <wp:inline distT="0" distB="0" distL="0" distR="0" wp14:anchorId="2C241E63" wp14:editId="40DB5C36">
              <wp:extent cx="6353175" cy="8255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53175" cy="825500"/>
                      </a:xfrm>
                      <a:prstGeom prst="rect">
                        <a:avLst/>
                      </a:prstGeom>
                      <a:noFill/>
                      <a:ln>
                        <a:noFill/>
                      </a:ln>
                    </pic:spPr>
                  </pic:pic>
                </a:graphicData>
              </a:graphic>
            </wp:inline>
          </w:drawing>
        </w:r>
      </w:ins>
    </w:p>
    <w:p w14:paraId="4A7299FA" w14:textId="77777777" w:rsidR="00450012" w:rsidRPr="00FB52CE" w:rsidRDefault="00450012" w:rsidP="00D23285">
      <w:pPr>
        <w:rPr>
          <w:rFonts w:ascii="Arial" w:hAnsi="Arial" w:cs="Arial"/>
        </w:rPr>
      </w:pPr>
    </w:p>
    <w:p w14:paraId="4E5A614B" w14:textId="3AB661E7" w:rsidR="00D23285" w:rsidRPr="00FB52CE" w:rsidRDefault="00D23285" w:rsidP="00D23285">
      <w:pPr>
        <w:spacing w:before="120" w:after="120"/>
        <w:jc w:val="both"/>
        <w:rPr>
          <w:rFonts w:ascii="Arial" w:hAnsi="Arial" w:cs="Arial"/>
        </w:rPr>
      </w:pPr>
      <w:r>
        <w:rPr>
          <w:rFonts w:ascii="Arial" w:hAnsi="Arial" w:cs="Arial"/>
        </w:rPr>
        <w:t>Select it and click o</w:t>
      </w:r>
      <w:r w:rsidRPr="00FB52CE">
        <w:rPr>
          <w:rFonts w:ascii="Arial" w:hAnsi="Arial" w:cs="Arial"/>
        </w:rPr>
        <w:t xml:space="preserve">n the </w:t>
      </w:r>
      <w:r w:rsidRPr="00E65EB5">
        <w:rPr>
          <w:rFonts w:ascii="Arial" w:hAnsi="Arial" w:cs="Arial"/>
          <w:color w:val="FFFFFF" w:themeColor="background1"/>
          <w:highlight w:val="blue"/>
        </w:rPr>
        <w:t>Continue wizard</w:t>
      </w:r>
      <w:r w:rsidRPr="00E65EB5">
        <w:rPr>
          <w:rFonts w:ascii="Arial" w:hAnsi="Arial" w:cs="Arial"/>
          <w:color w:val="FFFFFF" w:themeColor="background1"/>
        </w:rPr>
        <w:t xml:space="preserve"> </w:t>
      </w:r>
      <w:r w:rsidRPr="00FB52CE">
        <w:rPr>
          <w:rFonts w:ascii="Arial" w:hAnsi="Arial" w:cs="Arial"/>
        </w:rPr>
        <w:t xml:space="preserve">button </w:t>
      </w:r>
      <w:r>
        <w:rPr>
          <w:rFonts w:ascii="Arial" w:hAnsi="Arial" w:cs="Arial"/>
        </w:rPr>
        <w:t xml:space="preserve">which </w:t>
      </w:r>
      <w:r w:rsidRPr="00FB52CE">
        <w:rPr>
          <w:rFonts w:ascii="Arial" w:hAnsi="Arial" w:cs="Arial"/>
        </w:rPr>
        <w:t>will open</w:t>
      </w:r>
      <w:r>
        <w:rPr>
          <w:rFonts w:ascii="Arial" w:hAnsi="Arial" w:cs="Arial"/>
        </w:rPr>
        <w:t xml:space="preserve"> wizard case</w:t>
      </w:r>
      <w:r w:rsidRPr="00FB52CE">
        <w:rPr>
          <w:rFonts w:ascii="Arial" w:hAnsi="Arial" w:cs="Arial"/>
        </w:rPr>
        <w:t xml:space="preserve"> at the last saved step. </w:t>
      </w:r>
    </w:p>
    <w:p w14:paraId="7C534CD0" w14:textId="77777777" w:rsidR="00D23285" w:rsidRPr="00FB52CE" w:rsidRDefault="00D23285" w:rsidP="00D23285">
      <w:pPr>
        <w:spacing w:before="120" w:after="120"/>
        <w:jc w:val="both"/>
        <w:rPr>
          <w:rFonts w:ascii="Arial" w:hAnsi="Arial" w:cs="Arial"/>
        </w:rPr>
      </w:pPr>
      <w:r w:rsidRPr="00FB52CE">
        <w:rPr>
          <w:rFonts w:ascii="Arial" w:hAnsi="Arial" w:cs="Arial"/>
        </w:rPr>
        <w:t>Data en</w:t>
      </w:r>
      <w:r>
        <w:rPr>
          <w:rFonts w:ascii="Arial" w:hAnsi="Arial" w:cs="Arial"/>
        </w:rPr>
        <w:t xml:space="preserve">try or update can be continued, when it’s </w:t>
      </w:r>
      <w:r w:rsidRPr="00FB52CE">
        <w:rPr>
          <w:rFonts w:ascii="Arial" w:hAnsi="Arial" w:cs="Arial"/>
        </w:rPr>
        <w:t>done by click</w:t>
      </w:r>
      <w:r>
        <w:rPr>
          <w:rFonts w:ascii="Arial" w:hAnsi="Arial" w:cs="Arial"/>
        </w:rPr>
        <w:t xml:space="preserve"> </w:t>
      </w:r>
      <w:r w:rsidRPr="00FB52CE">
        <w:rPr>
          <w:rFonts w:ascii="Arial" w:hAnsi="Arial" w:cs="Arial"/>
        </w:rPr>
        <w:t xml:space="preserve">on </w:t>
      </w:r>
      <w:r>
        <w:rPr>
          <w:rFonts w:ascii="Arial" w:hAnsi="Arial" w:cs="Arial"/>
        </w:rPr>
        <w:t xml:space="preserve">the </w:t>
      </w:r>
      <w:r w:rsidRPr="00E65EB5">
        <w:rPr>
          <w:rFonts w:ascii="Arial" w:hAnsi="Arial" w:cs="Arial"/>
          <w:color w:val="FFFFFF" w:themeColor="background1"/>
          <w:highlight w:val="blue"/>
        </w:rPr>
        <w:t>Finish</w:t>
      </w:r>
      <w:r w:rsidRPr="00E65EB5">
        <w:rPr>
          <w:rFonts w:ascii="Arial" w:hAnsi="Arial" w:cs="Arial"/>
          <w:color w:val="FFFFFF" w:themeColor="background1"/>
        </w:rPr>
        <w:t xml:space="preserve"> </w:t>
      </w:r>
      <w:r>
        <w:rPr>
          <w:rFonts w:ascii="Arial" w:hAnsi="Arial" w:cs="Arial"/>
        </w:rPr>
        <w:t xml:space="preserve">button data </w:t>
      </w:r>
      <w:r w:rsidRPr="00FB52CE">
        <w:rPr>
          <w:rFonts w:ascii="Arial" w:hAnsi="Arial" w:cs="Arial"/>
        </w:rPr>
        <w:t xml:space="preserve">validation will be performed. If </w:t>
      </w:r>
      <w:r>
        <w:rPr>
          <w:rFonts w:ascii="Arial" w:hAnsi="Arial" w:cs="Arial"/>
        </w:rPr>
        <w:t xml:space="preserve">is </w:t>
      </w:r>
      <w:r w:rsidRPr="00FB52CE">
        <w:rPr>
          <w:rFonts w:ascii="Arial" w:hAnsi="Arial" w:cs="Arial"/>
        </w:rPr>
        <w:t>validation successful</w:t>
      </w:r>
      <w:r>
        <w:rPr>
          <w:rFonts w:ascii="Arial" w:hAnsi="Arial" w:cs="Arial"/>
        </w:rPr>
        <w:t>,</w:t>
      </w:r>
      <w:r w:rsidRPr="00FB52CE">
        <w:rPr>
          <w:rFonts w:ascii="Arial" w:hAnsi="Arial" w:cs="Arial"/>
        </w:rPr>
        <w:t xml:space="preserve"> data will be published. </w:t>
      </w:r>
    </w:p>
    <w:p w14:paraId="22B6CE36" w14:textId="3BACDDAE" w:rsidR="00D23285" w:rsidRPr="00FB52CE" w:rsidRDefault="00D23285" w:rsidP="00D23285">
      <w:pPr>
        <w:spacing w:before="120" w:after="120"/>
        <w:jc w:val="both"/>
        <w:rPr>
          <w:rFonts w:ascii="Arial" w:hAnsi="Arial" w:cs="Arial"/>
        </w:rPr>
      </w:pPr>
      <w:r>
        <w:rPr>
          <w:rFonts w:ascii="Arial" w:hAnsi="Arial" w:cs="Arial"/>
        </w:rPr>
        <w:t>Note</w:t>
      </w:r>
      <w:r w:rsidR="007C65F0">
        <w:rPr>
          <w:rFonts w:ascii="Arial" w:hAnsi="Arial" w:cs="Arial"/>
        </w:rPr>
        <w:t xml:space="preserve"> that </w:t>
      </w:r>
      <w:r>
        <w:rPr>
          <w:rFonts w:ascii="Arial" w:hAnsi="Arial" w:cs="Arial"/>
        </w:rPr>
        <w:t>c</w:t>
      </w:r>
      <w:r w:rsidRPr="00FB52CE">
        <w:rPr>
          <w:rFonts w:ascii="Arial" w:hAnsi="Arial" w:cs="Arial"/>
        </w:rPr>
        <w:t xml:space="preserve">ase does not have to be finished at this point. It can be cancelled by click on the </w:t>
      </w:r>
      <w:r w:rsidRPr="00FB52CE">
        <w:rPr>
          <w:rFonts w:ascii="Arial" w:hAnsi="Arial" w:cs="Arial"/>
          <w:i/>
        </w:rPr>
        <w:t>Cancel</w:t>
      </w:r>
      <w:r w:rsidRPr="00FB52CE">
        <w:rPr>
          <w:rFonts w:ascii="Arial" w:hAnsi="Arial" w:cs="Arial"/>
        </w:rPr>
        <w:t xml:space="preserve"> button </w:t>
      </w:r>
      <w:r w:rsidR="007C65F0">
        <w:rPr>
          <w:rFonts w:ascii="Arial" w:hAnsi="Arial" w:cs="Arial"/>
        </w:rPr>
        <w:t>i</w:t>
      </w:r>
      <w:r w:rsidRPr="00FB52CE">
        <w:rPr>
          <w:rFonts w:ascii="Arial" w:hAnsi="Arial" w:cs="Arial"/>
        </w:rPr>
        <w:t xml:space="preserve">n top right </w:t>
      </w:r>
      <w:r w:rsidR="00DC77B6">
        <w:rPr>
          <w:rFonts w:ascii="Arial" w:hAnsi="Arial" w:cs="Arial"/>
        </w:rPr>
        <w:t xml:space="preserve">wizard </w:t>
      </w:r>
      <w:r w:rsidRPr="00FB52CE">
        <w:rPr>
          <w:rFonts w:ascii="Arial" w:hAnsi="Arial" w:cs="Arial"/>
        </w:rPr>
        <w:t>corner of the wizard</w:t>
      </w:r>
      <w:r w:rsidR="00DC77B6">
        <w:rPr>
          <w:rFonts w:ascii="Arial" w:hAnsi="Arial" w:cs="Arial"/>
        </w:rPr>
        <w:t>, t</w:t>
      </w:r>
      <w:r w:rsidRPr="00FB52CE">
        <w:rPr>
          <w:rFonts w:ascii="Arial" w:hAnsi="Arial" w:cs="Arial"/>
        </w:rPr>
        <w:t xml:space="preserve">hree options </w:t>
      </w:r>
      <w:r>
        <w:rPr>
          <w:rFonts w:ascii="Arial" w:hAnsi="Arial" w:cs="Arial"/>
        </w:rPr>
        <w:t>will be offered:</w:t>
      </w:r>
      <w:r w:rsidRPr="00FB52CE">
        <w:rPr>
          <w:rFonts w:ascii="Arial" w:hAnsi="Arial" w:cs="Arial"/>
        </w:rPr>
        <w:t xml:space="preserve"> </w:t>
      </w:r>
    </w:p>
    <w:p w14:paraId="5A11B0D4" w14:textId="3CC09CD7" w:rsidR="00D23285" w:rsidRPr="00FB52CE" w:rsidRDefault="00D23285" w:rsidP="00D23285">
      <w:pPr>
        <w:ind w:left="720"/>
        <w:rPr>
          <w:rFonts w:ascii="Arial" w:hAnsi="Arial" w:cs="Arial"/>
        </w:rPr>
      </w:pPr>
      <w:r>
        <w:rPr>
          <w:rFonts w:ascii="Arial" w:hAnsi="Arial" w:cs="Arial"/>
        </w:rPr>
        <w:t xml:space="preserve">  </w:t>
      </w:r>
      <w:r w:rsidR="00DC77B6">
        <w:rPr>
          <w:rFonts w:ascii="Arial" w:hAnsi="Arial" w:cs="Arial"/>
        </w:rPr>
        <w:t xml:space="preserve">        </w:t>
      </w:r>
      <w:r>
        <w:rPr>
          <w:rFonts w:ascii="Arial" w:hAnsi="Arial" w:cs="Arial"/>
        </w:rPr>
        <w:t xml:space="preserve">  </w:t>
      </w:r>
      <w:r w:rsidRPr="00FB52CE">
        <w:rPr>
          <w:rFonts w:ascii="Arial" w:hAnsi="Arial" w:cs="Arial"/>
          <w:noProof/>
          <w:lang w:val="sk-SK" w:eastAsia="sk-SK"/>
        </w:rPr>
        <w:drawing>
          <wp:inline distT="0" distB="0" distL="0" distR="0" wp14:anchorId="19ED462E" wp14:editId="3EAA231C">
            <wp:extent cx="2160000" cy="507600"/>
            <wp:effectExtent l="19050" t="19050" r="12065" b="260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60000" cy="507600"/>
                    </a:xfrm>
                    <a:prstGeom prst="rect">
                      <a:avLst/>
                    </a:prstGeom>
                    <a:ln w="3175">
                      <a:solidFill>
                        <a:schemeClr val="accent1"/>
                      </a:solidFill>
                    </a:ln>
                  </pic:spPr>
                </pic:pic>
              </a:graphicData>
            </a:graphic>
          </wp:inline>
        </w:drawing>
      </w:r>
    </w:p>
    <w:p w14:paraId="73B98C3B" w14:textId="77777777" w:rsidR="00D23285" w:rsidRDefault="00D23285" w:rsidP="00D23285">
      <w:pPr>
        <w:spacing w:before="120"/>
        <w:ind w:firstLine="720"/>
        <w:jc w:val="both"/>
        <w:rPr>
          <w:rFonts w:ascii="Arial" w:hAnsi="Arial" w:cs="Arial"/>
        </w:rPr>
      </w:pPr>
      <w:r w:rsidRPr="00FB52CE">
        <w:rPr>
          <w:rFonts w:ascii="Arial" w:hAnsi="Arial" w:cs="Arial"/>
          <w:i/>
        </w:rPr>
        <w:t xml:space="preserve">Yes, cancel wizard </w:t>
      </w:r>
      <w:r>
        <w:rPr>
          <w:rFonts w:ascii="Arial" w:hAnsi="Arial" w:cs="Arial"/>
        </w:rPr>
        <w:t xml:space="preserve">- </w:t>
      </w:r>
      <w:r w:rsidRPr="00FB52CE">
        <w:rPr>
          <w:rFonts w:ascii="Arial" w:hAnsi="Arial" w:cs="Arial"/>
        </w:rPr>
        <w:t xml:space="preserve">unfinished case will be cancelled and </w:t>
      </w:r>
      <w:r>
        <w:rPr>
          <w:rFonts w:ascii="Arial" w:hAnsi="Arial" w:cs="Arial"/>
        </w:rPr>
        <w:t xml:space="preserve">temporary stored </w:t>
      </w:r>
      <w:r w:rsidRPr="00FB52CE">
        <w:rPr>
          <w:rFonts w:ascii="Arial" w:hAnsi="Arial" w:cs="Arial"/>
        </w:rPr>
        <w:t xml:space="preserve">  </w:t>
      </w:r>
    </w:p>
    <w:p w14:paraId="30459DC2" w14:textId="1B811796" w:rsidR="00D23285" w:rsidRDefault="00D23285" w:rsidP="00D23285">
      <w:pPr>
        <w:spacing w:after="120"/>
        <w:ind w:firstLine="720"/>
        <w:rPr>
          <w:rFonts w:ascii="Arial" w:hAnsi="Arial" w:cs="Arial"/>
        </w:rPr>
      </w:pPr>
      <w:r>
        <w:rPr>
          <w:rFonts w:ascii="Arial" w:hAnsi="Arial" w:cs="Arial"/>
          <w:i/>
        </w:rPr>
        <w:t>Yes, cancel and delete</w:t>
      </w:r>
      <w:r w:rsidRPr="00FB52CE">
        <w:rPr>
          <w:rFonts w:ascii="Arial" w:hAnsi="Arial" w:cs="Arial"/>
          <w:i/>
        </w:rPr>
        <w:t xml:space="preserve"> </w:t>
      </w:r>
      <w:r>
        <w:rPr>
          <w:rFonts w:ascii="Arial" w:hAnsi="Arial" w:cs="Arial"/>
        </w:rPr>
        <w:t xml:space="preserve">- </w:t>
      </w:r>
      <w:r w:rsidRPr="00FB52CE">
        <w:rPr>
          <w:rFonts w:ascii="Arial" w:hAnsi="Arial" w:cs="Arial"/>
        </w:rPr>
        <w:t>unfinished case</w:t>
      </w:r>
      <w:r>
        <w:rPr>
          <w:rFonts w:ascii="Arial" w:hAnsi="Arial" w:cs="Arial"/>
        </w:rPr>
        <w:t xml:space="preserve"> will be deleted forever.</w:t>
      </w:r>
    </w:p>
    <w:p w14:paraId="0592CA55" w14:textId="5836F01C" w:rsidR="00D23285" w:rsidRPr="00FB52CE" w:rsidRDefault="00D23285" w:rsidP="00D23285">
      <w:pPr>
        <w:tabs>
          <w:tab w:val="left" w:pos="2171"/>
        </w:tabs>
        <w:spacing w:after="60"/>
        <w:rPr>
          <w:rFonts w:ascii="Arial" w:hAnsi="Arial" w:cs="Arial"/>
        </w:rPr>
      </w:pPr>
      <w:r w:rsidRPr="00FB52CE">
        <w:rPr>
          <w:rFonts w:ascii="Arial" w:hAnsi="Arial" w:cs="Arial"/>
        </w:rPr>
        <w:t>In wizard user can:</w:t>
      </w:r>
    </w:p>
    <w:p w14:paraId="6B68D726" w14:textId="19EA9D6D" w:rsidR="00D23285" w:rsidRPr="00FB52CE" w:rsidRDefault="00D23285" w:rsidP="00D23285">
      <w:pPr>
        <w:tabs>
          <w:tab w:val="left" w:pos="2171"/>
        </w:tabs>
        <w:spacing w:after="60"/>
        <w:rPr>
          <w:rFonts w:ascii="Arial" w:hAnsi="Arial" w:cs="Arial"/>
        </w:rPr>
      </w:pPr>
      <w:r w:rsidRPr="00FB52CE">
        <w:rPr>
          <w:rFonts w:ascii="Arial" w:hAnsi="Arial" w:cs="Arial"/>
        </w:rPr>
        <w:t xml:space="preserve">   </w:t>
      </w:r>
      <w:r>
        <w:rPr>
          <w:rFonts w:ascii="Arial" w:hAnsi="Arial" w:cs="Arial"/>
        </w:rPr>
        <w:t xml:space="preserve">a) </w:t>
      </w:r>
      <w:proofErr w:type="gramStart"/>
      <w:r>
        <w:rPr>
          <w:rFonts w:ascii="Arial" w:hAnsi="Arial" w:cs="Arial"/>
        </w:rPr>
        <w:t>cancel</w:t>
      </w:r>
      <w:proofErr w:type="gramEnd"/>
      <w:r>
        <w:rPr>
          <w:rFonts w:ascii="Arial" w:hAnsi="Arial" w:cs="Arial"/>
        </w:rPr>
        <w:t xml:space="preserve"> </w:t>
      </w:r>
      <w:r w:rsidR="00593C84">
        <w:rPr>
          <w:rFonts w:ascii="Arial" w:hAnsi="Arial" w:cs="Arial"/>
        </w:rPr>
        <w:t xml:space="preserve">data modification </w:t>
      </w:r>
      <w:r w:rsidRPr="00FB52CE">
        <w:rPr>
          <w:rFonts w:ascii="Arial" w:hAnsi="Arial" w:cs="Arial"/>
        </w:rPr>
        <w:t xml:space="preserve">without any data saving </w:t>
      </w:r>
    </w:p>
    <w:p w14:paraId="3012B674" w14:textId="7899D758" w:rsidR="00D23285" w:rsidRPr="00FB52CE" w:rsidRDefault="00D23285" w:rsidP="00D23285">
      <w:pPr>
        <w:tabs>
          <w:tab w:val="left" w:pos="2171"/>
        </w:tabs>
        <w:rPr>
          <w:rFonts w:ascii="Arial" w:hAnsi="Arial" w:cs="Arial"/>
        </w:rPr>
      </w:pPr>
      <w:r w:rsidRPr="00FB52CE">
        <w:rPr>
          <w:rFonts w:ascii="Arial" w:hAnsi="Arial" w:cs="Arial"/>
        </w:rPr>
        <w:t xml:space="preserve">   </w:t>
      </w:r>
      <w:r>
        <w:rPr>
          <w:rFonts w:ascii="Arial" w:hAnsi="Arial" w:cs="Arial"/>
        </w:rPr>
        <w:t xml:space="preserve">b) </w:t>
      </w:r>
      <w:proofErr w:type="gramStart"/>
      <w:r>
        <w:rPr>
          <w:rFonts w:ascii="Arial" w:hAnsi="Arial" w:cs="Arial"/>
        </w:rPr>
        <w:t>cancel</w:t>
      </w:r>
      <w:proofErr w:type="gramEnd"/>
      <w:r>
        <w:rPr>
          <w:rFonts w:ascii="Arial" w:hAnsi="Arial" w:cs="Arial"/>
        </w:rPr>
        <w:t xml:space="preserve"> </w:t>
      </w:r>
      <w:r w:rsidR="00593C84">
        <w:rPr>
          <w:rFonts w:ascii="Arial" w:hAnsi="Arial" w:cs="Arial"/>
        </w:rPr>
        <w:t>data modification</w:t>
      </w:r>
      <w:r w:rsidRPr="00FB52CE">
        <w:rPr>
          <w:rFonts w:ascii="Arial" w:hAnsi="Arial" w:cs="Arial"/>
        </w:rPr>
        <w:t xml:space="preserve"> and temporary save data entered in wizard </w:t>
      </w:r>
    </w:p>
    <w:p w14:paraId="58EE5E79" w14:textId="40E74015" w:rsidR="00D23285" w:rsidRPr="00FB52CE" w:rsidRDefault="00D23285" w:rsidP="00D23285">
      <w:pPr>
        <w:tabs>
          <w:tab w:val="left" w:pos="2171"/>
        </w:tabs>
        <w:spacing w:after="60"/>
        <w:rPr>
          <w:rFonts w:ascii="Arial" w:hAnsi="Arial" w:cs="Arial"/>
        </w:rPr>
      </w:pPr>
      <w:r w:rsidRPr="00FB52CE">
        <w:rPr>
          <w:rFonts w:ascii="Arial" w:hAnsi="Arial" w:cs="Arial"/>
        </w:rPr>
        <w:t xml:space="preserve">       (</w:t>
      </w:r>
      <w:proofErr w:type="gramStart"/>
      <w:r w:rsidRPr="00FB52CE">
        <w:rPr>
          <w:rFonts w:ascii="Arial" w:hAnsi="Arial" w:cs="Arial"/>
        </w:rPr>
        <w:t>unfinished</w:t>
      </w:r>
      <w:proofErr w:type="gramEnd"/>
      <w:r w:rsidRPr="00FB52CE">
        <w:rPr>
          <w:rFonts w:ascii="Arial" w:hAnsi="Arial" w:cs="Arial"/>
        </w:rPr>
        <w:t xml:space="preserve"> wizard case – possible continue </w:t>
      </w:r>
      <w:r w:rsidR="00593C84">
        <w:rPr>
          <w:rFonts w:ascii="Arial" w:hAnsi="Arial" w:cs="Arial"/>
        </w:rPr>
        <w:t xml:space="preserve">to </w:t>
      </w:r>
      <w:r w:rsidRPr="00FB52CE">
        <w:rPr>
          <w:rFonts w:ascii="Arial" w:hAnsi="Arial" w:cs="Arial"/>
        </w:rPr>
        <w:t>work afterwards)</w:t>
      </w:r>
    </w:p>
    <w:p w14:paraId="4BAB3C18" w14:textId="46399526" w:rsidR="00D23285" w:rsidRPr="00FB52CE" w:rsidRDefault="00D23285" w:rsidP="00D23285">
      <w:pPr>
        <w:tabs>
          <w:tab w:val="left" w:pos="2171"/>
        </w:tabs>
        <w:rPr>
          <w:rFonts w:ascii="Arial" w:hAnsi="Arial" w:cs="Arial"/>
        </w:rPr>
      </w:pPr>
      <w:r w:rsidRPr="00FB52CE">
        <w:rPr>
          <w:rFonts w:ascii="Arial" w:hAnsi="Arial" w:cs="Arial"/>
        </w:rPr>
        <w:t xml:space="preserve">   c) </w:t>
      </w:r>
      <w:proofErr w:type="gramStart"/>
      <w:r w:rsidRPr="00FB52CE">
        <w:rPr>
          <w:rFonts w:ascii="Arial" w:hAnsi="Arial" w:cs="Arial"/>
        </w:rPr>
        <w:t>publish</w:t>
      </w:r>
      <w:proofErr w:type="gramEnd"/>
      <w:r w:rsidRPr="00FB52CE">
        <w:rPr>
          <w:rFonts w:ascii="Arial" w:hAnsi="Arial" w:cs="Arial"/>
        </w:rPr>
        <w:t xml:space="preserve"> (</w:t>
      </w:r>
      <w:r w:rsidR="00593C84">
        <w:rPr>
          <w:rFonts w:ascii="Arial" w:hAnsi="Arial" w:cs="Arial"/>
        </w:rPr>
        <w:t xml:space="preserve">permanent </w:t>
      </w:r>
      <w:r w:rsidRPr="00FB52CE">
        <w:rPr>
          <w:rFonts w:ascii="Arial" w:hAnsi="Arial" w:cs="Arial"/>
        </w:rPr>
        <w:t>save) data entered in wizard.</w:t>
      </w:r>
    </w:p>
    <w:p w14:paraId="032D5364" w14:textId="77777777" w:rsidR="00D23285" w:rsidRPr="00FB52CE" w:rsidRDefault="00D23285" w:rsidP="00D23285">
      <w:pPr>
        <w:spacing w:after="120"/>
        <w:rPr>
          <w:rFonts w:ascii="Arial" w:hAnsi="Arial" w:cs="Arial"/>
        </w:rPr>
      </w:pPr>
      <w:r w:rsidRPr="00FB52CE">
        <w:rPr>
          <w:rFonts w:ascii="Arial" w:hAnsi="Arial" w:cs="Arial"/>
        </w:rPr>
        <w:t xml:space="preserve">                                </w:t>
      </w:r>
      <w:r w:rsidRPr="00FB52CE">
        <w:rPr>
          <w:rFonts w:ascii="Arial" w:hAnsi="Arial" w:cs="Arial"/>
          <w:noProof/>
          <w:lang w:val="sk-SK" w:eastAsia="sk-SK"/>
        </w:rPr>
        <w:drawing>
          <wp:inline distT="0" distB="0" distL="0" distR="0" wp14:anchorId="7CE4E1AA" wp14:editId="73B23BC1">
            <wp:extent cx="1264285" cy="6915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64285" cy="691515"/>
                    </a:xfrm>
                    <a:prstGeom prst="rect">
                      <a:avLst/>
                    </a:prstGeom>
                    <a:noFill/>
                    <a:ln>
                      <a:noFill/>
                    </a:ln>
                  </pic:spPr>
                </pic:pic>
              </a:graphicData>
            </a:graphic>
          </wp:inline>
        </w:drawing>
      </w:r>
    </w:p>
    <w:p w14:paraId="1F7D06A7" w14:textId="73C37D12" w:rsidR="00D23285" w:rsidRPr="00FB52CE" w:rsidRDefault="00D23285" w:rsidP="00D23285">
      <w:pPr>
        <w:pStyle w:val="Arial12Bold"/>
        <w:spacing w:before="240" w:after="120"/>
        <w:rPr>
          <w:rFonts w:cs="Arial"/>
        </w:rPr>
      </w:pPr>
      <w:r w:rsidRPr="00FB52CE">
        <w:rPr>
          <w:rFonts w:cs="Arial"/>
        </w:rPr>
        <w:t xml:space="preserve">Business </w:t>
      </w:r>
      <w:r w:rsidR="000D7396">
        <w:rPr>
          <w:rFonts w:cs="Arial"/>
        </w:rPr>
        <w:t xml:space="preserve">&amp; system </w:t>
      </w:r>
      <w:r w:rsidRPr="00FB52CE">
        <w:rPr>
          <w:rFonts w:cs="Arial"/>
        </w:rPr>
        <w:t xml:space="preserve">rules </w:t>
      </w:r>
    </w:p>
    <w:p w14:paraId="1A75049E" w14:textId="02923BE0" w:rsidR="00D23285" w:rsidRPr="00FB52CE" w:rsidRDefault="00224FF0" w:rsidP="001402BA">
      <w:pPr>
        <w:pStyle w:val="ListParagraph"/>
        <w:numPr>
          <w:ilvl w:val="0"/>
          <w:numId w:val="1"/>
        </w:numPr>
        <w:jc w:val="both"/>
        <w:rPr>
          <w:rFonts w:ascii="Arial" w:hAnsi="Arial" w:cs="Arial"/>
        </w:rPr>
      </w:pPr>
      <w:r>
        <w:rPr>
          <w:rFonts w:ascii="Arial" w:hAnsi="Arial" w:cs="Arial"/>
        </w:rPr>
        <w:t xml:space="preserve">wizard </w:t>
      </w:r>
      <w:r w:rsidR="00D23285">
        <w:rPr>
          <w:rFonts w:ascii="Arial" w:hAnsi="Arial" w:cs="Arial"/>
        </w:rPr>
        <w:t>c</w:t>
      </w:r>
      <w:r w:rsidR="00D23285" w:rsidRPr="00FB52CE">
        <w:rPr>
          <w:rFonts w:ascii="Arial" w:hAnsi="Arial" w:cs="Arial"/>
        </w:rPr>
        <w:t xml:space="preserve">ase can be published only when all </w:t>
      </w:r>
      <w:r>
        <w:rPr>
          <w:rFonts w:ascii="Arial" w:hAnsi="Arial" w:cs="Arial"/>
        </w:rPr>
        <w:t xml:space="preserve">wizard </w:t>
      </w:r>
      <w:r w:rsidR="00D23285" w:rsidRPr="00FB52CE">
        <w:rPr>
          <w:rFonts w:ascii="Arial" w:hAnsi="Arial" w:cs="Arial"/>
        </w:rPr>
        <w:t xml:space="preserve">steps contain valid data </w:t>
      </w:r>
    </w:p>
    <w:p w14:paraId="163EF3F9" w14:textId="77777777" w:rsidR="00D23285" w:rsidRDefault="00D23285" w:rsidP="001402BA">
      <w:pPr>
        <w:pStyle w:val="ListParagraph"/>
        <w:numPr>
          <w:ilvl w:val="0"/>
          <w:numId w:val="1"/>
        </w:numPr>
        <w:jc w:val="both"/>
        <w:rPr>
          <w:rFonts w:ascii="Arial" w:hAnsi="Arial" w:cs="Arial"/>
        </w:rPr>
      </w:pPr>
      <w:r>
        <w:rPr>
          <w:rFonts w:ascii="Arial" w:hAnsi="Arial" w:cs="Arial"/>
        </w:rPr>
        <w:t>t</w:t>
      </w:r>
      <w:r w:rsidRPr="00FB52CE">
        <w:rPr>
          <w:rFonts w:ascii="Arial" w:hAnsi="Arial" w:cs="Arial"/>
        </w:rPr>
        <w:t xml:space="preserve">here are two user roles: </w:t>
      </w:r>
    </w:p>
    <w:p w14:paraId="1A9F65A6" w14:textId="77777777" w:rsidR="00300661" w:rsidRDefault="00D23285" w:rsidP="00BE61DA">
      <w:pPr>
        <w:pStyle w:val="ListParagraph"/>
        <w:numPr>
          <w:ilvl w:val="0"/>
          <w:numId w:val="5"/>
        </w:numPr>
        <w:jc w:val="both"/>
        <w:rPr>
          <w:rFonts w:ascii="Arial" w:hAnsi="Arial" w:cs="Arial"/>
        </w:rPr>
      </w:pPr>
      <w:r w:rsidRPr="00300661">
        <w:rPr>
          <w:rFonts w:ascii="Arial" w:hAnsi="Arial" w:cs="Arial"/>
        </w:rPr>
        <w:t>first role can retrieve, continue and delete only c</w:t>
      </w:r>
      <w:r w:rsidR="00300661" w:rsidRPr="00300661">
        <w:rPr>
          <w:rFonts w:ascii="Arial" w:hAnsi="Arial" w:cs="Arial"/>
        </w:rPr>
        <w:t>ases created by that user role,</w:t>
      </w:r>
    </w:p>
    <w:p w14:paraId="2798B960" w14:textId="3F0FB679" w:rsidR="00D23285" w:rsidRPr="00300661" w:rsidRDefault="00D23285" w:rsidP="00BE61DA">
      <w:pPr>
        <w:pStyle w:val="ListParagraph"/>
        <w:numPr>
          <w:ilvl w:val="0"/>
          <w:numId w:val="5"/>
        </w:numPr>
        <w:jc w:val="both"/>
        <w:rPr>
          <w:rFonts w:ascii="Arial" w:hAnsi="Arial" w:cs="Arial"/>
        </w:rPr>
      </w:pPr>
      <w:proofErr w:type="gramStart"/>
      <w:r w:rsidRPr="00300661">
        <w:rPr>
          <w:rFonts w:ascii="Arial" w:hAnsi="Arial" w:cs="Arial"/>
        </w:rPr>
        <w:t>second</w:t>
      </w:r>
      <w:proofErr w:type="gramEnd"/>
      <w:r w:rsidRPr="00300661">
        <w:rPr>
          <w:rFonts w:ascii="Arial" w:hAnsi="Arial" w:cs="Arial"/>
        </w:rPr>
        <w:t xml:space="preserve"> (admin) role can retrieve, continue and delete all existing cases.</w:t>
      </w:r>
    </w:p>
    <w:p w14:paraId="290C6820" w14:textId="77777777" w:rsidR="00D23285" w:rsidRDefault="00D23285" w:rsidP="00D23285">
      <w:pPr>
        <w:rPr>
          <w:rFonts w:ascii="Arial" w:hAnsi="Arial" w:cs="Arial"/>
        </w:rPr>
      </w:pPr>
    </w:p>
    <w:p w14:paraId="1C5A8F66" w14:textId="7DF30501" w:rsidR="005A7526" w:rsidRDefault="005A7526"/>
    <w:p w14:paraId="6F13E0EF" w14:textId="6AB448F9" w:rsidR="00CE41D9" w:rsidRDefault="00CE41D9"/>
    <w:p w14:paraId="2160628F" w14:textId="3CE94A0F" w:rsidR="00CE41D9" w:rsidRDefault="00CE41D9"/>
    <w:p w14:paraId="5CCB04F4" w14:textId="77777777" w:rsidR="00CE41D9" w:rsidRDefault="00CE41D9"/>
    <w:p w14:paraId="55D0E3C3" w14:textId="1BD92D64" w:rsidR="0037189B" w:rsidRPr="00824AF1" w:rsidRDefault="0037189B" w:rsidP="0037189B">
      <w:pPr>
        <w:pStyle w:val="Heading1"/>
        <w:rPr>
          <w:rFonts w:cs="Arial"/>
          <w:color w:val="auto"/>
          <w:sz w:val="24"/>
          <w:szCs w:val="24"/>
        </w:rPr>
      </w:pPr>
      <w:bookmarkStart w:id="2285" w:name="_Toc506563237"/>
      <w:r w:rsidRPr="00824AF1">
        <w:rPr>
          <w:rFonts w:cs="Arial"/>
          <w:color w:val="auto"/>
          <w:sz w:val="24"/>
          <w:szCs w:val="24"/>
        </w:rPr>
        <w:t>5.2. UC PO</w:t>
      </w:r>
      <w:r w:rsidR="00274361" w:rsidRPr="00824AF1">
        <w:rPr>
          <w:rFonts w:cs="Arial"/>
          <w:color w:val="auto"/>
          <w:sz w:val="24"/>
          <w:szCs w:val="24"/>
        </w:rPr>
        <w:t>S 0</w:t>
      </w:r>
      <w:r w:rsidR="00E1114C">
        <w:rPr>
          <w:rFonts w:cs="Arial"/>
          <w:color w:val="auto"/>
          <w:sz w:val="24"/>
          <w:szCs w:val="24"/>
        </w:rPr>
        <w:t>53</w:t>
      </w:r>
      <w:r w:rsidRPr="00824AF1">
        <w:rPr>
          <w:rFonts w:cs="Arial"/>
          <w:color w:val="auto"/>
          <w:sz w:val="24"/>
          <w:szCs w:val="24"/>
        </w:rPr>
        <w:t xml:space="preserve">: Add/Update </w:t>
      </w:r>
      <w:r w:rsidR="006E4EB0" w:rsidRPr="00824AF1">
        <w:rPr>
          <w:rFonts w:cs="Arial"/>
          <w:color w:val="auto"/>
          <w:sz w:val="24"/>
          <w:szCs w:val="24"/>
        </w:rPr>
        <w:t>sales person</w:t>
      </w:r>
      <w:bookmarkEnd w:id="2285"/>
      <w:r w:rsidRPr="00824AF1">
        <w:rPr>
          <w:rFonts w:cs="Arial"/>
          <w:color w:val="auto"/>
          <w:sz w:val="24"/>
          <w:szCs w:val="24"/>
        </w:rPr>
        <w:t xml:space="preserve"> </w:t>
      </w:r>
    </w:p>
    <w:p w14:paraId="37112354" w14:textId="77777777" w:rsidR="007C1D69" w:rsidRDefault="007C1D69" w:rsidP="0037189B">
      <w:pPr>
        <w:spacing w:after="160"/>
        <w:rPr>
          <w:rFonts w:ascii="Arial" w:eastAsiaTheme="majorEastAsia" w:hAnsi="Arial" w:cs="Arial"/>
          <w:b/>
          <w:color w:val="000000" w:themeColor="text1"/>
        </w:rPr>
      </w:pPr>
    </w:p>
    <w:p w14:paraId="43B6EC59" w14:textId="06EC6CA8" w:rsidR="00E1114C" w:rsidRPr="00824AF1" w:rsidRDefault="00E1114C" w:rsidP="0037189B">
      <w:pPr>
        <w:spacing w:after="160"/>
        <w:rPr>
          <w:rFonts w:ascii="Arial" w:eastAsiaTheme="majorEastAsia" w:hAnsi="Arial" w:cs="Arial"/>
          <w:color w:val="000000" w:themeColor="text1"/>
        </w:rPr>
      </w:pPr>
      <w:r w:rsidRPr="00824AF1">
        <w:rPr>
          <w:rFonts w:ascii="Arial" w:hAnsi="Arial" w:cs="Arial" w:eastAsiaTheme="majorEastAsia"/>
          <w:color w:val="000000" w:themeColor="text1"/>
        </w:rPr>
        <w:t>Option in web application.</w:t>
      </w:r>
    </w:p>
    <w:p w14:paraId="2CC06BE1" w14:textId="5A42BCC5" w:rsidR="0037189B" w:rsidRPr="00FB52CE" w:rsidRDefault="0037189B" w:rsidP="00824AF1">
      <w:pPr>
        <w:pStyle w:val="Arial12Bold"/>
        <w:tabs>
          <w:tab w:val="right" w:pos="10028"/>
        </w:tabs>
        <w:spacing w:after="120"/>
        <w:rPr>
          <w:rFonts w:cs="Arial"/>
        </w:rPr>
      </w:pPr>
      <w:r w:rsidRPr="00FB52CE">
        <w:rPr>
          <w:rFonts w:cs="Arial"/>
        </w:rPr>
        <w:lastRenderedPageBreak/>
        <w:t xml:space="preserve">Trigger </w:t>
      </w:r>
      <w:r w:rsidR="006E4EB0">
        <w:rPr>
          <w:rFonts w:cs="Arial"/>
        </w:rPr>
        <w:tab/>
      </w:r>
    </w:p>
    <w:p w14:paraId="740C5E7E" w14:textId="0F3C53A7" w:rsidR="009A65C5" w:rsidRPr="00FB52CE" w:rsidRDefault="0037189B" w:rsidP="0037189B">
      <w:pPr>
        <w:spacing w:after="240"/>
        <w:rPr>
          <w:rFonts w:ascii="Arial" w:hAnsi="Arial" w:cs="Arial"/>
        </w:rPr>
      </w:pPr>
      <w:r w:rsidRPr="00B30752">
        <w:rPr>
          <w:rFonts w:ascii="Arial" w:hAnsi="Arial" w:cs="Arial"/>
          <w:i/>
        </w:rPr>
        <w:t>Administration</w:t>
      </w:r>
      <w:r>
        <w:rPr>
          <w:rFonts w:ascii="Arial" w:hAnsi="Arial" w:cs="Arial"/>
        </w:rPr>
        <w:t xml:space="preserve"> module &gt; </w:t>
      </w:r>
      <w:r w:rsidR="009A65C5">
        <w:rPr>
          <w:rFonts w:ascii="Arial" w:hAnsi="Arial" w:cs="Arial"/>
          <w:i/>
        </w:rPr>
        <w:t>Sales person</w:t>
      </w:r>
      <w:r>
        <w:rPr>
          <w:rFonts w:ascii="Arial" w:hAnsi="Arial" w:cs="Arial"/>
        </w:rPr>
        <w:t xml:space="preserve"> option</w:t>
      </w:r>
    </w:p>
    <w:p w14:paraId="1EE24B57" w14:textId="1861DBFA" w:rsidR="008F43E7" w:rsidRDefault="009A65C5" w:rsidP="008F43E7">
      <w:pPr>
        <w:jc w:val="both"/>
        <w:rPr>
          <w:rFonts w:ascii="Arial" w:hAnsi="Arial" w:cs="Arial"/>
        </w:rPr>
      </w:pPr>
      <w:r>
        <w:rPr>
          <w:rFonts w:ascii="Arial" w:hAnsi="Arial" w:cs="Arial"/>
          <w:noProof/>
          <w:lang w:val="sk-SK" w:eastAsia="sk-SK"/>
        </w:rPr>
        <w:drawing>
          <wp:inline distT="0" distB="0" distL="0" distR="0" wp14:anchorId="71EF3B7E" wp14:editId="6E2E3FAC">
            <wp:extent cx="6531588" cy="1160302"/>
            <wp:effectExtent l="0" t="0" r="3175"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627348" cy="1177313"/>
                    </a:xfrm>
                    <a:prstGeom prst="rect">
                      <a:avLst/>
                    </a:prstGeom>
                    <a:noFill/>
                    <a:ln>
                      <a:noFill/>
                    </a:ln>
                  </pic:spPr>
                </pic:pic>
              </a:graphicData>
            </a:graphic>
          </wp:inline>
        </w:drawing>
      </w:r>
    </w:p>
    <w:p w14:paraId="56750180" w14:textId="77777777" w:rsidR="008F43E7" w:rsidRDefault="008F43E7" w:rsidP="008F43E7">
      <w:pPr>
        <w:jc w:val="both"/>
        <w:rPr>
          <w:rFonts w:ascii="Arial" w:hAnsi="Arial" w:cs="Arial"/>
        </w:rPr>
      </w:pPr>
    </w:p>
    <w:p w14:paraId="366A639C" w14:textId="4ED4C70C" w:rsidR="00274361" w:rsidRDefault="00274361" w:rsidP="008F43E7">
      <w:pPr>
        <w:jc w:val="both"/>
        <w:rPr>
          <w:rFonts w:ascii="Arial" w:hAnsi="Arial" w:cs="Arial"/>
        </w:rPr>
      </w:pPr>
      <w:r>
        <w:rPr>
          <w:rFonts w:ascii="Arial" w:hAnsi="Arial" w:cs="Arial"/>
        </w:rPr>
        <w:t xml:space="preserve">                           </w:t>
      </w:r>
      <w:r w:rsidR="009A65C5" w:rsidRPr="009A65C5">
        <w:rPr>
          <w:noProof/>
          <w:lang w:val="hr-HR" w:eastAsia="hr-HR"/>
        </w:rPr>
        <w:t xml:space="preserve"> </w:t>
      </w:r>
      <w:r w:rsidR="00293E0B">
        <w:rPr>
          <w:noProof/>
          <w:lang w:val="sk-SK" w:eastAsia="sk-SK"/>
        </w:rPr>
        <w:drawing>
          <wp:inline distT="0" distB="0" distL="0" distR="0" wp14:anchorId="3AAB34A1" wp14:editId="550ECF1E">
            <wp:extent cx="3895725" cy="2305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95725" cy="2305050"/>
                    </a:xfrm>
                    <a:prstGeom prst="rect">
                      <a:avLst/>
                    </a:prstGeom>
                  </pic:spPr>
                </pic:pic>
              </a:graphicData>
            </a:graphic>
          </wp:inline>
        </w:drawing>
      </w:r>
      <w:commentRangeStart w:id="2286"/>
      <w:r w:rsidR="002942B0">
        <w:rPr>
          <w:rStyle w:val="CommentReference"/>
        </w:rPr>
        <w:commentReference w:id="2287"/>
      </w:r>
      <w:commentRangeEnd w:id="2286"/>
      <w:r w:rsidR="00E7411F">
        <w:rPr>
          <w:rStyle w:val="CommentReference"/>
        </w:rPr>
        <w:commentReference w:id="2286"/>
      </w:r>
      <w:r w:rsidR="00820E65">
        <w:rPr>
          <w:rStyle w:val="CommentReference"/>
        </w:rPr>
        <w:commentReference w:id="2288"/>
      </w:r>
      <w:r w:rsidR="00801B9F">
        <w:rPr>
          <w:rStyle w:val="CommentReference"/>
        </w:rPr>
        <w:commentReference w:id="2289"/>
      </w:r>
    </w:p>
    <w:p w14:paraId="6C85CC24" w14:textId="77777777" w:rsidR="00274361" w:rsidRDefault="00274361" w:rsidP="008F43E7">
      <w:pPr>
        <w:jc w:val="both"/>
        <w:rPr>
          <w:rFonts w:ascii="Arial" w:hAnsi="Arial" w:cs="Arial"/>
        </w:rPr>
      </w:pPr>
    </w:p>
    <w:p w14:paraId="5BA80BC6" w14:textId="77777777" w:rsidR="00E1114C" w:rsidRDefault="00274361" w:rsidP="008F43E7">
      <w:pPr>
        <w:jc w:val="both"/>
        <w:rPr>
          <w:noProof/>
          <w:lang w:val="hr-HR" w:eastAsia="hr-HR"/>
        </w:rPr>
      </w:pPr>
      <w:r>
        <w:rPr>
          <w:noProof/>
          <w:lang w:val="hr-HR" w:eastAsia="hr-HR"/>
        </w:rPr>
        <w:t xml:space="preserve">    </w:t>
      </w:r>
      <w:r w:rsidR="009A65C5" w:rsidRPr="00824AF1">
        <w:rPr>
          <w:i/>
          <w:noProof/>
          <w:lang w:val="hr-HR" w:eastAsia="hr-HR"/>
        </w:rPr>
        <w:t>Enabled</w:t>
      </w:r>
      <w:r w:rsidR="009A65C5">
        <w:rPr>
          <w:noProof/>
          <w:lang w:val="hr-HR" w:eastAsia="hr-HR"/>
        </w:rPr>
        <w:t xml:space="preserve"> – </w:t>
      </w:r>
      <w:r w:rsidR="00E1114C">
        <w:rPr>
          <w:noProof/>
          <w:lang w:val="hr-HR" w:eastAsia="hr-HR"/>
        </w:rPr>
        <w:t>select from drop down menu:</w:t>
      </w:r>
    </w:p>
    <w:p w14:paraId="046BF943" w14:textId="76029200" w:rsidR="009A65C5" w:rsidRPr="00E1114C" w:rsidRDefault="009A65C5" w:rsidP="00824AF1">
      <w:pPr>
        <w:pStyle w:val="ListParagraph"/>
        <w:numPr>
          <w:ilvl w:val="0"/>
          <w:numId w:val="95"/>
        </w:numPr>
        <w:jc w:val="both"/>
        <w:rPr>
          <w:noProof/>
          <w:lang w:val="hr-HR" w:eastAsia="hr-HR"/>
        </w:rPr>
      </w:pPr>
      <w:r w:rsidRPr="00E1114C">
        <w:rPr>
          <w:noProof/>
          <w:lang w:val="hr-HR" w:eastAsia="hr-HR"/>
        </w:rPr>
        <w:t>Yes</w:t>
      </w:r>
    </w:p>
    <w:p w14:paraId="160D34CE" w14:textId="469C1FEB" w:rsidR="00293E0B" w:rsidRPr="00824AF1" w:rsidRDefault="009A65C5" w:rsidP="00824AF1">
      <w:pPr>
        <w:pStyle w:val="ListParagraph"/>
        <w:numPr>
          <w:ilvl w:val="0"/>
          <w:numId w:val="95"/>
        </w:numPr>
        <w:jc w:val="both"/>
        <w:rPr>
          <w:rFonts w:ascii="Arial" w:hAnsi="Arial" w:cs="Arial"/>
        </w:rPr>
      </w:pPr>
      <w:r w:rsidRPr="00E1114C">
        <w:rPr>
          <w:noProof/>
          <w:lang w:val="hr-HR" w:eastAsia="hr-HR"/>
        </w:rPr>
        <w:t>No</w:t>
      </w:r>
      <w:r w:rsidR="00274361" w:rsidRPr="00E1114C">
        <w:rPr>
          <w:noProof/>
          <w:lang w:val="hr-HR" w:eastAsia="hr-HR"/>
        </w:rPr>
        <w:t xml:space="preserve">         </w:t>
      </w:r>
      <w:r w:rsidR="00293E0B">
        <w:rPr>
          <w:noProof/>
          <w:lang w:val="hr-HR" w:eastAsia="hr-HR"/>
        </w:rPr>
        <w:br/>
      </w:r>
    </w:p>
    <w:p w14:paraId="53C6931A" w14:textId="53E4ED9A" w:rsidR="00B26D2A" w:rsidRPr="00293E0B" w:rsidRDefault="00293E0B">
      <w:pPr>
        <w:jc w:val="both"/>
        <w:rPr>
          <w:rFonts w:ascii="Arial" w:hAnsi="Arial" w:cs="Arial"/>
        </w:rPr>
      </w:pPr>
      <w:r>
        <w:rPr>
          <w:rFonts w:ascii="Arial" w:hAnsi="Arial" w:cs="Arial"/>
          <w:i/>
        </w:rPr>
        <w:t xml:space="preserve">   </w:t>
      </w:r>
      <w:r w:rsidRPr="00D673BC">
        <w:rPr>
          <w:rFonts w:ascii="Arial" w:hAnsi="Arial" w:cs="Arial"/>
          <w:i/>
        </w:rPr>
        <w:t>Sales person ID</w:t>
      </w:r>
      <w:r w:rsidRPr="00435277">
        <w:rPr>
          <w:rFonts w:ascii="Arial" w:hAnsi="Arial" w:cs="Arial"/>
        </w:rPr>
        <w:t xml:space="preserve"> </w:t>
      </w:r>
      <w:r>
        <w:rPr>
          <w:rFonts w:ascii="Arial" w:hAnsi="Arial" w:cs="Arial"/>
        </w:rPr>
        <w:t xml:space="preserve">– possible to enter </w:t>
      </w:r>
      <w:r w:rsidRPr="00435277">
        <w:rPr>
          <w:rFonts w:ascii="Arial" w:hAnsi="Arial" w:cs="Arial"/>
        </w:rPr>
        <w:t>manually</w:t>
      </w:r>
      <w:r w:rsidDel="009A65C5">
        <w:rPr>
          <w:noProof/>
        </w:rPr>
        <w:t xml:space="preserve"> </w:t>
      </w:r>
    </w:p>
    <w:p w14:paraId="109C48D5" w14:textId="77777777" w:rsidR="008F43E7" w:rsidRDefault="008F43E7" w:rsidP="008F43E7">
      <w:pPr>
        <w:jc w:val="both"/>
        <w:rPr>
          <w:rFonts w:ascii="Arial" w:hAnsi="Arial" w:cs="Arial"/>
        </w:rPr>
      </w:pPr>
    </w:p>
    <w:p w14:paraId="64FC9C04" w14:textId="7BE4785B" w:rsidR="009A65C5" w:rsidRDefault="009A65C5" w:rsidP="008F43E7">
      <w:pPr>
        <w:jc w:val="both"/>
        <w:rPr>
          <w:rFonts w:ascii="Arial" w:hAnsi="Arial" w:cs="Arial"/>
        </w:rPr>
      </w:pPr>
      <w:r>
        <w:rPr>
          <w:rFonts w:ascii="Arial" w:hAnsi="Arial" w:cs="Arial"/>
        </w:rPr>
        <w:t>If you want to change data about sales person, click on it in results list grid and new window appears:</w:t>
      </w:r>
    </w:p>
    <w:p w14:paraId="06EA4275" w14:textId="74FE0032" w:rsidR="007C1D69" w:rsidRDefault="007C1D69" w:rsidP="008F43E7">
      <w:pPr>
        <w:jc w:val="both"/>
        <w:rPr>
          <w:rFonts w:ascii="Arial" w:hAnsi="Arial" w:cs="Arial"/>
        </w:rPr>
      </w:pPr>
    </w:p>
    <w:p w14:paraId="4F5A802A" w14:textId="2665C6E2" w:rsidR="00CE41D9" w:rsidRDefault="00CE41D9" w:rsidP="008F43E7">
      <w:pPr>
        <w:jc w:val="both"/>
        <w:rPr>
          <w:rFonts w:ascii="Arial" w:hAnsi="Arial" w:cs="Arial"/>
        </w:rPr>
      </w:pPr>
      <w:r>
        <w:rPr>
          <w:rFonts w:ascii="Arial" w:hAnsi="Arial" w:cs="Arial"/>
          <w:noProof/>
          <w:lang w:val="sk-SK" w:eastAsia="sk-SK"/>
        </w:rPr>
        <w:drawing>
          <wp:inline distT="0" distB="0" distL="0" distR="0" wp14:anchorId="5BE44BA0" wp14:editId="680BC3DC">
            <wp:extent cx="6366510" cy="10369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366510" cy="1036955"/>
                    </a:xfrm>
                    <a:prstGeom prst="rect">
                      <a:avLst/>
                    </a:prstGeom>
                    <a:noFill/>
                    <a:ln>
                      <a:noFill/>
                    </a:ln>
                  </pic:spPr>
                </pic:pic>
              </a:graphicData>
            </a:graphic>
          </wp:inline>
        </w:drawing>
      </w:r>
    </w:p>
    <w:p w14:paraId="552903D6" w14:textId="658563A4" w:rsidR="009A65C5" w:rsidRDefault="007C1D69" w:rsidP="008F43E7">
      <w:pPr>
        <w:jc w:val="both"/>
        <w:rPr>
          <w:rFonts w:ascii="Arial" w:hAnsi="Arial" w:cs="Arial"/>
        </w:rPr>
      </w:pPr>
      <w:r>
        <w:rPr>
          <w:rFonts w:ascii="Arial" w:hAnsi="Arial" w:cs="Arial"/>
        </w:rPr>
        <w:t xml:space="preserve">           </w:t>
      </w:r>
      <w:r w:rsidR="00290135" w:rsidRPr="00290135">
        <w:rPr>
          <w:noProof/>
        </w:rPr>
        <w:t xml:space="preserve"> </w:t>
      </w:r>
    </w:p>
    <w:p w14:paraId="361F3AE0" w14:textId="436BAD7C" w:rsidR="009A65C5" w:rsidRDefault="009A65C5" w:rsidP="008F43E7">
      <w:pPr>
        <w:jc w:val="both"/>
        <w:rPr>
          <w:rFonts w:ascii="Arial" w:hAnsi="Arial" w:cs="Arial"/>
        </w:rPr>
      </w:pPr>
      <w:proofErr w:type="gramStart"/>
      <w:r>
        <w:rPr>
          <w:rFonts w:ascii="Arial" w:hAnsi="Arial" w:cs="Arial"/>
        </w:rPr>
        <w:t>then</w:t>
      </w:r>
      <w:proofErr w:type="gramEnd"/>
      <w:r>
        <w:rPr>
          <w:rFonts w:ascii="Arial" w:hAnsi="Arial" w:cs="Arial"/>
        </w:rPr>
        <w:t xml:space="preserve"> change data and click on the </w:t>
      </w:r>
      <w:r w:rsidRPr="00824AF1">
        <w:rPr>
          <w:rFonts w:ascii="Arial" w:hAnsi="Arial" w:cs="Arial"/>
          <w:i/>
        </w:rPr>
        <w:t>Save</w:t>
      </w:r>
      <w:r>
        <w:rPr>
          <w:rFonts w:ascii="Arial" w:hAnsi="Arial" w:cs="Arial"/>
        </w:rPr>
        <w:t xml:space="preserve"> button.</w:t>
      </w:r>
    </w:p>
    <w:p w14:paraId="14EB5454" w14:textId="636FC84C" w:rsidR="00200EBB" w:rsidRDefault="00200EBB" w:rsidP="008F43E7">
      <w:pPr>
        <w:jc w:val="both"/>
        <w:rPr>
          <w:rFonts w:ascii="Arial" w:hAnsi="Arial" w:cs="Arial"/>
        </w:rPr>
      </w:pPr>
    </w:p>
    <w:p w14:paraId="5263F987" w14:textId="3667A36F" w:rsidR="00200EBB" w:rsidRDefault="00200EBB" w:rsidP="008F43E7">
      <w:pPr>
        <w:jc w:val="both"/>
        <w:rPr>
          <w:rFonts w:ascii="Arial" w:hAnsi="Arial" w:cs="Arial"/>
        </w:rPr>
      </w:pPr>
    </w:p>
    <w:p w14:paraId="40F5AC32" w14:textId="6C7A12CD" w:rsidR="00200EBB" w:rsidRDefault="00200EBB" w:rsidP="008F43E7">
      <w:pPr>
        <w:jc w:val="both"/>
        <w:rPr>
          <w:rFonts w:ascii="Arial" w:hAnsi="Arial" w:cs="Arial"/>
        </w:rPr>
      </w:pPr>
    </w:p>
    <w:p w14:paraId="22303E69" w14:textId="3F4B6DBA" w:rsidR="00CE41D9" w:rsidRDefault="00CE41D9" w:rsidP="008F43E7">
      <w:pPr>
        <w:jc w:val="both"/>
        <w:rPr>
          <w:rFonts w:ascii="Arial" w:hAnsi="Arial" w:cs="Arial"/>
        </w:rPr>
      </w:pPr>
    </w:p>
    <w:p w14:paraId="17B79593" w14:textId="3A43A152" w:rsidR="000D7396" w:rsidRPr="00DF75A8" w:rsidRDefault="0068174A" w:rsidP="00796211">
      <w:pPr>
        <w:pStyle w:val="Heading1"/>
        <w:rPr>
          <w:color w:val="auto"/>
          <w:sz w:val="24"/>
          <w:szCs w:val="24"/>
        </w:rPr>
      </w:pPr>
      <w:bookmarkStart w:id="2290" w:name="_Toc483467356"/>
      <w:bookmarkStart w:id="2291" w:name="_Toc506563238"/>
      <w:bookmarkStart w:id="2292" w:name="_Toc358116244"/>
      <w:bookmarkStart w:id="2293" w:name="_Toc484686889"/>
      <w:r>
        <w:rPr>
          <w:rFonts w:cs="Arial"/>
          <w:color w:val="auto"/>
          <w:sz w:val="24"/>
          <w:szCs w:val="24"/>
        </w:rPr>
        <w:t>5.2. UC POS 054</w:t>
      </w:r>
      <w:r w:rsidR="00DC5C2B" w:rsidRPr="00DF75A8">
        <w:rPr>
          <w:rFonts w:cs="Arial"/>
          <w:color w:val="auto"/>
          <w:sz w:val="24"/>
          <w:szCs w:val="24"/>
        </w:rPr>
        <w:t xml:space="preserve">: </w:t>
      </w:r>
      <w:r>
        <w:rPr>
          <w:color w:val="auto"/>
          <w:sz w:val="24"/>
          <w:szCs w:val="24"/>
        </w:rPr>
        <w:t>Retrieve clearing t</w:t>
      </w:r>
      <w:r w:rsidR="000D7396" w:rsidRPr="00DF75A8">
        <w:rPr>
          <w:color w:val="auto"/>
          <w:sz w:val="24"/>
          <w:szCs w:val="24"/>
        </w:rPr>
        <w:t>ransaction</w:t>
      </w:r>
      <w:bookmarkEnd w:id="2290"/>
      <w:bookmarkEnd w:id="2291"/>
      <w:r w:rsidR="000D7396" w:rsidRPr="00DF75A8">
        <w:rPr>
          <w:color w:val="auto"/>
          <w:sz w:val="24"/>
          <w:szCs w:val="24"/>
        </w:rPr>
        <w:t xml:space="preserve">  </w:t>
      </w:r>
    </w:p>
    <w:p w14:paraId="2A772472" w14:textId="77777777" w:rsidR="0068174A" w:rsidRDefault="0068174A" w:rsidP="00D81270">
      <w:pPr>
        <w:jc w:val="both"/>
      </w:pPr>
    </w:p>
    <w:p w14:paraId="74F1315A" w14:textId="41D00906" w:rsidR="000D7396" w:rsidRDefault="000D7396">
      <w:pPr>
        <w:jc w:val="both"/>
      </w:pPr>
      <w:r>
        <w:t>Displays details of clearing transactions</w:t>
      </w:r>
      <w:r w:rsidR="0068174A">
        <w:t xml:space="preserve"> in web application</w:t>
      </w:r>
      <w:r>
        <w:t xml:space="preserve">. Details contain transaction data, terminal data, authorization data, card data, </w:t>
      </w:r>
      <w:proofErr w:type="gramStart"/>
      <w:r>
        <w:t>outgoing</w:t>
      </w:r>
      <w:proofErr w:type="gramEnd"/>
      <w:r>
        <w:t xml:space="preserve"> </w:t>
      </w:r>
      <w:proofErr w:type="spellStart"/>
      <w:r>
        <w:t>data</w:t>
      </w:r>
      <w:ins w:id="2294" w:author="Sigetová Jana" w:date="2018-02-15T16:32:00Z">
        <w:r w:rsidR="006A64E9">
          <w:t>.</w:t>
        </w:r>
      </w:ins>
      <w:del w:id="2295" w:author="Sigetová Jana" w:date="2018-02-15T16:32:00Z">
        <w:r w:rsidDel="006A64E9">
          <w:delText xml:space="preserve"> and a set of partner specific data on </w:delText>
        </w:r>
        <w:r w:rsidDel="006A64E9">
          <w:lastRenderedPageBreak/>
          <w:delText xml:space="preserve">a separate User data tab. </w:delText>
        </w:r>
      </w:del>
      <w:r>
        <w:t>Outgoing</w:t>
      </w:r>
      <w:proofErr w:type="spellEnd"/>
      <w:r>
        <w:t xml:space="preserve"> details contain additional information about transactions sent to payment schemas.  </w:t>
      </w:r>
    </w:p>
    <w:p w14:paraId="63FF3883" w14:textId="77777777" w:rsidR="000D7396" w:rsidRDefault="000D7396" w:rsidP="00A3785B">
      <w:pPr>
        <w:pStyle w:val="Arial12Bold"/>
      </w:pPr>
      <w:r>
        <w:t xml:space="preserve">Preconditions </w:t>
      </w:r>
    </w:p>
    <w:p w14:paraId="5127EC4E" w14:textId="77777777" w:rsidR="000D7396" w:rsidRDefault="000D7396" w:rsidP="00A3785B">
      <w:r>
        <w:t xml:space="preserve">Clearing transaction exist. </w:t>
      </w:r>
    </w:p>
    <w:p w14:paraId="03A149B3" w14:textId="77777777" w:rsidR="000D7396" w:rsidRDefault="000D7396" w:rsidP="00A3785B">
      <w:pPr>
        <w:pStyle w:val="Arial12Bold"/>
      </w:pPr>
      <w:r>
        <w:t xml:space="preserve">Trigger </w:t>
      </w:r>
    </w:p>
    <w:p w14:paraId="6EB07DC4" w14:textId="77777777" w:rsidR="0068174A" w:rsidRDefault="000D7396" w:rsidP="00A3785B">
      <w:pPr>
        <w:spacing w:after="120"/>
        <w:jc w:val="both"/>
        <w:rPr>
          <w:i/>
        </w:rPr>
      </w:pPr>
      <w:r>
        <w:t>Clearing transaction data retrieval starts with opening the</w:t>
      </w:r>
      <w:r w:rsidR="0068174A">
        <w:t>:</w:t>
      </w:r>
      <w:r>
        <w:t xml:space="preserve"> </w:t>
      </w:r>
      <w:r>
        <w:rPr>
          <w:i/>
        </w:rPr>
        <w:t>Acquiring</w:t>
      </w:r>
      <w:r w:rsidRPr="004F4D01">
        <w:rPr>
          <w:i/>
        </w:rPr>
        <w:t xml:space="preserve"> &gt; </w:t>
      </w:r>
      <w:r>
        <w:rPr>
          <w:i/>
        </w:rPr>
        <w:t xml:space="preserve">Clearing </w:t>
      </w:r>
      <w:r w:rsidRPr="001061E4">
        <w:t>screen</w:t>
      </w:r>
      <w:r>
        <w:rPr>
          <w:i/>
        </w:rPr>
        <w:t xml:space="preserve">. </w:t>
      </w:r>
    </w:p>
    <w:p w14:paraId="5D9517F1" w14:textId="75CC64E7" w:rsidR="000D7396" w:rsidRDefault="000D7396" w:rsidP="00A3785B">
      <w:pPr>
        <w:spacing w:after="240"/>
        <w:jc w:val="both"/>
      </w:pPr>
      <w:r>
        <w:t>Search can be performed</w:t>
      </w:r>
      <w:r>
        <w:rPr>
          <w:i/>
        </w:rPr>
        <w:t xml:space="preserve"> </w:t>
      </w:r>
      <w:r>
        <w:t xml:space="preserve">by applying different search filters on the screen. There is a set of predefined search parameters (e.g. </w:t>
      </w:r>
      <w:r w:rsidRPr="00CC1732">
        <w:rPr>
          <w:i/>
        </w:rPr>
        <w:t>PAN</w:t>
      </w:r>
      <w:r>
        <w:t xml:space="preserve">, </w:t>
      </w:r>
      <w:r w:rsidRPr="00CC1732">
        <w:rPr>
          <w:i/>
        </w:rPr>
        <w:t>Package number</w:t>
      </w:r>
      <w:r>
        <w:t xml:space="preserve">, </w:t>
      </w:r>
      <w:r w:rsidRPr="00CC1732">
        <w:rPr>
          <w:i/>
        </w:rPr>
        <w:t>Authorization code</w:t>
      </w:r>
      <w:r>
        <w:t xml:space="preserve">, </w:t>
      </w:r>
      <w:r w:rsidRPr="00CC1732">
        <w:rPr>
          <w:i/>
        </w:rPr>
        <w:t>Retailer ID</w:t>
      </w:r>
      <w:r>
        <w:t xml:space="preserve">, </w:t>
      </w:r>
      <w:r w:rsidRPr="00CC1732">
        <w:rPr>
          <w:i/>
        </w:rPr>
        <w:t>Terminal ID</w:t>
      </w:r>
      <w:r>
        <w:t xml:space="preserve">, </w:t>
      </w:r>
      <w:r w:rsidRPr="00CC1732">
        <w:rPr>
          <w:i/>
        </w:rPr>
        <w:t>Transaction ID</w:t>
      </w:r>
      <w:r w:rsidR="0068174A">
        <w:t xml:space="preserve">, etc.). When </w:t>
      </w:r>
      <w:r>
        <w:t xml:space="preserve">particular transaction is found details can be displayed by clicking on the retrieved record in the search results grid. Details will be shown below the search grid. </w:t>
      </w:r>
    </w:p>
    <w:p w14:paraId="7D802B7F" w14:textId="1C8AB9AC" w:rsidR="00F42EFF" w:rsidRDefault="00F42EFF" w:rsidP="00A3785B">
      <w:pPr>
        <w:spacing w:after="240"/>
        <w:jc w:val="both"/>
      </w:pPr>
      <w:r>
        <w:rPr>
          <w:noProof/>
          <w:lang w:val="sk-SK" w:eastAsia="sk-SK"/>
        </w:rPr>
        <w:drawing>
          <wp:inline distT="0" distB="0" distL="0" distR="0" wp14:anchorId="7044615B" wp14:editId="2D263AEC">
            <wp:extent cx="6367780" cy="28752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67780" cy="2875280"/>
                    </a:xfrm>
                    <a:prstGeom prst="rect">
                      <a:avLst/>
                    </a:prstGeom>
                  </pic:spPr>
                </pic:pic>
              </a:graphicData>
            </a:graphic>
          </wp:inline>
        </w:drawing>
      </w:r>
    </w:p>
    <w:p w14:paraId="75407C02" w14:textId="64273A4F" w:rsidR="000D7396" w:rsidRDefault="000D7396" w:rsidP="00A3785B">
      <w:pPr>
        <w:pStyle w:val="Arial12Bold"/>
      </w:pPr>
      <w:r w:rsidRPr="00B0585C">
        <w:t>Business case</w:t>
      </w:r>
      <w:r>
        <w:t>s</w:t>
      </w:r>
      <w:r w:rsidRPr="00B0585C">
        <w:t xml:space="preserve"> </w:t>
      </w:r>
    </w:p>
    <w:p w14:paraId="45E23EC7" w14:textId="77777777" w:rsidR="000D7396" w:rsidRPr="00CF1230" w:rsidRDefault="000D7396" w:rsidP="000D7396">
      <w:pPr>
        <w:pStyle w:val="ListParagraph"/>
        <w:numPr>
          <w:ilvl w:val="0"/>
          <w:numId w:val="1"/>
        </w:numPr>
        <w:spacing w:after="40" w:line="259" w:lineRule="auto"/>
        <w:ind w:left="1440"/>
        <w:contextualSpacing/>
      </w:pPr>
      <w:r>
        <w:t>Clearing transaction data must be reviewed in case of an inquiry or analysis.</w:t>
      </w:r>
    </w:p>
    <w:p w14:paraId="138F416C" w14:textId="77777777" w:rsidR="000D7396" w:rsidRDefault="000D7396" w:rsidP="00796211">
      <w:pPr>
        <w:pStyle w:val="Arial12Bold"/>
      </w:pPr>
      <w:r w:rsidRPr="00B0585C">
        <w:t xml:space="preserve">Business rules </w:t>
      </w:r>
    </w:p>
    <w:p w14:paraId="79CD79A3" w14:textId="083792B8" w:rsidR="000D7396" w:rsidRDefault="000D7396" w:rsidP="000D7396">
      <w:pPr>
        <w:pStyle w:val="ListParagraph"/>
        <w:numPr>
          <w:ilvl w:val="0"/>
          <w:numId w:val="1"/>
        </w:numPr>
        <w:spacing w:after="40" w:line="259" w:lineRule="auto"/>
        <w:ind w:left="1440"/>
        <w:contextualSpacing/>
      </w:pPr>
      <w:r>
        <w:t xml:space="preserve">Clearing transactions are regularly processed transactions. </w:t>
      </w:r>
    </w:p>
    <w:p w14:paraId="57044D06" w14:textId="6364FB02" w:rsidR="00134388" w:rsidRDefault="00134388" w:rsidP="00796211">
      <w:pPr>
        <w:pStyle w:val="ListParagraph"/>
        <w:spacing w:after="40" w:line="259" w:lineRule="auto"/>
        <w:ind w:left="1440"/>
        <w:contextualSpacing/>
      </w:pPr>
    </w:p>
    <w:p w14:paraId="33FE74D0" w14:textId="591BCA6E" w:rsidR="00134388" w:rsidRDefault="00134388" w:rsidP="00D81270">
      <w:pPr>
        <w:pStyle w:val="ListParagraph"/>
        <w:spacing w:after="40" w:line="259" w:lineRule="auto"/>
        <w:ind w:left="1440"/>
        <w:contextualSpacing/>
      </w:pPr>
    </w:p>
    <w:p w14:paraId="1A31B900" w14:textId="022C95A3" w:rsidR="00134388" w:rsidRDefault="00134388" w:rsidP="00A3785B">
      <w:pPr>
        <w:pStyle w:val="ListParagraph"/>
        <w:spacing w:after="40" w:line="259" w:lineRule="auto"/>
        <w:ind w:left="1440"/>
        <w:contextualSpacing/>
      </w:pPr>
    </w:p>
    <w:p w14:paraId="03753F5F" w14:textId="77777777" w:rsidR="00134388" w:rsidRDefault="00134388" w:rsidP="00A3785B">
      <w:pPr>
        <w:pStyle w:val="ListParagraph"/>
        <w:spacing w:after="40" w:line="259" w:lineRule="auto"/>
        <w:ind w:left="1440"/>
        <w:contextualSpacing/>
      </w:pPr>
    </w:p>
    <w:p w14:paraId="02D6699B" w14:textId="485C10E6" w:rsidR="000D7396" w:rsidRPr="00BC6405" w:rsidRDefault="00270232" w:rsidP="00A3785B">
      <w:pPr>
        <w:pStyle w:val="Heading1"/>
        <w:rPr>
          <w:color w:val="auto"/>
          <w:sz w:val="24"/>
          <w:szCs w:val="24"/>
        </w:rPr>
      </w:pPr>
      <w:bookmarkStart w:id="2296" w:name="_Toc482011174"/>
      <w:bookmarkStart w:id="2297" w:name="_Toc482011942"/>
      <w:bookmarkStart w:id="2298" w:name="_Toc483467357"/>
      <w:bookmarkStart w:id="2299" w:name="_Toc506563239"/>
      <w:r>
        <w:rPr>
          <w:rFonts w:cs="Arial"/>
          <w:color w:val="auto"/>
          <w:sz w:val="24"/>
          <w:szCs w:val="24"/>
        </w:rPr>
        <w:t>5.2. UC POS 055</w:t>
      </w:r>
      <w:r w:rsidR="00DC5C2B" w:rsidRPr="00DF75A8">
        <w:rPr>
          <w:rFonts w:cs="Arial"/>
          <w:color w:val="auto"/>
          <w:sz w:val="24"/>
          <w:szCs w:val="24"/>
        </w:rPr>
        <w:t xml:space="preserve">: </w:t>
      </w:r>
      <w:ins w:id="2300" w:author="Sigetová Jana" w:date="2018-02-15T16:36:00Z">
        <w:r w:rsidR="006A64E9">
          <w:rPr>
            <w:rFonts w:cs="Arial"/>
            <w:color w:val="auto"/>
            <w:sz w:val="24"/>
            <w:szCs w:val="24"/>
          </w:rPr>
          <w:t xml:space="preserve">Search for transactions/ </w:t>
        </w:r>
      </w:ins>
      <w:r w:rsidR="00DC5C2B" w:rsidRPr="00796211">
        <w:rPr>
          <w:color w:val="auto"/>
          <w:sz w:val="24"/>
          <w:szCs w:val="24"/>
        </w:rPr>
        <w:t>Add manual t</w:t>
      </w:r>
      <w:r w:rsidR="000D7396" w:rsidRPr="00BC6405">
        <w:rPr>
          <w:color w:val="auto"/>
          <w:sz w:val="24"/>
          <w:szCs w:val="24"/>
        </w:rPr>
        <w:t>ransaction</w:t>
      </w:r>
      <w:bookmarkEnd w:id="2296"/>
      <w:bookmarkEnd w:id="2297"/>
      <w:bookmarkEnd w:id="2298"/>
      <w:bookmarkEnd w:id="2299"/>
      <w:r w:rsidR="000D7396" w:rsidRPr="00BC6405">
        <w:rPr>
          <w:color w:val="auto"/>
          <w:sz w:val="24"/>
          <w:szCs w:val="24"/>
        </w:rPr>
        <w:t xml:space="preserve"> </w:t>
      </w:r>
    </w:p>
    <w:p w14:paraId="34EB4FF1" w14:textId="77777777" w:rsidR="002E284F" w:rsidRDefault="002E284F"/>
    <w:p w14:paraId="0F01193B" w14:textId="51F070F5" w:rsidR="006A64E9" w:rsidRDefault="006A64E9" w:rsidP="00836C96">
      <w:pPr>
        <w:rPr>
          <w:ins w:id="2301" w:author="Sigetová Jana" w:date="2018-02-15T16:38:00Z"/>
        </w:rPr>
      </w:pPr>
      <w:ins w:id="2302" w:author="Sigetová Jana" w:date="2018-02-15T16:38:00Z">
        <w:r>
          <w:t>Types of transactions for searching</w:t>
        </w:r>
      </w:ins>
      <w:ins w:id="2303" w:author="Sigetová Jana" w:date="2018-02-15T16:39:00Z">
        <w:r>
          <w:t>:</w:t>
        </w:r>
      </w:ins>
    </w:p>
    <w:p w14:paraId="7A3F13F4" w14:textId="69BBDF98" w:rsidR="00545ADF" w:rsidDel="006A64E9" w:rsidRDefault="002E284F" w:rsidP="00836C96">
      <w:pPr>
        <w:rPr>
          <w:ins w:id="2304" w:author="Martin Ćosić" w:date="2018-02-09T15:03:00Z"/>
          <w:moveFrom w:id="2305" w:author="Sigetová Jana" w:date="2018-02-15T16:39:00Z"/>
        </w:rPr>
      </w:pPr>
      <w:moveFromRangeStart w:id="2306" w:author="Sigetová Jana" w:date="2018-02-15T16:39:00Z" w:name="move506476089"/>
      <w:commentRangeStart w:id="2307"/>
      <w:moveFrom w:id="2308" w:author="Sigetová Jana" w:date="2018-02-15T16:39:00Z">
        <w:r w:rsidDel="006A64E9">
          <w:t xml:space="preserve">Manual insert </w:t>
        </w:r>
        <w:bookmarkStart w:id="2309" w:name="_Toc505870287"/>
        <w:bookmarkStart w:id="2310" w:name="_Toc505932672"/>
        <w:commentRangeEnd w:id="2307"/>
        <w:r w:rsidR="00914E3B" w:rsidDel="006A64E9">
          <w:rPr>
            <w:rStyle w:val="CommentReference"/>
          </w:rPr>
          <w:commentReference w:id="2307"/>
        </w:r>
        <w:ins w:id="2311" w:author="Anita Rendulić" w:date="2018-01-03T09:12:00Z">
          <w:r w:rsidDel="006A64E9">
            <w:t xml:space="preserve">of </w:t>
          </w:r>
          <w:commentRangeStart w:id="2312"/>
          <w:commentRangeStart w:id="2313"/>
          <w:commentRangeStart w:id="2314"/>
          <w:r w:rsidR="000D7396" w:rsidDel="006A64E9">
            <w:t>new transaction</w:t>
          </w:r>
        </w:ins>
        <w:ins w:id="2315" w:author="Anita Rendulić" w:date="2018-01-08T08:10:00Z">
          <w:r w:rsidDel="006A64E9">
            <w:t xml:space="preserve"> </w:t>
          </w:r>
        </w:ins>
        <w:commentRangeEnd w:id="2312"/>
        <w:r w:rsidR="007C6899" w:rsidDel="006A64E9">
          <w:rPr>
            <w:rStyle w:val="CommentReference"/>
          </w:rPr>
          <w:commentReference w:id="2312"/>
        </w:r>
        <w:commentRangeEnd w:id="2313"/>
        <w:r w:rsidR="00545ADF" w:rsidDel="006A64E9">
          <w:rPr>
            <w:rStyle w:val="CommentReference"/>
          </w:rPr>
          <w:commentReference w:id="2313"/>
        </w:r>
        <w:bookmarkEnd w:id="2309"/>
        <w:bookmarkEnd w:id="2310"/>
        <w:commentRangeEnd w:id="2314"/>
        <w:r w:rsidR="00B34CEB" w:rsidDel="006A64E9">
          <w:rPr>
            <w:rStyle w:val="CommentReference"/>
          </w:rPr>
          <w:commentReference w:id="2314"/>
        </w:r>
        <w:ins w:id="2316" w:author="Anita Rendulić" w:date="2018-01-08T08:10:00Z">
          <w:r w:rsidDel="006A64E9">
            <w:t>in web application</w:t>
          </w:r>
        </w:ins>
        <w:ins w:id="2317" w:author="Martin Ćosić" w:date="2018-01-19T15:41:00Z">
          <w:r w:rsidR="00545ADF" w:rsidDel="006A64E9">
            <w:t>:</w:t>
          </w:r>
        </w:ins>
      </w:moveFrom>
    </w:p>
    <w:moveFromRangeEnd w:id="2306"/>
    <w:p w14:paraId="02717814" w14:textId="7B79A932" w:rsidR="00440D22" w:rsidRDefault="00440D22" w:rsidP="00836C96">
      <w:pPr>
        <w:rPr>
          <w:ins w:id="2318" w:author="Martin Ćosić" w:date="2018-02-09T15:04:00Z"/>
        </w:rPr>
      </w:pPr>
    </w:p>
    <w:p w14:paraId="746D99B8" w14:textId="5BF5479F" w:rsidR="00440D22" w:rsidRDefault="00440D22" w:rsidP="00595F4F">
      <w:pPr>
        <w:rPr>
          <w:ins w:id="2319" w:author="Martin Ćosić" w:date="2018-02-09T15:04:00Z"/>
        </w:rPr>
      </w:pPr>
      <w:r>
        <w:t xml:space="preserve">2010 </w:t>
      </w:r>
      <w:del w:id="2320" w:author="Sigetová Jana" w:date="2018-02-15T16:09:00Z">
        <w:r w:rsidDel="00595F4F">
          <w:delText>-</w:delText>
        </w:r>
      </w:del>
      <w:ins w:id="2321" w:author="Sigetová Jana" w:date="2018-02-15T16:09:00Z">
        <w:r w:rsidR="00595F4F">
          <w:t>–</w:t>
        </w:r>
      </w:ins>
      <w:ins w:id="2322" w:author="Martin Ćosić" w:date="2018-02-09T15:04:00Z">
        <w:r>
          <w:t xml:space="preserve"> </w:t>
        </w:r>
      </w:ins>
      <w:ins w:id="2323" w:author="Sigetová Jana" w:date="2018-02-15T16:09:00Z">
        <w:r w:rsidR="00595F4F">
          <w:t>POS common p</w:t>
        </w:r>
      </w:ins>
      <w:del w:id="2324" w:author="Sigetová Jana" w:date="2018-02-15T16:09:00Z">
        <w:r w:rsidDel="00595F4F">
          <w:delText>P</w:delText>
        </w:r>
      </w:del>
      <w:r>
        <w:t>urchase</w:t>
      </w:r>
      <w:ins w:id="2325" w:author="Sigetová Jana" w:date="2018-02-15T16:10:00Z">
        <w:r w:rsidR="00595F4F">
          <w:t xml:space="preserve"> (</w:t>
        </w:r>
        <w:r w:rsidR="00595F4F">
          <w:rPr>
            <w:lang w:val="sk-SK"/>
          </w:rPr>
          <w:t>EX, RO</w:t>
        </w:r>
        <w:r w:rsidR="00595F4F">
          <w:t>)</w:t>
        </w:r>
      </w:ins>
    </w:p>
    <w:p w14:paraId="2BAF208E" w14:textId="1CB6AA31" w:rsidR="00440D22" w:rsidRDefault="00440D22" w:rsidP="00440D22">
      <w:pPr>
        <w:rPr>
          <w:ins w:id="2326" w:author="Martin Ćosić" w:date="2018-02-09T15:04:00Z"/>
        </w:rPr>
      </w:pPr>
      <w:r>
        <w:t xml:space="preserve">2100 </w:t>
      </w:r>
      <w:del w:id="2327" w:author="Sigetová Jana" w:date="2018-02-15T16:11:00Z">
        <w:r w:rsidDel="00595F4F">
          <w:delText>-</w:delText>
        </w:r>
      </w:del>
      <w:ins w:id="2328" w:author="Sigetová Jana" w:date="2018-02-15T16:11:00Z">
        <w:r w:rsidR="00595F4F">
          <w:t>–</w:t>
        </w:r>
      </w:ins>
      <w:ins w:id="2329" w:author="Martin Ćosić" w:date="2018-02-09T15:04:00Z">
        <w:r>
          <w:t xml:space="preserve"> </w:t>
        </w:r>
      </w:ins>
      <w:ins w:id="2330" w:author="Sigetová Jana" w:date="2018-02-15T16:11:00Z">
        <w:r w:rsidR="00595F4F">
          <w:t xml:space="preserve">Refund/ </w:t>
        </w:r>
      </w:ins>
      <w:r>
        <w:t>Credit slip</w:t>
      </w:r>
      <w:ins w:id="2331" w:author="Sigetová Jana" w:date="2018-02-15T16:12:00Z">
        <w:r w:rsidR="00595F4F">
          <w:t xml:space="preserve"> (</w:t>
        </w:r>
        <w:r w:rsidR="00595F4F">
          <w:rPr>
            <w:lang w:val="sk-SK"/>
          </w:rPr>
          <w:t>EX, RO</w:t>
        </w:r>
        <w:r w:rsidR="00595F4F">
          <w:t>)</w:t>
        </w:r>
      </w:ins>
    </w:p>
    <w:p w14:paraId="7880B309" w14:textId="37651EE0" w:rsidR="00440D22" w:rsidRDefault="00440D22" w:rsidP="00440D22">
      <w:pPr>
        <w:rPr>
          <w:ins w:id="2332" w:author="Martin Ćosić" w:date="2018-02-09T15:04:00Z"/>
        </w:rPr>
      </w:pPr>
      <w:r>
        <w:t xml:space="preserve">2210 - POS Cash </w:t>
      </w:r>
      <w:del w:id="2333" w:author="Sigetová Jana" w:date="2018-02-15T16:13:00Z">
        <w:r w:rsidDel="00595F4F">
          <w:delText>withdrawal at branch</w:delText>
        </w:r>
      </w:del>
      <w:ins w:id="2334" w:author="Sigetová Jana" w:date="2018-02-15T16:13:00Z">
        <w:r w:rsidR="00595F4F">
          <w:t xml:space="preserve">advance </w:t>
        </w:r>
      </w:ins>
      <w:ins w:id="2335" w:author="Sigetová Jana" w:date="2018-02-15T16:14:00Z">
        <w:r w:rsidR="00595F4F">
          <w:t>(</w:t>
        </w:r>
        <w:r w:rsidR="00595F4F">
          <w:rPr>
            <w:lang w:val="sk-SK"/>
          </w:rPr>
          <w:t>EX, RO</w:t>
        </w:r>
        <w:r w:rsidR="00595F4F">
          <w:t>)</w:t>
        </w:r>
      </w:ins>
    </w:p>
    <w:p w14:paraId="7C615D19" w14:textId="31CF536F" w:rsidR="00440D22" w:rsidRDefault="00440D22" w:rsidP="00440D22">
      <w:r>
        <w:t xml:space="preserve">2400 - Special </w:t>
      </w:r>
      <w:ins w:id="2336" w:author="Sigetová Jana" w:date="2018-02-15T16:24:00Z">
        <w:r w:rsidR="00B34CEB">
          <w:t xml:space="preserve">POS </w:t>
        </w:r>
      </w:ins>
      <w:r>
        <w:t>transaction. Transactions with following MCCs:</w:t>
      </w:r>
    </w:p>
    <w:p w14:paraId="3E3D7999" w14:textId="77777777" w:rsidR="00440D22" w:rsidRDefault="00440D22" w:rsidP="00440D22">
      <w:r>
        <w:tab/>
      </w:r>
      <w:r>
        <w:t>4829 - Money Transfer-Merchant</w:t>
      </w:r>
    </w:p>
    <w:p w14:paraId="576EC39D" w14:textId="77777777" w:rsidR="00440D22" w:rsidRDefault="00440D22" w:rsidP="00440D22">
      <w:r>
        <w:tab/>
      </w:r>
      <w:r>
        <w:t>6050 - Quasi Cash-Member Financial Institution</w:t>
      </w:r>
    </w:p>
    <w:p w14:paraId="4F53407E" w14:textId="77777777" w:rsidR="00440D22" w:rsidRDefault="00440D22" w:rsidP="00440D22">
      <w:r>
        <w:tab/>
      </w:r>
      <w:r>
        <w:t>6051 - Quasi Cash-Merchant</w:t>
      </w:r>
    </w:p>
    <w:p w14:paraId="47DDEF2D" w14:textId="77777777" w:rsidR="00440D22" w:rsidRDefault="00440D22" w:rsidP="00440D22">
      <w:r>
        <w:tab/>
      </w:r>
      <w:r>
        <w:t>6529 - Remote Stored Value Load-Member Financial Institution</w:t>
      </w:r>
    </w:p>
    <w:p w14:paraId="282D5D2D" w14:textId="77777777" w:rsidR="00440D22" w:rsidRDefault="00440D22" w:rsidP="00440D22">
      <w:r>
        <w:tab/>
      </w:r>
      <w:r>
        <w:t>6530 - Merchant-Remote Stored Value Load</w:t>
      </w:r>
    </w:p>
    <w:p w14:paraId="6F5C5A4A" w14:textId="77777777" w:rsidR="00440D22" w:rsidRDefault="00440D22" w:rsidP="00440D22">
      <w:r>
        <w:tab/>
      </w:r>
      <w:r>
        <w:t>6534 - Money Transfer-Member Financial Institution</w:t>
      </w:r>
    </w:p>
    <w:p w14:paraId="4500CC02" w14:textId="77777777" w:rsidR="00440D22" w:rsidRDefault="00440D22" w:rsidP="00440D22">
      <w:r>
        <w:tab/>
      </w:r>
      <w:r>
        <w:t>7511 - Truck Stop Transactions</w:t>
      </w:r>
    </w:p>
    <w:p w14:paraId="4A9F3DC5" w14:textId="77777777" w:rsidR="00440D22" w:rsidRDefault="00440D22" w:rsidP="00440D22">
      <w:r>
        <w:tab/>
      </w:r>
      <w:r>
        <w:t>7995 - Gambling Transactions</w:t>
      </w:r>
    </w:p>
    <w:p w14:paraId="055CE8FD" w14:textId="4281DBA9" w:rsidR="00440D22" w:rsidRPr="008B5091" w:rsidRDefault="00595F4F" w:rsidP="00440D22">
      <w:pPr>
        <w:rPr>
          <w:ins w:id="2337" w:author="Martin Ćosić" w:date="2018-02-09T15:03:00Z"/>
          <w:strike/>
          <w:rPrChange w:id="2338" w:author="Martin Ćosić" w:date="2018-02-16T13:15:00Z">
            <w:rPr>
              <w:ins w:id="2339" w:author="Martin Ćosić" w:date="2018-02-09T15:03:00Z"/>
            </w:rPr>
          </w:rPrChange>
        </w:rPr>
      </w:pPr>
      <w:commentRangeStart w:id="2340"/>
      <w:ins w:id="2341" w:author="Sigetová Jana" w:date="2018-02-15T16:15:00Z">
        <w:r w:rsidRPr="008B5091">
          <w:rPr>
            <w:strike/>
            <w:rPrChange w:author="Martin Ćosić" w:date="2018-02-16T13:15:00Z" w:id="2342">
              <w:rPr/>
            </w:rPrChange>
          </w:rPr>
          <w:t>T000 Top-up transactions</w:t>
        </w:r>
      </w:ins>
      <w:ins w:id="2343" w:author="Martin Ćosić" w:date="2018-02-09T15:04:00Z">
        <w:r w:rsidR="00440D22" w:rsidRPr="008B5091">
          <w:rPr>
            <w:strike/>
            <w:rPrChange w:author="Martin Ćosić" w:date="2018-02-16T13:15:00Z" w:id="2344">
              <w:rPr/>
            </w:rPrChange>
          </w:rPr>
          <w:t xml:space="preserve">                                           </w:t>
        </w:r>
      </w:ins>
      <w:commentRangeEnd w:id="2340"/>
      <w:ins w:id="2345" w:author="Martin Ćosić" w:date="2018-02-16T13:15:00Z">
        <w:r w:rsidR="008B5091" w:rsidRPr="008B5091">
          <w:rPr>
            <w:rStyle w:val="CommentReference"/>
            <w:strike/>
            <w:rPrChange w:author="Martin Ćosić" w:date="2018-02-16T13:15:00Z" w:id="2346">
              <w:rPr>
                <w:rStyle w:val="CommentReference"/>
              </w:rPr>
            </w:rPrChange>
          </w:rPr>
          <w:commentReference w:id="2340"/>
        </w:r>
      </w:ins>
    </w:p>
    <w:p w14:paraId="0409CBCA" w14:textId="77777777" w:rsidR="00440D22" w:rsidRDefault="00440D22" w:rsidP="00836C96">
      <w:pPr>
        <w:rPr>
          <w:ins w:id="2347" w:author="Sigetová Jana" w:date="2018-02-15T16:39:00Z"/>
        </w:rPr>
      </w:pPr>
    </w:p>
    <w:p w14:paraId="20C80E2A" w14:textId="77777777" w:rsidR="006A64E9" w:rsidRDefault="006A64E9" w:rsidP="006A64E9">
      <w:pPr>
        <w:rPr>
          <w:moveTo w:id="2348" w:author="Sigetová Jana" w:date="2018-02-15T16:39:00Z"/>
        </w:rPr>
      </w:pPr>
      <w:moveToRangeStart w:id="2349" w:author="Sigetová Jana" w:date="2018-02-15T16:39:00Z" w:name="move506476089"/>
      <w:moveTo w:id="2350" w:author="Sigetová Jana" w:date="2018-02-15T16:39:00Z">
        <w:r>
          <w:t>Manual insert of new transaction in web application:</w:t>
        </w:r>
      </w:moveTo>
    </w:p>
    <w:moveToRangeEnd w:id="2349"/>
    <w:p w14:paraId="15D7EFAF" w14:textId="122B3A5A" w:rsidR="006A64E9" w:rsidRDefault="006A64E9" w:rsidP="006A64E9">
      <w:pPr>
        <w:rPr>
          <w:ins w:id="2351" w:author="Sigetová Jana" w:date="2018-02-15T16:39:00Z"/>
        </w:rPr>
      </w:pPr>
      <w:ins w:id="2352" w:author="Sigetová Jana" w:date="2018-02-15T16:39:00Z">
        <w:r>
          <w:t>2010 – POS common purchase – manual transaction</w:t>
        </w:r>
      </w:ins>
      <w:ins w:id="2353" w:author="Sigetová Jana" w:date="2018-02-15T16:40:00Z">
        <w:r>
          <w:t xml:space="preserve"> entry</w:t>
        </w:r>
      </w:ins>
    </w:p>
    <w:p w14:paraId="1812CDB1" w14:textId="2F4715A9" w:rsidR="006A64E9" w:rsidRDefault="006A64E9" w:rsidP="006A64E9">
      <w:pPr>
        <w:rPr>
          <w:ins w:id="2354" w:author="Sigetová Jana" w:date="2018-02-15T16:39:00Z"/>
        </w:rPr>
      </w:pPr>
      <w:ins w:id="2355" w:author="Sigetová Jana" w:date="2018-02-15T16:39:00Z">
        <w:r>
          <w:t xml:space="preserve">2100 – Refund/ Credit slip </w:t>
        </w:r>
      </w:ins>
      <w:ins w:id="2356" w:author="Sigetová Jana" w:date="2018-02-15T16:40:00Z">
        <w:r w:rsidR="004C481C">
          <w:t>- manual transaction entry</w:t>
        </w:r>
      </w:ins>
    </w:p>
    <w:p w14:paraId="2469ACDC" w14:textId="4C0EB16C" w:rsidR="006A64E9" w:rsidRDefault="006A64E9" w:rsidP="006A64E9">
      <w:pPr>
        <w:rPr>
          <w:ins w:id="2357" w:author="Sigetová Jana" w:date="2018-02-15T16:39:00Z"/>
        </w:rPr>
      </w:pPr>
      <w:ins w:id="2358" w:author="Sigetová Jana" w:date="2018-02-15T16:39:00Z">
        <w:r>
          <w:t xml:space="preserve">2210 - POS Cash advance </w:t>
        </w:r>
      </w:ins>
      <w:ins w:id="2359" w:author="Sigetová Jana" w:date="2018-02-15T16:40:00Z">
        <w:r>
          <w:t>– manual transaction entry</w:t>
        </w:r>
      </w:ins>
    </w:p>
    <w:p w14:paraId="050EDB04" w14:textId="77777777" w:rsidR="006A64E9" w:rsidRDefault="006A64E9" w:rsidP="00836C96">
      <w:pPr>
        <w:rPr>
          <w:ins w:id="2360" w:author="Martin Ćosić" w:date="2018-01-19T15:41:00Z"/>
        </w:rPr>
      </w:pPr>
    </w:p>
    <w:p w14:paraId="60F03969" w14:textId="77777777" w:rsidR="000D7396" w:rsidRDefault="000D7396" w:rsidP="00796211">
      <w:pPr>
        <w:pStyle w:val="Arial12Bold"/>
      </w:pPr>
      <w:r>
        <w:t xml:space="preserve">Trigger </w:t>
      </w:r>
    </w:p>
    <w:p w14:paraId="7AD7486F" w14:textId="5A071879" w:rsidR="000D7396" w:rsidRDefault="000D7396" w:rsidP="00BC6405">
      <w:pPr>
        <w:spacing w:after="240"/>
      </w:pPr>
      <w:r>
        <w:t xml:space="preserve">Manual transaction entry starts with opening the </w:t>
      </w:r>
      <w:r>
        <w:rPr>
          <w:i/>
        </w:rPr>
        <w:t>Acquiring</w:t>
      </w:r>
      <w:r w:rsidRPr="004F4D01">
        <w:rPr>
          <w:i/>
        </w:rPr>
        <w:t xml:space="preserve"> &gt; </w:t>
      </w:r>
      <w:r>
        <w:rPr>
          <w:i/>
        </w:rPr>
        <w:t xml:space="preserve">Clearing </w:t>
      </w:r>
      <w:r w:rsidRPr="001061E4">
        <w:t>screen</w:t>
      </w:r>
      <w:r>
        <w:rPr>
          <w:i/>
        </w:rPr>
        <w:t xml:space="preserve">. </w:t>
      </w:r>
      <w:r w:rsidRPr="00255BE7">
        <w:t>Entry is initiated by selecting option</w:t>
      </w:r>
      <w:r>
        <w:t xml:space="preserve"> </w:t>
      </w:r>
      <w:r w:rsidRPr="001C5062">
        <w:rPr>
          <w:i/>
        </w:rPr>
        <w:t>New</w:t>
      </w:r>
      <w:r>
        <w:rPr>
          <w:i/>
        </w:rPr>
        <w:t xml:space="preserve">… </w:t>
      </w:r>
      <w:r>
        <w:t xml:space="preserve">on </w:t>
      </w:r>
      <w:r w:rsidRPr="001C5062">
        <w:rPr>
          <w:i/>
        </w:rPr>
        <w:t>Transaction</w:t>
      </w:r>
      <w:r>
        <w:t xml:space="preserve"> tab. </w:t>
      </w:r>
    </w:p>
    <w:p w14:paraId="3002BB9E" w14:textId="77777777" w:rsidR="000D7396" w:rsidRDefault="000D7396" w:rsidP="00BC6405">
      <w:r>
        <w:rPr>
          <w:noProof/>
          <w:lang w:val="sk-SK" w:eastAsia="sk-SK"/>
        </w:rPr>
        <w:drawing>
          <wp:inline distT="0" distB="0" distL="0" distR="0" wp14:anchorId="036D90C0" wp14:editId="6C91273E">
            <wp:extent cx="5573612" cy="2085341"/>
            <wp:effectExtent l="19050" t="19050" r="2730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82617" cy="2088710"/>
                    </a:xfrm>
                    <a:prstGeom prst="rect">
                      <a:avLst/>
                    </a:prstGeom>
                    <a:ln w="3175">
                      <a:solidFill>
                        <a:schemeClr val="accent1"/>
                      </a:solidFill>
                    </a:ln>
                  </pic:spPr>
                </pic:pic>
              </a:graphicData>
            </a:graphic>
          </wp:inline>
        </w:drawing>
      </w:r>
    </w:p>
    <w:p w14:paraId="73E46873" w14:textId="03E5FE4F" w:rsidR="000D7396" w:rsidRDefault="000D7396" w:rsidP="00BC6405">
      <w:pPr>
        <w:tabs>
          <w:tab w:val="left" w:pos="2171"/>
        </w:tabs>
        <w:spacing w:before="120" w:after="120"/>
        <w:jc w:val="both"/>
      </w:pPr>
      <w:r>
        <w:t xml:space="preserve">Action will open a screen on which the transaction data should be populated. </w:t>
      </w:r>
    </w:p>
    <w:p w14:paraId="1C87EBA1" w14:textId="0CC7F771" w:rsidR="000D7396" w:rsidRDefault="00134388" w:rsidP="00BC6405">
      <w:r>
        <w:t xml:space="preserve">                                    </w:t>
      </w:r>
      <w:r w:rsidR="000D7396">
        <w:rPr>
          <w:noProof/>
          <w:lang w:val="sk-SK" w:eastAsia="sk-SK"/>
        </w:rPr>
        <w:drawing>
          <wp:inline distT="0" distB="0" distL="0" distR="0" wp14:anchorId="25615F84" wp14:editId="703B83A9">
            <wp:extent cx="2177899" cy="18543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84545" cy="1859984"/>
                    </a:xfrm>
                    <a:prstGeom prst="rect">
                      <a:avLst/>
                    </a:prstGeom>
                  </pic:spPr>
                </pic:pic>
              </a:graphicData>
            </a:graphic>
          </wp:inline>
        </w:drawing>
      </w:r>
    </w:p>
    <w:p w14:paraId="2567500A" w14:textId="77777777" w:rsidR="000D7396" w:rsidRDefault="000D7396" w:rsidP="00BC6405">
      <w:pPr>
        <w:spacing w:before="120" w:after="120"/>
      </w:pPr>
      <w:r>
        <w:lastRenderedPageBreak/>
        <w:t>By clicking on the A</w:t>
      </w:r>
      <w:r>
        <w:rPr>
          <w:i/>
        </w:rPr>
        <w:t>dd</w:t>
      </w:r>
      <w:r>
        <w:t xml:space="preserve"> button transaction will be added. </w:t>
      </w:r>
    </w:p>
    <w:p w14:paraId="07764D3A" w14:textId="12BE46A1" w:rsidR="000D7396" w:rsidRDefault="000D7396" w:rsidP="00BC6405">
      <w:pPr>
        <w:pStyle w:val="Arial12Bold"/>
        <w:spacing w:after="120"/>
      </w:pPr>
      <w:r w:rsidRPr="00B0585C">
        <w:t>Business case</w:t>
      </w:r>
      <w:r>
        <w:t>s</w:t>
      </w:r>
      <w:r w:rsidRPr="00B0585C">
        <w:t xml:space="preserve"> </w:t>
      </w:r>
    </w:p>
    <w:p w14:paraId="607D6962" w14:textId="77777777" w:rsidR="000D7396" w:rsidRDefault="000D7396" w:rsidP="000D7396">
      <w:pPr>
        <w:pStyle w:val="ListParagraph"/>
        <w:numPr>
          <w:ilvl w:val="0"/>
          <w:numId w:val="1"/>
        </w:numPr>
        <w:spacing w:after="40" w:line="259" w:lineRule="auto"/>
        <w:ind w:left="1440"/>
        <w:contextualSpacing/>
      </w:pPr>
      <w:r>
        <w:t>Processing of a partial reversal (partial reversal consists of full reversal and new manual transaction with partial amount)</w:t>
      </w:r>
    </w:p>
    <w:p w14:paraId="4640C119" w14:textId="77777777" w:rsidR="000D7396" w:rsidRDefault="000D7396" w:rsidP="000D7396">
      <w:pPr>
        <w:pStyle w:val="ListParagraph"/>
        <w:numPr>
          <w:ilvl w:val="0"/>
          <w:numId w:val="1"/>
        </w:numPr>
        <w:spacing w:after="40" w:line="259" w:lineRule="auto"/>
        <w:ind w:left="1440"/>
        <w:contextualSpacing/>
      </w:pPr>
      <w:r>
        <w:t xml:space="preserve">Manual transaction on Banks request </w:t>
      </w:r>
    </w:p>
    <w:p w14:paraId="3D3CB685" w14:textId="77777777" w:rsidR="000D7396" w:rsidRDefault="000D7396" w:rsidP="00BC6405">
      <w:pPr>
        <w:pStyle w:val="Arial12Bold"/>
        <w:spacing w:after="120"/>
      </w:pPr>
      <w:r w:rsidRPr="00B0585C">
        <w:t xml:space="preserve">Business rules </w:t>
      </w:r>
    </w:p>
    <w:p w14:paraId="5D32EF5F" w14:textId="77777777" w:rsidR="000D7396" w:rsidRDefault="000D7396" w:rsidP="000D7396">
      <w:pPr>
        <w:pStyle w:val="ListParagraph"/>
        <w:numPr>
          <w:ilvl w:val="0"/>
          <w:numId w:val="1"/>
        </w:numPr>
        <w:spacing w:after="40" w:line="259" w:lineRule="auto"/>
        <w:ind w:left="1440"/>
        <w:contextualSpacing/>
      </w:pPr>
      <w:r>
        <w:t xml:space="preserve">Transaction will be processed with the next daily processing  </w:t>
      </w:r>
    </w:p>
    <w:p w14:paraId="2C061DF5" w14:textId="77777777" w:rsidR="00134388" w:rsidRDefault="000D7396" w:rsidP="00BC6405">
      <w:pPr>
        <w:pStyle w:val="ListParagraph"/>
        <w:numPr>
          <w:ilvl w:val="0"/>
          <w:numId w:val="1"/>
        </w:numPr>
        <w:spacing w:after="40" w:line="259" w:lineRule="auto"/>
        <w:ind w:left="1440"/>
        <w:contextualSpacing/>
      </w:pPr>
      <w:r>
        <w:t>In case of Off-Us transaction will be sent to the payment schema within outgoing files.</w:t>
      </w:r>
    </w:p>
    <w:p w14:paraId="332B4B05" w14:textId="2874F011" w:rsidR="00DC5C2B" w:rsidRDefault="00134388" w:rsidP="00BC6405">
      <w:pPr>
        <w:pStyle w:val="ListParagraph"/>
        <w:numPr>
          <w:ilvl w:val="0"/>
          <w:numId w:val="1"/>
        </w:numPr>
        <w:spacing w:after="40" w:line="259" w:lineRule="auto"/>
        <w:ind w:left="1440"/>
        <w:contextualSpacing/>
      </w:pPr>
      <w:proofErr w:type="gramStart"/>
      <w:r>
        <w:t>i</w:t>
      </w:r>
      <w:r w:rsidR="000D7396" w:rsidRPr="00134388">
        <w:t>n</w:t>
      </w:r>
      <w:proofErr w:type="gramEnd"/>
      <w:r w:rsidR="000D7396" w:rsidRPr="00134388">
        <w:t xml:space="preserve"> case </w:t>
      </w:r>
      <w:r>
        <w:t xml:space="preserve">manually added </w:t>
      </w:r>
      <w:r w:rsidR="000D7396" w:rsidRPr="00134388">
        <w:t>transaction is Off-Us</w:t>
      </w:r>
      <w:r>
        <w:t>,</w:t>
      </w:r>
      <w:r w:rsidR="000D7396" w:rsidRPr="00134388">
        <w:t xml:space="preserve"> it will be sent to payment schema.</w:t>
      </w:r>
    </w:p>
    <w:p w14:paraId="79C3C7BD" w14:textId="02C7975B" w:rsidR="000D7396" w:rsidRPr="00BC6405" w:rsidRDefault="002E284F" w:rsidP="00BC6405">
      <w:pPr>
        <w:pStyle w:val="Heading1"/>
        <w:rPr>
          <w:color w:val="auto"/>
          <w:sz w:val="24"/>
          <w:szCs w:val="24"/>
        </w:rPr>
      </w:pPr>
      <w:bookmarkStart w:id="2361" w:name="_Toc482011175"/>
      <w:bookmarkStart w:id="2362" w:name="_Toc482011943"/>
      <w:bookmarkStart w:id="2363" w:name="_Toc483467358"/>
      <w:bookmarkStart w:id="2364" w:name="_Toc506563240"/>
      <w:r>
        <w:rPr>
          <w:rFonts w:cs="Arial"/>
          <w:color w:val="auto"/>
          <w:sz w:val="24"/>
          <w:szCs w:val="24"/>
        </w:rPr>
        <w:t>5.2. UC POS 056</w:t>
      </w:r>
      <w:r w:rsidR="00DC5C2B" w:rsidRPr="00DF75A8">
        <w:rPr>
          <w:rFonts w:cs="Arial"/>
          <w:color w:val="auto"/>
          <w:sz w:val="24"/>
          <w:szCs w:val="24"/>
        </w:rPr>
        <w:t xml:space="preserve">: </w:t>
      </w:r>
      <w:r w:rsidR="00DC5C2B" w:rsidRPr="00BC6405">
        <w:rPr>
          <w:color w:val="auto"/>
          <w:sz w:val="24"/>
          <w:szCs w:val="24"/>
        </w:rPr>
        <w:t>Duplicate t</w:t>
      </w:r>
      <w:r w:rsidR="000D7396" w:rsidRPr="00BC6405">
        <w:rPr>
          <w:color w:val="auto"/>
          <w:sz w:val="24"/>
          <w:szCs w:val="24"/>
        </w:rPr>
        <w:t>ransaction</w:t>
      </w:r>
      <w:bookmarkEnd w:id="2361"/>
      <w:bookmarkEnd w:id="2362"/>
      <w:bookmarkEnd w:id="2363"/>
      <w:bookmarkEnd w:id="2364"/>
      <w:r w:rsidR="000D7396" w:rsidRPr="00BC6405">
        <w:rPr>
          <w:color w:val="auto"/>
          <w:sz w:val="24"/>
          <w:szCs w:val="24"/>
        </w:rPr>
        <w:t xml:space="preserve"> </w:t>
      </w:r>
    </w:p>
    <w:p w14:paraId="66B28785" w14:textId="77777777" w:rsidR="002E284F" w:rsidRDefault="002E284F" w:rsidP="00BC6405"/>
    <w:p w14:paraId="368C553A" w14:textId="7E0528D4" w:rsidR="000D7396" w:rsidRDefault="002E284F" w:rsidP="00BC6405">
      <w:r>
        <w:t>Duplication of</w:t>
      </w:r>
      <w:r w:rsidR="000D7396">
        <w:t xml:space="preserve"> transaction data from a previously selected existing transaction. Some data can be altered if necessary. </w:t>
      </w:r>
    </w:p>
    <w:p w14:paraId="104004E3" w14:textId="40E3A10F" w:rsidR="000D7396" w:rsidRDefault="000D7396" w:rsidP="00BC6405">
      <w:pPr>
        <w:pStyle w:val="Arial12Bold"/>
      </w:pPr>
      <w:r>
        <w:t xml:space="preserve">Preconditions </w:t>
      </w:r>
    </w:p>
    <w:p w14:paraId="03084485" w14:textId="77777777" w:rsidR="000D7396" w:rsidRDefault="000D7396" w:rsidP="00BC6405">
      <w:r>
        <w:t xml:space="preserve">Clearing transaction must exist. Clearing transaction must be selected from the search grid.  </w:t>
      </w:r>
    </w:p>
    <w:p w14:paraId="6F3963CD" w14:textId="77777777" w:rsidR="000D7396" w:rsidRDefault="000D7396" w:rsidP="00BC6405">
      <w:pPr>
        <w:pStyle w:val="Arial12Bold"/>
      </w:pPr>
      <w:r>
        <w:t xml:space="preserve">Trigger </w:t>
      </w:r>
    </w:p>
    <w:p w14:paraId="16CC752A" w14:textId="7998D382" w:rsidR="002E284F" w:rsidRPr="00D4363A" w:rsidRDefault="000D7396" w:rsidP="00BC6405">
      <w:pPr>
        <w:spacing w:after="240"/>
      </w:pPr>
      <w:r>
        <w:t>D</w:t>
      </w:r>
      <w:r w:rsidRPr="00D4363A">
        <w:t xml:space="preserve">uplication starts with </w:t>
      </w:r>
      <w:r>
        <w:t>search for</w:t>
      </w:r>
      <w:r w:rsidRPr="00D4363A">
        <w:t xml:space="preserve"> a transaction which should be duplicated. </w:t>
      </w:r>
    </w:p>
    <w:p w14:paraId="051438D2" w14:textId="77777777" w:rsidR="000D7396" w:rsidRDefault="000D7396" w:rsidP="00BC6405">
      <w:pPr>
        <w:spacing w:after="240"/>
      </w:pPr>
      <w:r w:rsidRPr="00255BE7">
        <w:rPr>
          <w:i/>
        </w:rPr>
        <w:t>Web –</w:t>
      </w:r>
      <w:r>
        <w:rPr>
          <w:i/>
        </w:rPr>
        <w:t xml:space="preserve"> </w:t>
      </w:r>
      <w:r>
        <w:t>Duplication</w:t>
      </w:r>
      <w:r w:rsidRPr="00255BE7">
        <w:t xml:space="preserve"> is initiated by selecting option</w:t>
      </w:r>
      <w:r>
        <w:t xml:space="preserve"> </w:t>
      </w:r>
      <w:r>
        <w:rPr>
          <w:i/>
        </w:rPr>
        <w:t xml:space="preserve">Duplicate </w:t>
      </w:r>
      <w:r>
        <w:t xml:space="preserve">on </w:t>
      </w:r>
      <w:r w:rsidRPr="001C5062">
        <w:rPr>
          <w:i/>
        </w:rPr>
        <w:t>Transaction</w:t>
      </w:r>
      <w:r>
        <w:t xml:space="preserve"> tab. </w:t>
      </w:r>
    </w:p>
    <w:p w14:paraId="73D48EC7" w14:textId="77777777" w:rsidR="000D7396" w:rsidRDefault="000D7396" w:rsidP="00BC6405">
      <w:pPr>
        <w:tabs>
          <w:tab w:val="left" w:pos="2171"/>
        </w:tabs>
      </w:pPr>
      <w:r>
        <w:rPr>
          <w:noProof/>
          <w:lang w:val="sk-SK" w:eastAsia="sk-SK"/>
        </w:rPr>
        <w:drawing>
          <wp:inline distT="0" distB="0" distL="0" distR="0" wp14:anchorId="65C123B2" wp14:editId="3D83524C">
            <wp:extent cx="5943600" cy="2799715"/>
            <wp:effectExtent l="19050" t="19050" r="19050" b="196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799715"/>
                    </a:xfrm>
                    <a:prstGeom prst="rect">
                      <a:avLst/>
                    </a:prstGeom>
                    <a:ln w="3175">
                      <a:solidFill>
                        <a:schemeClr val="accent1"/>
                      </a:solidFill>
                    </a:ln>
                  </pic:spPr>
                </pic:pic>
              </a:graphicData>
            </a:graphic>
          </wp:inline>
        </w:drawing>
      </w:r>
    </w:p>
    <w:p w14:paraId="3C7654DD" w14:textId="77777777" w:rsidR="000D7396" w:rsidRDefault="000D7396" w:rsidP="000D7396">
      <w:pPr>
        <w:tabs>
          <w:tab w:val="left" w:pos="2171"/>
        </w:tabs>
        <w:ind w:left="720"/>
      </w:pPr>
    </w:p>
    <w:p w14:paraId="22A283C5" w14:textId="77777777" w:rsidR="000D7396" w:rsidRDefault="000D7396" w:rsidP="00BC6405">
      <w:pPr>
        <w:tabs>
          <w:tab w:val="left" w:pos="2171"/>
        </w:tabs>
      </w:pPr>
      <w:r>
        <w:t xml:space="preserve">Action will open a new screen on which some of the transaction data can be altered before submit. </w:t>
      </w:r>
      <w:r w:rsidRPr="000F6129">
        <w:t xml:space="preserve">After the change data should be submitted.  </w:t>
      </w:r>
    </w:p>
    <w:p w14:paraId="4FA5DC1B" w14:textId="77777777" w:rsidR="000D7396" w:rsidRDefault="000D7396" w:rsidP="000D7396">
      <w:pPr>
        <w:tabs>
          <w:tab w:val="left" w:pos="2171"/>
        </w:tabs>
        <w:ind w:left="720"/>
      </w:pPr>
    </w:p>
    <w:p w14:paraId="28F9D2D9" w14:textId="77777777" w:rsidR="000D7396" w:rsidRDefault="000D7396" w:rsidP="000D7396">
      <w:pPr>
        <w:tabs>
          <w:tab w:val="left" w:pos="2171"/>
        </w:tabs>
        <w:ind w:left="720"/>
      </w:pPr>
      <w:r>
        <w:rPr>
          <w:noProof/>
          <w:lang w:val="sk-SK" w:eastAsia="sk-SK"/>
        </w:rPr>
        <w:lastRenderedPageBreak/>
        <w:drawing>
          <wp:inline distT="0" distB="0" distL="0" distR="0" wp14:anchorId="71F8FBAF" wp14:editId="77DC4CC0">
            <wp:extent cx="1800000" cy="1764000"/>
            <wp:effectExtent l="19050" t="19050" r="1016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800000" cy="1764000"/>
                    </a:xfrm>
                    <a:prstGeom prst="rect">
                      <a:avLst/>
                    </a:prstGeom>
                    <a:ln w="3175">
                      <a:solidFill>
                        <a:schemeClr val="accent1"/>
                      </a:solidFill>
                    </a:ln>
                  </pic:spPr>
                </pic:pic>
              </a:graphicData>
            </a:graphic>
          </wp:inline>
        </w:drawing>
      </w:r>
    </w:p>
    <w:p w14:paraId="3D041E9F" w14:textId="24E2F975" w:rsidR="00134388" w:rsidRDefault="000D7396" w:rsidP="00A3785B">
      <w:pPr>
        <w:spacing w:before="120" w:after="120"/>
      </w:pPr>
      <w:r>
        <w:t>By clicking on the A</w:t>
      </w:r>
      <w:r>
        <w:rPr>
          <w:i/>
        </w:rPr>
        <w:t>dd</w:t>
      </w:r>
      <w:r>
        <w:t xml:space="preserve"> button transaction will be duplicated. </w:t>
      </w:r>
    </w:p>
    <w:p w14:paraId="7F025475" w14:textId="2728CB72" w:rsidR="000D7396" w:rsidRDefault="000D7396" w:rsidP="00BC6405">
      <w:pPr>
        <w:pStyle w:val="Arial12Bold"/>
      </w:pPr>
      <w:r w:rsidRPr="00B0585C">
        <w:t xml:space="preserve">Business </w:t>
      </w:r>
      <w:r w:rsidR="00290135">
        <w:t>&amp; system rules</w:t>
      </w:r>
      <w:r w:rsidRPr="00B0585C">
        <w:t xml:space="preserve"> </w:t>
      </w:r>
    </w:p>
    <w:p w14:paraId="55DDF651" w14:textId="77777777" w:rsidR="00290135" w:rsidRDefault="00290135" w:rsidP="00290135">
      <w:pPr>
        <w:pStyle w:val="ListParagraph"/>
        <w:numPr>
          <w:ilvl w:val="0"/>
          <w:numId w:val="1"/>
        </w:numPr>
        <w:spacing w:after="40" w:line="259" w:lineRule="auto"/>
        <w:ind w:left="1440"/>
        <w:contextualSpacing/>
      </w:pPr>
      <w:r>
        <w:t>processing of a partial reversal (partial reversal consists of full reversal and a duplicated transaction with the amount different from the original transaction),</w:t>
      </w:r>
    </w:p>
    <w:p w14:paraId="7BF62196" w14:textId="77777777" w:rsidR="00BC6405" w:rsidRDefault="00290135" w:rsidP="00BC6405">
      <w:pPr>
        <w:pStyle w:val="ListParagraph"/>
        <w:numPr>
          <w:ilvl w:val="0"/>
          <w:numId w:val="1"/>
        </w:numPr>
        <w:spacing w:after="40" w:line="259" w:lineRule="auto"/>
        <w:ind w:left="1440"/>
        <w:contextualSpacing/>
      </w:pPr>
      <w:r>
        <w:t>transaction will be processed with the next daily processing,</w:t>
      </w:r>
    </w:p>
    <w:p w14:paraId="6192E5CA" w14:textId="2C73620B" w:rsidR="00AD5586" w:rsidRDefault="00290135" w:rsidP="00BC6405">
      <w:pPr>
        <w:pStyle w:val="ListParagraph"/>
        <w:numPr>
          <w:ilvl w:val="0"/>
          <w:numId w:val="1"/>
        </w:numPr>
        <w:spacing w:after="40" w:line="259" w:lineRule="auto"/>
        <w:ind w:left="1440"/>
        <w:contextualSpacing/>
      </w:pPr>
      <w:proofErr w:type="gramStart"/>
      <w:r>
        <w:t>in</w:t>
      </w:r>
      <w:proofErr w:type="gramEnd"/>
      <w:r>
        <w:t xml:space="preserve"> case of off-us transaction, it will be sent to payment schema within outgoing. </w:t>
      </w:r>
    </w:p>
    <w:p w14:paraId="4A23208A" w14:textId="77390572" w:rsidR="00DC5C2B" w:rsidRDefault="000D7396" w:rsidP="00BC6405">
      <w:pPr>
        <w:spacing w:after="160"/>
        <w:rPr>
          <w:rFonts w:cs="Arial"/>
        </w:rPr>
      </w:pPr>
      <w:r>
        <w:t xml:space="preserve"> </w:t>
      </w:r>
      <w:bookmarkStart w:id="2365" w:name="_Toc482011176"/>
      <w:bookmarkStart w:id="2366" w:name="_Toc482011944"/>
      <w:bookmarkStart w:id="2367" w:name="_Toc483467359"/>
    </w:p>
    <w:p w14:paraId="682CBA4C" w14:textId="5CD7095B" w:rsidR="000D7396" w:rsidRDefault="00DC5C2B" w:rsidP="00BC6405">
      <w:pPr>
        <w:pStyle w:val="Heading1"/>
        <w:rPr>
          <w:szCs w:val="24"/>
        </w:rPr>
      </w:pPr>
      <w:bookmarkStart w:id="2368" w:name="_Toc506563241"/>
      <w:r w:rsidRPr="00DF75A8">
        <w:rPr>
          <w:rFonts w:cs="Arial"/>
          <w:color w:val="auto"/>
          <w:sz w:val="24"/>
          <w:szCs w:val="24"/>
        </w:rPr>
        <w:t>5</w:t>
      </w:r>
      <w:r w:rsidR="00AD5586" w:rsidRPr="000B712F">
        <w:rPr>
          <w:rFonts w:cs="Arial"/>
          <w:color w:val="auto"/>
          <w:sz w:val="24"/>
          <w:szCs w:val="24"/>
        </w:rPr>
        <w:t>.2. UC POS 05</w:t>
      </w:r>
      <w:r w:rsidR="002E284F">
        <w:rPr>
          <w:rFonts w:cs="Arial"/>
          <w:color w:val="auto"/>
          <w:sz w:val="24"/>
          <w:szCs w:val="24"/>
        </w:rPr>
        <w:t>7</w:t>
      </w:r>
      <w:r w:rsidRPr="00DF75A8">
        <w:rPr>
          <w:rFonts w:cs="Arial"/>
          <w:color w:val="auto"/>
          <w:sz w:val="24"/>
          <w:szCs w:val="24"/>
        </w:rPr>
        <w:t xml:space="preserve">: </w:t>
      </w:r>
      <w:r w:rsidRPr="00BC6405">
        <w:rPr>
          <w:color w:val="auto"/>
          <w:sz w:val="24"/>
          <w:szCs w:val="24"/>
        </w:rPr>
        <w:t>Reverse t</w:t>
      </w:r>
      <w:r w:rsidR="000D7396" w:rsidRPr="00BC6405">
        <w:rPr>
          <w:color w:val="auto"/>
          <w:sz w:val="24"/>
          <w:szCs w:val="24"/>
        </w:rPr>
        <w:t>ransaction</w:t>
      </w:r>
      <w:bookmarkEnd w:id="2365"/>
      <w:bookmarkEnd w:id="2366"/>
      <w:bookmarkEnd w:id="2367"/>
      <w:bookmarkEnd w:id="2368"/>
    </w:p>
    <w:p w14:paraId="1A274099" w14:textId="77777777" w:rsidR="002E284F" w:rsidRPr="000D25B7" w:rsidRDefault="002E284F" w:rsidP="00BC6405"/>
    <w:p w14:paraId="16F3DEA9" w14:textId="77777777" w:rsidR="000D7396" w:rsidRDefault="000D7396" w:rsidP="00BC6405">
      <w:r>
        <w:t xml:space="preserve">Reversal of a cleared transaction. Transaction can be fully or partially reversed by changing the transaction amount. Reversal reason must be selected from a set of predefined reasons. </w:t>
      </w:r>
    </w:p>
    <w:p w14:paraId="24B1C633" w14:textId="77777777" w:rsidR="000D7396" w:rsidRDefault="000D7396" w:rsidP="00BC6405">
      <w:pPr>
        <w:pStyle w:val="Arial12Bold"/>
      </w:pPr>
      <w:r>
        <w:t xml:space="preserve">Preconditions </w:t>
      </w:r>
    </w:p>
    <w:p w14:paraId="530D4CF8" w14:textId="77777777" w:rsidR="000D7396" w:rsidRDefault="000D7396" w:rsidP="00BC6405">
      <w:r>
        <w:t xml:space="preserve">Clearing transaction must exist. Clearing transaction must be selected from the search grid.  </w:t>
      </w:r>
    </w:p>
    <w:p w14:paraId="404EBA02" w14:textId="77777777" w:rsidR="000D7396" w:rsidRDefault="000D7396" w:rsidP="00BC6405">
      <w:pPr>
        <w:pStyle w:val="Arial12Bold"/>
      </w:pPr>
      <w:r>
        <w:t xml:space="preserve">Trigger </w:t>
      </w:r>
    </w:p>
    <w:p w14:paraId="2742B87E" w14:textId="13178644" w:rsidR="000D7396" w:rsidRPr="00D4363A" w:rsidRDefault="000D7396" w:rsidP="00BC6405">
      <w:pPr>
        <w:spacing w:after="240"/>
      </w:pPr>
      <w:r>
        <w:t>Reversal</w:t>
      </w:r>
      <w:r w:rsidRPr="00D4363A">
        <w:t xml:space="preserve"> starts with </w:t>
      </w:r>
      <w:r>
        <w:t>search for</w:t>
      </w:r>
      <w:r w:rsidRPr="00D4363A">
        <w:t xml:space="preserve"> a transaction which should be </w:t>
      </w:r>
      <w:r>
        <w:t>reversed</w:t>
      </w:r>
      <w:r w:rsidRPr="00D4363A">
        <w:t xml:space="preserve">. </w:t>
      </w:r>
    </w:p>
    <w:p w14:paraId="45AC847A" w14:textId="77777777" w:rsidR="000D7396" w:rsidRDefault="000D7396" w:rsidP="00BC6405">
      <w:pPr>
        <w:spacing w:after="240"/>
      </w:pPr>
      <w:r w:rsidRPr="00255BE7">
        <w:rPr>
          <w:i/>
        </w:rPr>
        <w:t>Web –</w:t>
      </w:r>
      <w:r>
        <w:rPr>
          <w:i/>
        </w:rPr>
        <w:t xml:space="preserve"> </w:t>
      </w:r>
      <w:r>
        <w:t xml:space="preserve">Reversal </w:t>
      </w:r>
      <w:r w:rsidRPr="00255BE7">
        <w:t>is initiated by selecting option</w:t>
      </w:r>
      <w:r>
        <w:t xml:space="preserve"> </w:t>
      </w:r>
      <w:r>
        <w:rPr>
          <w:i/>
        </w:rPr>
        <w:t>Reversal</w:t>
      </w:r>
      <w:r>
        <w:t xml:space="preserve"> on </w:t>
      </w:r>
      <w:r w:rsidRPr="001C5062">
        <w:rPr>
          <w:i/>
        </w:rPr>
        <w:t>Transaction</w:t>
      </w:r>
      <w:r>
        <w:t xml:space="preserve"> tab. </w:t>
      </w:r>
    </w:p>
    <w:p w14:paraId="066319D6" w14:textId="77777777" w:rsidR="000D7396" w:rsidRDefault="000D7396" w:rsidP="00BC6405">
      <w:pPr>
        <w:tabs>
          <w:tab w:val="left" w:pos="2171"/>
        </w:tabs>
        <w:spacing w:before="120" w:after="120"/>
      </w:pPr>
      <w:r>
        <w:rPr>
          <w:noProof/>
          <w:lang w:val="sk-SK" w:eastAsia="sk-SK"/>
        </w:rPr>
        <w:lastRenderedPageBreak/>
        <w:drawing>
          <wp:inline distT="0" distB="0" distL="0" distR="0" wp14:anchorId="59795C68" wp14:editId="1FDAE8F6">
            <wp:extent cx="5943600" cy="2799715"/>
            <wp:effectExtent l="19050" t="19050" r="1905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799715"/>
                    </a:xfrm>
                    <a:prstGeom prst="rect">
                      <a:avLst/>
                    </a:prstGeom>
                    <a:ln w="3175">
                      <a:solidFill>
                        <a:schemeClr val="accent1"/>
                      </a:solidFill>
                    </a:ln>
                  </pic:spPr>
                </pic:pic>
              </a:graphicData>
            </a:graphic>
          </wp:inline>
        </w:drawing>
      </w:r>
    </w:p>
    <w:p w14:paraId="115AB9D3" w14:textId="77777777" w:rsidR="00DC5C2B" w:rsidRDefault="00DC5C2B" w:rsidP="00BC6405">
      <w:pPr>
        <w:tabs>
          <w:tab w:val="left" w:pos="2171"/>
        </w:tabs>
        <w:spacing w:before="120" w:after="120"/>
      </w:pPr>
    </w:p>
    <w:p w14:paraId="22E2CE3B" w14:textId="64BBBD51" w:rsidR="000D7396" w:rsidRDefault="000D7396" w:rsidP="00D81270">
      <w:pPr>
        <w:tabs>
          <w:tab w:val="left" w:pos="2171"/>
        </w:tabs>
        <w:spacing w:before="120" w:after="120"/>
        <w:jc w:val="both"/>
      </w:pPr>
      <w:r>
        <w:t xml:space="preserve">Action will open a screen on which the transaction amount can be altered. Reversal reason should be selected before the reversal. </w:t>
      </w:r>
    </w:p>
    <w:p w14:paraId="720E7CB4" w14:textId="77777777" w:rsidR="000D7396" w:rsidRDefault="000D7396" w:rsidP="000D7396">
      <w:pPr>
        <w:ind w:left="720"/>
      </w:pPr>
      <w:r>
        <w:rPr>
          <w:noProof/>
          <w:lang w:val="sk-SK" w:eastAsia="sk-SK"/>
        </w:rPr>
        <w:drawing>
          <wp:inline distT="0" distB="0" distL="0" distR="0" wp14:anchorId="2C27DD6A" wp14:editId="10660041">
            <wp:extent cx="1800000" cy="10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0000" cy="1029600"/>
                    </a:xfrm>
                    <a:prstGeom prst="rect">
                      <a:avLst/>
                    </a:prstGeom>
                  </pic:spPr>
                </pic:pic>
              </a:graphicData>
            </a:graphic>
          </wp:inline>
        </w:drawing>
      </w:r>
    </w:p>
    <w:p w14:paraId="30D30C56" w14:textId="7DA0D45A" w:rsidR="000D7396" w:rsidRDefault="000D7396" w:rsidP="00D81270">
      <w:pPr>
        <w:spacing w:before="120" w:after="120"/>
        <w:jc w:val="both"/>
      </w:pPr>
      <w:r>
        <w:t xml:space="preserve">By clicking on the </w:t>
      </w:r>
      <w:r w:rsidRPr="005B2B40">
        <w:rPr>
          <w:i/>
        </w:rPr>
        <w:t>Reversal</w:t>
      </w:r>
      <w:r>
        <w:t xml:space="preserve"> button transaction will be sent to pending transactions where it will be reviewed before processing. </w:t>
      </w:r>
    </w:p>
    <w:p w14:paraId="5167CDE3" w14:textId="77777777" w:rsidR="00290135" w:rsidRDefault="00290135" w:rsidP="00290135">
      <w:pPr>
        <w:pStyle w:val="Arial12Bold"/>
        <w:spacing w:before="240" w:after="60"/>
      </w:pPr>
      <w:r w:rsidRPr="00B0585C">
        <w:t xml:space="preserve">Business </w:t>
      </w:r>
      <w:r>
        <w:t>&amp; system rules</w:t>
      </w:r>
      <w:r w:rsidRPr="00B0585C">
        <w:t xml:space="preserve"> </w:t>
      </w:r>
    </w:p>
    <w:p w14:paraId="165252D0" w14:textId="77777777" w:rsidR="00290135" w:rsidRDefault="00290135" w:rsidP="00290135">
      <w:pPr>
        <w:pStyle w:val="ListParagraph"/>
        <w:numPr>
          <w:ilvl w:val="0"/>
          <w:numId w:val="1"/>
        </w:numPr>
        <w:spacing w:after="40" w:line="259" w:lineRule="auto"/>
        <w:ind w:left="1440"/>
        <w:contextualSpacing/>
      </w:pPr>
      <w:r>
        <w:t xml:space="preserve">reversal of transactions which have been done by mistake, </w:t>
      </w:r>
    </w:p>
    <w:p w14:paraId="6F3FA4C4" w14:textId="77777777" w:rsidR="00290135" w:rsidRDefault="00290135" w:rsidP="00290135">
      <w:pPr>
        <w:pStyle w:val="ListParagraph"/>
        <w:numPr>
          <w:ilvl w:val="0"/>
          <w:numId w:val="1"/>
        </w:numPr>
        <w:spacing w:after="40" w:line="259" w:lineRule="auto"/>
        <w:ind w:left="1440"/>
        <w:contextualSpacing/>
      </w:pPr>
      <w:r>
        <w:t>reversal of erroneous or duplicated transaction,</w:t>
      </w:r>
    </w:p>
    <w:p w14:paraId="77A0DDAC" w14:textId="77777777" w:rsidR="00290135" w:rsidRDefault="00290135" w:rsidP="00290135">
      <w:pPr>
        <w:pStyle w:val="ListParagraph"/>
        <w:numPr>
          <w:ilvl w:val="0"/>
          <w:numId w:val="1"/>
        </w:numPr>
        <w:spacing w:after="40" w:line="259" w:lineRule="auto"/>
        <w:ind w:left="1440"/>
        <w:contextualSpacing/>
      </w:pPr>
      <w:r>
        <w:t xml:space="preserve">transaction will be processed with the next daily processing, </w:t>
      </w:r>
    </w:p>
    <w:p w14:paraId="71651408" w14:textId="77777777" w:rsidR="00290135" w:rsidRDefault="00290135" w:rsidP="00290135">
      <w:pPr>
        <w:pStyle w:val="ListParagraph"/>
        <w:numPr>
          <w:ilvl w:val="0"/>
          <w:numId w:val="1"/>
        </w:numPr>
        <w:spacing w:after="40" w:line="259" w:lineRule="auto"/>
        <w:ind w:left="1440"/>
        <w:contextualSpacing/>
      </w:pPr>
      <w:proofErr w:type="gramStart"/>
      <w:r>
        <w:t>in</w:t>
      </w:r>
      <w:proofErr w:type="gramEnd"/>
      <w:r>
        <w:t xml:space="preserve"> case of off-us transaction, it will be sent to payment schema within outgoing.</w:t>
      </w:r>
    </w:p>
    <w:p w14:paraId="05E7DDD7" w14:textId="77777777" w:rsidR="00290135" w:rsidRDefault="00290135" w:rsidP="00D81270">
      <w:pPr>
        <w:spacing w:before="120" w:after="120"/>
        <w:jc w:val="both"/>
      </w:pPr>
    </w:p>
    <w:p w14:paraId="59E90A31" w14:textId="0186F297" w:rsidR="000D7396" w:rsidRDefault="000D7396" w:rsidP="00D81270">
      <w:pPr>
        <w:pStyle w:val="Arial12Bold"/>
      </w:pPr>
      <w:proofErr w:type="spellStart"/>
      <w:r>
        <w:t>Postcondition</w:t>
      </w:r>
      <w:proofErr w:type="spellEnd"/>
    </w:p>
    <w:p w14:paraId="5C38D729" w14:textId="77777777" w:rsidR="000D7396" w:rsidRPr="00F058D8" w:rsidRDefault="000D7396" w:rsidP="00D81270">
      <w:pPr>
        <w:spacing w:after="160"/>
        <w:rPr>
          <w:rFonts w:eastAsiaTheme="majorEastAsia" w:cstheme="majorBidi"/>
          <w:b/>
          <w:color w:val="000000" w:themeColor="text1"/>
          <w:sz w:val="28"/>
          <w:szCs w:val="32"/>
        </w:rPr>
      </w:pPr>
      <w:r>
        <w:t xml:space="preserve">Transaction has been reversed successfully and sent to pending transactions for review. </w:t>
      </w:r>
    </w:p>
    <w:p w14:paraId="79F376A8" w14:textId="56B331D5" w:rsidR="00AD5586" w:rsidRDefault="00AD5586" w:rsidP="00D81270">
      <w:pPr>
        <w:spacing w:after="160"/>
      </w:pPr>
    </w:p>
    <w:p w14:paraId="338B8C99" w14:textId="77777777" w:rsidR="00134388" w:rsidRDefault="00134388" w:rsidP="00D81270">
      <w:pPr>
        <w:spacing w:after="160"/>
      </w:pPr>
    </w:p>
    <w:p w14:paraId="6CE17899" w14:textId="77777777" w:rsidR="00AD5586" w:rsidRDefault="00AD5586" w:rsidP="00D81270">
      <w:pPr>
        <w:spacing w:after="160"/>
        <w:rPr>
          <w:rFonts w:eastAsiaTheme="majorEastAsia" w:cs="Arial"/>
          <w:color w:val="000000" w:themeColor="text1"/>
        </w:rPr>
      </w:pPr>
    </w:p>
    <w:p w14:paraId="43D03755" w14:textId="4AA63755" w:rsidR="000D7396" w:rsidRDefault="00134388" w:rsidP="00D81270">
      <w:pPr>
        <w:pStyle w:val="Heading1"/>
        <w:rPr>
          <w:szCs w:val="24"/>
        </w:rPr>
      </w:pPr>
      <w:r>
        <w:rPr>
          <w:rFonts w:cs="Arial"/>
          <w:color w:val="auto"/>
          <w:sz w:val="24"/>
          <w:szCs w:val="24"/>
        </w:rPr>
        <w:t xml:space="preserve"> </w:t>
      </w:r>
      <w:bookmarkStart w:id="2369" w:name="_Toc506563242"/>
      <w:r w:rsidR="00AD5586" w:rsidRPr="00EC51D9">
        <w:rPr>
          <w:rFonts w:cs="Arial"/>
          <w:color w:val="auto"/>
          <w:sz w:val="24"/>
          <w:szCs w:val="24"/>
        </w:rPr>
        <w:t>5</w:t>
      </w:r>
      <w:r w:rsidR="002E284F">
        <w:rPr>
          <w:rFonts w:cs="Arial"/>
          <w:color w:val="auto"/>
          <w:sz w:val="24"/>
          <w:szCs w:val="24"/>
        </w:rPr>
        <w:t>.2. UC POS 058</w:t>
      </w:r>
      <w:r w:rsidR="00AD5586" w:rsidRPr="00EC51D9">
        <w:rPr>
          <w:rFonts w:cs="Arial"/>
          <w:color w:val="auto"/>
          <w:sz w:val="24"/>
          <w:szCs w:val="24"/>
        </w:rPr>
        <w:t xml:space="preserve">: </w:t>
      </w:r>
      <w:r w:rsidR="00AD5586" w:rsidRPr="00EC51D9">
        <w:rPr>
          <w:color w:val="auto"/>
          <w:sz w:val="24"/>
          <w:szCs w:val="24"/>
        </w:rPr>
        <w:t>Reverse t</w:t>
      </w:r>
      <w:r w:rsidR="00AD5586">
        <w:rPr>
          <w:color w:val="auto"/>
          <w:sz w:val="24"/>
          <w:szCs w:val="24"/>
        </w:rPr>
        <w:t>ransaction (Chargeback</w:t>
      </w:r>
      <w:r w:rsidR="00AD5586" w:rsidRPr="00EC51D9">
        <w:rPr>
          <w:color w:val="auto"/>
          <w:sz w:val="24"/>
          <w:szCs w:val="24"/>
        </w:rPr>
        <w:t xml:space="preserve"> reasons)</w:t>
      </w:r>
      <w:bookmarkStart w:id="2370" w:name="_Toc482011177"/>
      <w:bookmarkStart w:id="2371" w:name="_Toc482011945"/>
      <w:bookmarkEnd w:id="2369"/>
    </w:p>
    <w:p w14:paraId="3E375D13" w14:textId="77777777" w:rsidR="002E284F" w:rsidRPr="000D25B7" w:rsidRDefault="002E284F" w:rsidP="00D81270"/>
    <w:p w14:paraId="25E79DEF" w14:textId="77777777" w:rsidR="000D7396" w:rsidRDefault="000D7396" w:rsidP="00D81270">
      <w:pPr>
        <w:jc w:val="both"/>
      </w:pPr>
      <w:r>
        <w:lastRenderedPageBreak/>
        <w:t xml:space="preserve">Reversal of a cleared transaction. Transaction can be fully or partially reversed by changing the transaction amount. Reversal reason must be selected from a set of predefined reasons. For </w:t>
      </w:r>
      <w:commentRangeStart w:id="2372"/>
      <w:commentRangeStart w:id="2373"/>
      <w:commentRangeStart w:id="2374"/>
      <w:commentRangeStart w:id="2375"/>
      <w:commentRangeStart w:id="2376"/>
      <w:r>
        <w:t xml:space="preserve">chargeback reason </w:t>
      </w:r>
      <w:bookmarkStart w:id="2377" w:name="_Toc505870291"/>
      <w:bookmarkStart w:id="2378" w:name="_Toc505932676"/>
      <w:commentRangeEnd w:id="2372"/>
      <w:r w:rsidR="007C6899">
        <w:rPr>
          <w:rStyle w:val="CommentReference"/>
        </w:rPr>
        <w:commentReference w:id="2372"/>
      </w:r>
      <w:commentRangeEnd w:id="2373"/>
      <w:r w:rsidR="00BE1664">
        <w:rPr>
          <w:rStyle w:val="CommentReference"/>
        </w:rPr>
        <w:commentReference w:id="2373"/>
      </w:r>
      <w:commentRangeEnd w:id="2374"/>
      <w:r w:rsidR="00203211">
        <w:rPr>
          <w:rStyle w:val="CommentReference"/>
        </w:rPr>
        <w:commentReference w:id="2374"/>
      </w:r>
      <w:bookmarkEnd w:id="2377"/>
      <w:bookmarkEnd w:id="2378"/>
      <w:commentRangeEnd w:id="2375"/>
      <w:r w:rsidR="00F97A34">
        <w:rPr>
          <w:rStyle w:val="CommentReference"/>
        </w:rPr>
        <w:commentReference w:id="2375"/>
      </w:r>
      <w:commentRangeEnd w:id="2376"/>
      <w:r w:rsidR="00D81270">
        <w:rPr>
          <w:rStyle w:val="CommentReference"/>
        </w:rPr>
        <w:commentReference w:id="2376"/>
      </w:r>
      <w:r>
        <w:t xml:space="preserve">must be </w:t>
      </w:r>
      <w:r w:rsidRPr="008811E9">
        <w:rPr>
          <w:i/>
        </w:rPr>
        <w:t>Chargeback transaction</w:t>
      </w:r>
      <w:r>
        <w:t xml:space="preserve">.  </w:t>
      </w:r>
    </w:p>
    <w:p w14:paraId="41A29C70" w14:textId="77777777" w:rsidR="000D7396" w:rsidRDefault="000D7396" w:rsidP="00D81270">
      <w:pPr>
        <w:pStyle w:val="Arial12Bold"/>
        <w:jc w:val="both"/>
      </w:pPr>
      <w:r>
        <w:t xml:space="preserve">Preconditions </w:t>
      </w:r>
    </w:p>
    <w:p w14:paraId="16583A86" w14:textId="77777777" w:rsidR="000D7396" w:rsidRDefault="000D7396" w:rsidP="00D81270">
      <w:pPr>
        <w:jc w:val="both"/>
      </w:pPr>
      <w:r>
        <w:t xml:space="preserve">Clearing transaction must exist. Clearing transaction must be selected from the search grid.  </w:t>
      </w:r>
    </w:p>
    <w:p w14:paraId="51C9E53E" w14:textId="77777777" w:rsidR="000D7396" w:rsidRDefault="000D7396" w:rsidP="00D81270">
      <w:pPr>
        <w:pStyle w:val="Arial12Bold"/>
        <w:jc w:val="both"/>
      </w:pPr>
      <w:r>
        <w:t xml:space="preserve">Trigger </w:t>
      </w:r>
    </w:p>
    <w:p w14:paraId="496C6F10" w14:textId="0C670BE1" w:rsidR="000D7396" w:rsidRPr="00D4363A" w:rsidRDefault="000D7396" w:rsidP="00D81270">
      <w:pPr>
        <w:spacing w:after="240"/>
        <w:jc w:val="both"/>
      </w:pPr>
      <w:r>
        <w:t>Reversal</w:t>
      </w:r>
      <w:r w:rsidRPr="00D4363A">
        <w:t xml:space="preserve"> starts with </w:t>
      </w:r>
      <w:r>
        <w:t>search for</w:t>
      </w:r>
      <w:r w:rsidRPr="00D4363A">
        <w:t xml:space="preserve"> a transaction which should be </w:t>
      </w:r>
      <w:r>
        <w:t>reversed</w:t>
      </w:r>
      <w:r w:rsidRPr="00D4363A">
        <w:t xml:space="preserve">. </w:t>
      </w:r>
    </w:p>
    <w:p w14:paraId="5FED9619" w14:textId="77777777" w:rsidR="000D7396" w:rsidRDefault="000D7396" w:rsidP="00D81270">
      <w:pPr>
        <w:spacing w:after="240"/>
      </w:pPr>
      <w:r w:rsidRPr="00255BE7">
        <w:rPr>
          <w:i/>
        </w:rPr>
        <w:t>Web –</w:t>
      </w:r>
      <w:r>
        <w:rPr>
          <w:i/>
        </w:rPr>
        <w:t xml:space="preserve"> </w:t>
      </w:r>
      <w:r>
        <w:t xml:space="preserve">Reversal </w:t>
      </w:r>
      <w:r w:rsidRPr="00255BE7">
        <w:t>is initiated by selecting option</w:t>
      </w:r>
      <w:r>
        <w:t xml:space="preserve"> </w:t>
      </w:r>
      <w:r>
        <w:rPr>
          <w:i/>
        </w:rPr>
        <w:t>Reversal</w:t>
      </w:r>
      <w:r>
        <w:t xml:space="preserve"> on </w:t>
      </w:r>
      <w:r w:rsidRPr="001C5062">
        <w:rPr>
          <w:i/>
        </w:rPr>
        <w:t>Transaction</w:t>
      </w:r>
      <w:r>
        <w:t xml:space="preserve"> tab. </w:t>
      </w:r>
    </w:p>
    <w:p w14:paraId="38A41C64" w14:textId="6D2B6313" w:rsidR="000D7396" w:rsidRDefault="00134388" w:rsidP="00D81270">
      <w:pPr>
        <w:tabs>
          <w:tab w:val="left" w:pos="2171"/>
        </w:tabs>
        <w:spacing w:before="120" w:after="120"/>
      </w:pPr>
      <w:r>
        <w:t xml:space="preserve">       </w:t>
      </w:r>
      <w:r w:rsidR="000D7396">
        <w:rPr>
          <w:noProof/>
          <w:lang w:val="sk-SK" w:eastAsia="sk-SK"/>
        </w:rPr>
        <w:drawing>
          <wp:inline distT="0" distB="0" distL="0" distR="0" wp14:anchorId="342481CD" wp14:editId="49B1BC10">
            <wp:extent cx="5573612" cy="2625433"/>
            <wp:effectExtent l="19050" t="19050" r="27305"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78470" cy="2627721"/>
                    </a:xfrm>
                    <a:prstGeom prst="rect">
                      <a:avLst/>
                    </a:prstGeom>
                    <a:ln w="3175">
                      <a:solidFill>
                        <a:schemeClr val="accent1"/>
                      </a:solidFill>
                    </a:ln>
                  </pic:spPr>
                </pic:pic>
              </a:graphicData>
            </a:graphic>
          </wp:inline>
        </w:drawing>
      </w:r>
    </w:p>
    <w:p w14:paraId="0AE203F8" w14:textId="0CAE6C79" w:rsidR="000D7396" w:rsidRDefault="000D7396" w:rsidP="00D81270">
      <w:pPr>
        <w:tabs>
          <w:tab w:val="left" w:pos="2171"/>
        </w:tabs>
        <w:spacing w:before="120" w:after="120"/>
        <w:jc w:val="both"/>
      </w:pPr>
      <w:r>
        <w:t xml:space="preserve">Action will open a screen on which the transaction amount can be altered. Reversal reason should be selected before the reversal. </w:t>
      </w:r>
    </w:p>
    <w:p w14:paraId="1BBEFA31" w14:textId="77777777" w:rsidR="000D7396" w:rsidRDefault="000D7396" w:rsidP="000D7396">
      <w:pPr>
        <w:ind w:left="720"/>
      </w:pPr>
      <w:r>
        <w:rPr>
          <w:noProof/>
          <w:lang w:val="sk-SK" w:eastAsia="sk-SK"/>
        </w:rPr>
        <w:drawing>
          <wp:inline distT="0" distB="0" distL="0" distR="0" wp14:anchorId="106E908E" wp14:editId="7CAC4643">
            <wp:extent cx="2160000" cy="126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60000" cy="1260000"/>
                    </a:xfrm>
                    <a:prstGeom prst="rect">
                      <a:avLst/>
                    </a:prstGeom>
                  </pic:spPr>
                </pic:pic>
              </a:graphicData>
            </a:graphic>
          </wp:inline>
        </w:drawing>
      </w:r>
    </w:p>
    <w:p w14:paraId="0890ED04" w14:textId="75C1DA57" w:rsidR="000D7396" w:rsidRDefault="000D7396" w:rsidP="00D81270">
      <w:pPr>
        <w:spacing w:before="120" w:after="120"/>
        <w:jc w:val="both"/>
      </w:pPr>
      <w:r>
        <w:t xml:space="preserve">By clicking on the </w:t>
      </w:r>
      <w:r w:rsidRPr="005B2B40">
        <w:rPr>
          <w:i/>
        </w:rPr>
        <w:t>Reversal</w:t>
      </w:r>
      <w:r>
        <w:t xml:space="preserve"> button transaction will be sent to pending transactions where it will be reviewed before processing. </w:t>
      </w:r>
    </w:p>
    <w:p w14:paraId="4BF1324D" w14:textId="64192A67" w:rsidR="000D7396" w:rsidRDefault="000D7396" w:rsidP="00D81270">
      <w:pPr>
        <w:pStyle w:val="Arial12Bold"/>
        <w:spacing w:after="120"/>
      </w:pPr>
      <w:r w:rsidRPr="00B0585C">
        <w:t xml:space="preserve">Business </w:t>
      </w:r>
      <w:r w:rsidR="00DC5C2B">
        <w:t xml:space="preserve">&amp; system </w:t>
      </w:r>
      <w:r w:rsidRPr="00B0585C">
        <w:t xml:space="preserve">rules </w:t>
      </w:r>
    </w:p>
    <w:p w14:paraId="7F2395D3" w14:textId="33A4B59F" w:rsidR="000D7396" w:rsidRDefault="00134388" w:rsidP="000D7396">
      <w:pPr>
        <w:pStyle w:val="ListParagraph"/>
        <w:numPr>
          <w:ilvl w:val="0"/>
          <w:numId w:val="1"/>
        </w:numPr>
        <w:spacing w:after="40" w:line="259" w:lineRule="auto"/>
        <w:ind w:left="1440"/>
        <w:contextualSpacing/>
      </w:pPr>
      <w:r>
        <w:t>chargeback t</w:t>
      </w:r>
      <w:r w:rsidR="000D7396">
        <w:t xml:space="preserve">ransaction will be processed with the next daily processing </w:t>
      </w:r>
    </w:p>
    <w:p w14:paraId="4B27F48A" w14:textId="0362A434" w:rsidR="00290135" w:rsidRDefault="00290135" w:rsidP="00290135">
      <w:pPr>
        <w:pStyle w:val="ListParagraph"/>
        <w:numPr>
          <w:ilvl w:val="0"/>
          <w:numId w:val="1"/>
        </w:numPr>
        <w:spacing w:after="40" w:line="259" w:lineRule="auto"/>
        <w:ind w:left="1440"/>
        <w:contextualSpacing/>
      </w:pPr>
      <w:r>
        <w:t>off-us transaction</w:t>
      </w:r>
      <w:r w:rsidR="00D76F79">
        <w:t xml:space="preserve"> </w:t>
      </w:r>
      <w:r>
        <w:t xml:space="preserve">will </w:t>
      </w:r>
      <w:r w:rsidR="000137D4">
        <w:t xml:space="preserve">not </w:t>
      </w:r>
      <w:r>
        <w:t>be sent to payment schema within outgoing,</w:t>
      </w:r>
    </w:p>
    <w:p w14:paraId="791BDB28" w14:textId="3E965035" w:rsidR="002E284F" w:rsidRDefault="000D7396" w:rsidP="00D81270">
      <w:pPr>
        <w:pStyle w:val="ListParagraph"/>
        <w:numPr>
          <w:ilvl w:val="0"/>
          <w:numId w:val="1"/>
        </w:numPr>
        <w:spacing w:after="40" w:line="259" w:lineRule="auto"/>
        <w:ind w:left="1440"/>
        <w:contextualSpacing/>
      </w:pPr>
      <w:proofErr w:type="gramStart"/>
      <w:r>
        <w:t>reversed</w:t>
      </w:r>
      <w:proofErr w:type="gramEnd"/>
      <w:r>
        <w:t xml:space="preserve"> </w:t>
      </w:r>
      <w:r w:rsidR="00134388">
        <w:t xml:space="preserve">transaction </w:t>
      </w:r>
      <w:r>
        <w:t>sent to pending transactions for review.</w:t>
      </w:r>
    </w:p>
    <w:p w14:paraId="40FAC5ED" w14:textId="7E540A6B" w:rsidR="00DC5C2B" w:rsidRDefault="000D7396" w:rsidP="00D81270">
      <w:pPr>
        <w:spacing w:after="160"/>
      </w:pPr>
      <w:r>
        <w:t xml:space="preserve"> </w:t>
      </w:r>
      <w:bookmarkStart w:id="2379" w:name="_Toc483467361"/>
    </w:p>
    <w:p w14:paraId="26D545C3" w14:textId="6E8EBCD3" w:rsidR="000D7396" w:rsidRPr="00D81270" w:rsidRDefault="00AF2593" w:rsidP="00D81270">
      <w:pPr>
        <w:pStyle w:val="Heading1"/>
        <w:rPr>
          <w:color w:val="auto"/>
          <w:sz w:val="24"/>
          <w:szCs w:val="24"/>
        </w:rPr>
      </w:pPr>
      <w:bookmarkStart w:id="2380" w:name="_Toc506563243"/>
      <w:r w:rsidRPr="000B712F">
        <w:rPr>
          <w:rFonts w:cs="Arial"/>
          <w:color w:val="auto"/>
          <w:sz w:val="24"/>
          <w:szCs w:val="24"/>
        </w:rPr>
        <w:lastRenderedPageBreak/>
        <w:t>5.2. UC POS 05</w:t>
      </w:r>
      <w:r w:rsidR="002E284F">
        <w:rPr>
          <w:rFonts w:cs="Arial"/>
          <w:color w:val="auto"/>
          <w:sz w:val="24"/>
          <w:szCs w:val="24"/>
        </w:rPr>
        <w:t>9</w:t>
      </w:r>
      <w:r w:rsidR="00DC5C2B" w:rsidRPr="00DF75A8">
        <w:rPr>
          <w:rFonts w:cs="Arial"/>
          <w:color w:val="auto"/>
          <w:sz w:val="24"/>
          <w:szCs w:val="24"/>
        </w:rPr>
        <w:t xml:space="preserve">: </w:t>
      </w:r>
      <w:r w:rsidR="00DC5C2B" w:rsidRPr="00D81270">
        <w:rPr>
          <w:color w:val="auto"/>
          <w:sz w:val="24"/>
          <w:szCs w:val="24"/>
        </w:rPr>
        <w:t>Retrieve rejected t</w:t>
      </w:r>
      <w:r w:rsidR="000D7396" w:rsidRPr="00D81270">
        <w:rPr>
          <w:color w:val="auto"/>
          <w:sz w:val="24"/>
          <w:szCs w:val="24"/>
        </w:rPr>
        <w:t>ransaction</w:t>
      </w:r>
      <w:bookmarkEnd w:id="2370"/>
      <w:bookmarkEnd w:id="2371"/>
      <w:bookmarkEnd w:id="2379"/>
      <w:bookmarkEnd w:id="2380"/>
      <w:r w:rsidR="000D7396" w:rsidRPr="00D81270">
        <w:rPr>
          <w:color w:val="auto"/>
          <w:sz w:val="24"/>
          <w:szCs w:val="24"/>
        </w:rPr>
        <w:t xml:space="preserve"> </w:t>
      </w:r>
    </w:p>
    <w:p w14:paraId="393E321B" w14:textId="77777777" w:rsidR="002E284F" w:rsidRDefault="002E284F" w:rsidP="00D81270">
      <w:pPr>
        <w:jc w:val="both"/>
      </w:pPr>
    </w:p>
    <w:p w14:paraId="20918926" w14:textId="19F07827" w:rsidR="000D7396" w:rsidRPr="00A65374" w:rsidRDefault="000D7396" w:rsidP="00D81270">
      <w:pPr>
        <w:jc w:val="both"/>
      </w:pPr>
      <w:r>
        <w:t xml:space="preserve">Displays details of transactions that have not been processed because of missing or incorrect data in the database. </w:t>
      </w:r>
      <w:r w:rsidRPr="00A65374">
        <w:t xml:space="preserve">Details consist of error data, transaction data, terminal data, card data and various other data. </w:t>
      </w:r>
    </w:p>
    <w:p w14:paraId="0A4740C3" w14:textId="77777777" w:rsidR="000D7396" w:rsidRDefault="000D7396" w:rsidP="00D81270">
      <w:pPr>
        <w:pStyle w:val="Arial12Bold"/>
      </w:pPr>
      <w:r>
        <w:t xml:space="preserve">Preconditions </w:t>
      </w:r>
    </w:p>
    <w:p w14:paraId="6A8C3707" w14:textId="77777777" w:rsidR="000D7396" w:rsidRDefault="000D7396" w:rsidP="00D81270">
      <w:r>
        <w:t xml:space="preserve">Rejected transaction exists. </w:t>
      </w:r>
    </w:p>
    <w:p w14:paraId="2027FE9B" w14:textId="77777777" w:rsidR="000D7396" w:rsidRDefault="000D7396" w:rsidP="00D81270">
      <w:pPr>
        <w:pStyle w:val="Arial12Bold"/>
      </w:pPr>
      <w:r>
        <w:t xml:space="preserve">Trigger </w:t>
      </w:r>
    </w:p>
    <w:p w14:paraId="395F4BD6" w14:textId="77777777" w:rsidR="000D7396" w:rsidRDefault="000D7396" w:rsidP="00D81270">
      <w:pPr>
        <w:spacing w:after="240"/>
        <w:jc w:val="both"/>
      </w:pPr>
      <w:r w:rsidRPr="00CB7E76">
        <w:rPr>
          <w:i/>
        </w:rPr>
        <w:t>Web –</w:t>
      </w:r>
      <w:r w:rsidRPr="00EA432C">
        <w:t xml:space="preserve"> </w:t>
      </w:r>
      <w:r>
        <w:t xml:space="preserve">Rejected transaction data retrieval starts with opening the </w:t>
      </w:r>
      <w:r>
        <w:rPr>
          <w:i/>
        </w:rPr>
        <w:t>Acquiring</w:t>
      </w:r>
      <w:r w:rsidRPr="004F4D01">
        <w:rPr>
          <w:i/>
        </w:rPr>
        <w:t xml:space="preserve"> &gt; </w:t>
      </w:r>
      <w:r>
        <w:rPr>
          <w:i/>
        </w:rPr>
        <w:t xml:space="preserve">Rejected clearing </w:t>
      </w:r>
      <w:r w:rsidRPr="001061E4">
        <w:t>screen</w:t>
      </w:r>
      <w:r>
        <w:rPr>
          <w:i/>
        </w:rPr>
        <w:t xml:space="preserve">. </w:t>
      </w:r>
      <w:r>
        <w:t>Search can be performed</w:t>
      </w:r>
      <w:r>
        <w:rPr>
          <w:i/>
        </w:rPr>
        <w:t xml:space="preserve"> </w:t>
      </w:r>
      <w:r>
        <w:t xml:space="preserve">by applying different search filters on the screen. There is a set of predefined search parameters (e.g. </w:t>
      </w:r>
      <w:r w:rsidRPr="00CC1732">
        <w:rPr>
          <w:i/>
        </w:rPr>
        <w:t>PAN</w:t>
      </w:r>
      <w:r>
        <w:t xml:space="preserve">, </w:t>
      </w:r>
      <w:r w:rsidRPr="00CC1732">
        <w:rPr>
          <w:i/>
        </w:rPr>
        <w:t>Retailer ID</w:t>
      </w:r>
      <w:r>
        <w:t xml:space="preserve">, </w:t>
      </w:r>
      <w:r w:rsidRPr="00CC1732">
        <w:rPr>
          <w:i/>
        </w:rPr>
        <w:t>Terminal ID</w:t>
      </w:r>
      <w:r>
        <w:t xml:space="preserve">, </w:t>
      </w:r>
      <w:r w:rsidRPr="00CC1732">
        <w:rPr>
          <w:i/>
        </w:rPr>
        <w:t>Transaction ID</w:t>
      </w:r>
      <w:r>
        <w:t xml:space="preserve">, </w:t>
      </w:r>
      <w:r w:rsidRPr="00D315A7">
        <w:rPr>
          <w:i/>
        </w:rPr>
        <w:t>Rejection type</w:t>
      </w:r>
      <w:r>
        <w:t xml:space="preserve">, </w:t>
      </w:r>
      <w:r w:rsidRPr="00D315A7">
        <w:rPr>
          <w:i/>
        </w:rPr>
        <w:t>Amount,</w:t>
      </w:r>
      <w:r>
        <w:t xml:space="preserve"> </w:t>
      </w:r>
      <w:r w:rsidRPr="00D4363A">
        <w:rPr>
          <w:i/>
        </w:rPr>
        <w:t>Process date</w:t>
      </w:r>
      <w:r>
        <w:t xml:space="preserve">, etc.). When a particular transaction is found details can be displayed by clicking on the retrieved record in the search results grid. Details will be shown below the search grid. </w:t>
      </w:r>
    </w:p>
    <w:p w14:paraId="17ED2E2E" w14:textId="77777777" w:rsidR="000D7396" w:rsidRDefault="000D7396" w:rsidP="00D81270">
      <w:r>
        <w:rPr>
          <w:noProof/>
          <w:lang w:val="sk-SK" w:eastAsia="sk-SK"/>
        </w:rPr>
        <w:drawing>
          <wp:inline distT="0" distB="0" distL="0" distR="0" wp14:anchorId="78107EC2" wp14:editId="2BDBD396">
            <wp:extent cx="5940000" cy="3150000"/>
            <wp:effectExtent l="19050" t="19050" r="2286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0000" cy="3150000"/>
                    </a:xfrm>
                    <a:prstGeom prst="rect">
                      <a:avLst/>
                    </a:prstGeom>
                    <a:noFill/>
                    <a:ln w="3175">
                      <a:solidFill>
                        <a:schemeClr val="accent1"/>
                      </a:solidFill>
                    </a:ln>
                  </pic:spPr>
                </pic:pic>
              </a:graphicData>
            </a:graphic>
          </wp:inline>
        </w:drawing>
      </w:r>
    </w:p>
    <w:p w14:paraId="01116199" w14:textId="77777777" w:rsidR="000D7396" w:rsidRDefault="000D7396" w:rsidP="00D81270">
      <w:pPr>
        <w:pStyle w:val="Arial12Bold"/>
      </w:pPr>
      <w:r w:rsidRPr="00B0585C">
        <w:t>Business case</w:t>
      </w:r>
      <w:r>
        <w:t>s</w:t>
      </w:r>
      <w:r w:rsidRPr="00B0585C">
        <w:t xml:space="preserve"> </w:t>
      </w:r>
    </w:p>
    <w:p w14:paraId="12D9D79E" w14:textId="77777777" w:rsidR="000D7396" w:rsidRPr="00CF1230" w:rsidRDefault="000D7396" w:rsidP="000D7396">
      <w:pPr>
        <w:pStyle w:val="ListParagraph"/>
        <w:numPr>
          <w:ilvl w:val="0"/>
          <w:numId w:val="1"/>
        </w:numPr>
        <w:spacing w:after="40" w:line="259" w:lineRule="auto"/>
        <w:ind w:left="1440"/>
        <w:contextualSpacing/>
      </w:pPr>
      <w:r>
        <w:t>Rejected transaction data must be reviewed in case of an inquiry, analysis or change of data (usually in case of reprocessing)</w:t>
      </w:r>
    </w:p>
    <w:p w14:paraId="4A31823E" w14:textId="76E5176E" w:rsidR="000D7396" w:rsidRDefault="000D7396" w:rsidP="00D81270">
      <w:pPr>
        <w:pStyle w:val="Arial12Bold"/>
      </w:pPr>
      <w:r w:rsidRPr="00B0585C">
        <w:t xml:space="preserve">Business </w:t>
      </w:r>
      <w:r w:rsidR="00DC5C2B">
        <w:t xml:space="preserve">&amp; system </w:t>
      </w:r>
      <w:r w:rsidRPr="00B0585C">
        <w:t xml:space="preserve">rules </w:t>
      </w:r>
    </w:p>
    <w:p w14:paraId="7785CEF7" w14:textId="2C562D37" w:rsidR="00DC5C2B" w:rsidRDefault="000D7396" w:rsidP="00D81270">
      <w:pPr>
        <w:spacing w:after="160"/>
      </w:pPr>
      <w:r>
        <w:t xml:space="preserve">Rejected transaction details have been successfully displayed. </w:t>
      </w:r>
      <w:bookmarkStart w:id="2381" w:name="_Toc482011178"/>
      <w:bookmarkStart w:id="2382" w:name="_Toc482011946"/>
      <w:bookmarkStart w:id="2383" w:name="_Toc483467362"/>
    </w:p>
    <w:p w14:paraId="7D38B817" w14:textId="54367A47" w:rsidR="009A4EDE" w:rsidRDefault="009A4EDE" w:rsidP="00D81270">
      <w:pPr>
        <w:spacing w:after="160"/>
      </w:pPr>
      <w:r>
        <w:tab/>
      </w:r>
    </w:p>
    <w:p w14:paraId="431C365D" w14:textId="2018FAEC" w:rsidR="000D7396" w:rsidRPr="00D81270" w:rsidRDefault="00BF37F0" w:rsidP="00D81270">
      <w:pPr>
        <w:pStyle w:val="Heading1"/>
        <w:rPr>
          <w:color w:val="auto"/>
          <w:sz w:val="24"/>
          <w:szCs w:val="24"/>
        </w:rPr>
      </w:pPr>
      <w:bookmarkStart w:id="2384" w:name="_Toc506563244"/>
      <w:r>
        <w:rPr>
          <w:rFonts w:cs="Arial"/>
          <w:color w:val="auto"/>
          <w:sz w:val="24"/>
          <w:szCs w:val="24"/>
        </w:rPr>
        <w:lastRenderedPageBreak/>
        <w:t>5.2. UC POS 060</w:t>
      </w:r>
      <w:r w:rsidR="00DC5C2B" w:rsidRPr="00DF75A8">
        <w:rPr>
          <w:rFonts w:cs="Arial"/>
          <w:color w:val="auto"/>
          <w:sz w:val="24"/>
          <w:szCs w:val="24"/>
        </w:rPr>
        <w:t xml:space="preserve">: </w:t>
      </w:r>
      <w:r w:rsidR="00CF0717" w:rsidRPr="00D81270">
        <w:rPr>
          <w:color w:val="auto"/>
          <w:sz w:val="24"/>
          <w:szCs w:val="24"/>
        </w:rPr>
        <w:t>Update rejected t</w:t>
      </w:r>
      <w:r w:rsidR="000D7396" w:rsidRPr="00D81270">
        <w:rPr>
          <w:color w:val="auto"/>
          <w:sz w:val="24"/>
          <w:szCs w:val="24"/>
        </w:rPr>
        <w:t>ransaction</w:t>
      </w:r>
      <w:bookmarkEnd w:id="2381"/>
      <w:bookmarkEnd w:id="2382"/>
      <w:bookmarkEnd w:id="2383"/>
      <w:bookmarkEnd w:id="2384"/>
      <w:r w:rsidR="000D7396" w:rsidRPr="00D81270">
        <w:rPr>
          <w:color w:val="auto"/>
          <w:sz w:val="24"/>
          <w:szCs w:val="24"/>
        </w:rPr>
        <w:t xml:space="preserve"> </w:t>
      </w:r>
    </w:p>
    <w:p w14:paraId="06C22522" w14:textId="77777777" w:rsidR="00BF37F0" w:rsidRDefault="00BF37F0" w:rsidP="00D81270"/>
    <w:p w14:paraId="3B6FA5AB" w14:textId="53E1568C" w:rsidR="000D7396" w:rsidRPr="00CF1230" w:rsidRDefault="000D7396" w:rsidP="00D81270">
      <w:r>
        <w:t xml:space="preserve">Change of rejected transaction details. </w:t>
      </w:r>
      <w:r w:rsidRPr="00844DA7">
        <w:t xml:space="preserve">Details consist of error data, transaction data, terminal data, card data and various other data. Data are usually changed in case a transaction needs to be reprocessed. </w:t>
      </w:r>
      <w:r>
        <w:t xml:space="preserve">  </w:t>
      </w:r>
    </w:p>
    <w:p w14:paraId="45337813" w14:textId="77777777" w:rsidR="000D7396" w:rsidRDefault="000D7396" w:rsidP="00D81270">
      <w:pPr>
        <w:pStyle w:val="Arial12Bold"/>
      </w:pPr>
      <w:r>
        <w:t xml:space="preserve">Preconditions </w:t>
      </w:r>
    </w:p>
    <w:p w14:paraId="62923A68" w14:textId="77777777" w:rsidR="000D7396" w:rsidRPr="00CF1230" w:rsidRDefault="000D7396" w:rsidP="00D81270">
      <w:r>
        <w:t xml:space="preserve">Rejected transaction exists. </w:t>
      </w:r>
    </w:p>
    <w:p w14:paraId="1ED788E4" w14:textId="77777777" w:rsidR="000D7396" w:rsidRDefault="000D7396" w:rsidP="00D81270">
      <w:pPr>
        <w:pStyle w:val="Arial12Bold"/>
      </w:pPr>
      <w:r>
        <w:t xml:space="preserve">Trigger </w:t>
      </w:r>
    </w:p>
    <w:p w14:paraId="4DAB55E3" w14:textId="73F14AD1" w:rsidR="000D7396" w:rsidRDefault="000D7396" w:rsidP="00D81270">
      <w:pPr>
        <w:jc w:val="both"/>
      </w:pPr>
      <w:r>
        <w:t>Rejected transaction update</w:t>
      </w:r>
      <w:r w:rsidRPr="00D4363A">
        <w:t xml:space="preserve"> starts with </w:t>
      </w:r>
      <w:r>
        <w:t>search for</w:t>
      </w:r>
      <w:r w:rsidRPr="00D4363A">
        <w:t xml:space="preserve"> a </w:t>
      </w:r>
      <w:r>
        <w:t xml:space="preserve">rejected </w:t>
      </w:r>
      <w:r w:rsidRPr="00D4363A">
        <w:t xml:space="preserve">transaction which should be </w:t>
      </w:r>
      <w:r>
        <w:t>changed</w:t>
      </w:r>
      <w:r w:rsidRPr="00D4363A">
        <w:t xml:space="preserve">. </w:t>
      </w:r>
    </w:p>
    <w:p w14:paraId="410AD51C" w14:textId="77777777" w:rsidR="000D7396" w:rsidRPr="00CB7E76" w:rsidRDefault="000D7396" w:rsidP="00D81270">
      <w:pPr>
        <w:spacing w:before="120" w:after="240"/>
        <w:jc w:val="both"/>
      </w:pPr>
      <w:r w:rsidRPr="0090744D">
        <w:rPr>
          <w:i/>
        </w:rPr>
        <w:t>Web –</w:t>
      </w:r>
      <w:r>
        <w:t xml:space="preserve"> Change is performed by updating data on the </w:t>
      </w:r>
      <w:r w:rsidRPr="00CB7E76">
        <w:rPr>
          <w:i/>
        </w:rPr>
        <w:t>Clearing</w:t>
      </w:r>
      <w:r>
        <w:t xml:space="preserve"> tab of the rejected transaction. Only part of the transaction data can be changed (</w:t>
      </w:r>
      <w:r w:rsidRPr="00CB7E76">
        <w:rPr>
          <w:i/>
        </w:rPr>
        <w:t>Transaction date, Amount, Retailer product ID, Terminal country, Terminal city, Merchant name,</w:t>
      </w:r>
      <w:r>
        <w:rPr>
          <w:i/>
        </w:rPr>
        <w:t xml:space="preserve"> Terminal type,</w:t>
      </w:r>
      <w:r w:rsidRPr="00CB7E76">
        <w:rPr>
          <w:i/>
        </w:rPr>
        <w:t xml:space="preserve"> MCC, Card type, Status </w:t>
      </w:r>
      <w:r w:rsidRPr="00CB7E76">
        <w:t>and</w:t>
      </w:r>
      <w:r w:rsidRPr="00CB7E76">
        <w:rPr>
          <w:i/>
        </w:rPr>
        <w:t xml:space="preserve"> Notes</w:t>
      </w:r>
      <w:r>
        <w:t xml:space="preserve">).  </w:t>
      </w:r>
    </w:p>
    <w:p w14:paraId="579E5F5F" w14:textId="77777777" w:rsidR="000D7396" w:rsidRDefault="000D7396" w:rsidP="00D81270">
      <w:pPr>
        <w:pStyle w:val="Arial12Bold"/>
      </w:pPr>
      <w:r>
        <w:rPr>
          <w:noProof/>
          <w:lang w:val="sk-SK" w:eastAsia="sk-SK"/>
        </w:rPr>
        <w:drawing>
          <wp:inline distT="0" distB="0" distL="0" distR="0" wp14:anchorId="2B50E5C1" wp14:editId="598AE2CC">
            <wp:extent cx="5940000" cy="3150000"/>
            <wp:effectExtent l="19050" t="19050" r="2286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0000" cy="3150000"/>
                    </a:xfrm>
                    <a:prstGeom prst="rect">
                      <a:avLst/>
                    </a:prstGeom>
                    <a:noFill/>
                    <a:ln w="3175">
                      <a:solidFill>
                        <a:schemeClr val="accent1"/>
                      </a:solidFill>
                    </a:ln>
                  </pic:spPr>
                </pic:pic>
              </a:graphicData>
            </a:graphic>
          </wp:inline>
        </w:drawing>
      </w:r>
    </w:p>
    <w:p w14:paraId="71BDB54C" w14:textId="77777777" w:rsidR="000D7396" w:rsidRDefault="000D7396" w:rsidP="00D81270">
      <w:r>
        <w:t xml:space="preserve">By clicking on the </w:t>
      </w:r>
      <w:r w:rsidRPr="008239ED">
        <w:rPr>
          <w:i/>
        </w:rPr>
        <w:t>Save</w:t>
      </w:r>
      <w:r>
        <w:t xml:space="preserve"> button transaction will be updated.</w:t>
      </w:r>
    </w:p>
    <w:p w14:paraId="15E11322" w14:textId="77777777" w:rsidR="000D7396" w:rsidRDefault="000D7396" w:rsidP="000D7396">
      <w:pPr>
        <w:ind w:firstLine="720"/>
      </w:pPr>
    </w:p>
    <w:p w14:paraId="76A7AFD4" w14:textId="77777777" w:rsidR="000D7396" w:rsidRDefault="000D7396" w:rsidP="00D81270">
      <w:pPr>
        <w:jc w:val="both"/>
      </w:pPr>
      <w:r w:rsidRPr="00913447">
        <w:rPr>
          <w:b/>
        </w:rPr>
        <w:t xml:space="preserve">Note: </w:t>
      </w:r>
      <w:r>
        <w:t>When multiple transactions are selected at the same time, only their status can be changed and optionally some</w:t>
      </w:r>
      <w:r w:rsidRPr="00913447">
        <w:t xml:space="preserve"> notes</w:t>
      </w:r>
      <w:r>
        <w:rPr>
          <w:i/>
        </w:rPr>
        <w:t xml:space="preserve"> </w:t>
      </w:r>
      <w:r>
        <w:t xml:space="preserve">can be added. Status can be changed only from </w:t>
      </w:r>
      <w:r w:rsidRPr="00913447">
        <w:rPr>
          <w:i/>
        </w:rPr>
        <w:t>Error</w:t>
      </w:r>
      <w:r>
        <w:t xml:space="preserve"> to </w:t>
      </w:r>
      <w:r w:rsidRPr="00913447">
        <w:rPr>
          <w:i/>
        </w:rPr>
        <w:t>Closed</w:t>
      </w:r>
      <w:r>
        <w:t xml:space="preserve"> in this case. </w:t>
      </w:r>
    </w:p>
    <w:p w14:paraId="1A1145DD" w14:textId="77777777" w:rsidR="000D7396" w:rsidRDefault="000D7396" w:rsidP="00D81270">
      <w:r>
        <w:rPr>
          <w:noProof/>
          <w:lang w:val="sk-SK" w:eastAsia="sk-SK"/>
        </w:rPr>
        <w:lastRenderedPageBreak/>
        <w:drawing>
          <wp:inline distT="0" distB="0" distL="0" distR="0" wp14:anchorId="402B831A" wp14:editId="605151DD">
            <wp:extent cx="5940000" cy="2721600"/>
            <wp:effectExtent l="19050" t="19050" r="22860" b="222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0000" cy="2721600"/>
                    </a:xfrm>
                    <a:prstGeom prst="rect">
                      <a:avLst/>
                    </a:prstGeom>
                    <a:ln w="3175">
                      <a:solidFill>
                        <a:schemeClr val="accent1"/>
                      </a:solidFill>
                    </a:ln>
                  </pic:spPr>
                </pic:pic>
              </a:graphicData>
            </a:graphic>
          </wp:inline>
        </w:drawing>
      </w:r>
    </w:p>
    <w:p w14:paraId="23B1EDDA" w14:textId="77777777" w:rsidR="000D7396" w:rsidRDefault="000D7396" w:rsidP="00D81270">
      <w:pPr>
        <w:pStyle w:val="Arial12Bold"/>
      </w:pPr>
      <w:r w:rsidRPr="00B0585C">
        <w:t>Business case</w:t>
      </w:r>
      <w:r>
        <w:t>s</w:t>
      </w:r>
      <w:r w:rsidRPr="00B0585C">
        <w:t xml:space="preserve"> </w:t>
      </w:r>
    </w:p>
    <w:p w14:paraId="7BFE915E" w14:textId="77777777" w:rsidR="000D7396" w:rsidRPr="00CF1230" w:rsidRDefault="000D7396" w:rsidP="00D81270">
      <w:pPr>
        <w:pStyle w:val="ListParagraph"/>
        <w:numPr>
          <w:ilvl w:val="0"/>
          <w:numId w:val="1"/>
        </w:numPr>
        <w:spacing w:after="40" w:line="259" w:lineRule="auto"/>
        <w:ind w:left="1440"/>
        <w:contextualSpacing/>
        <w:jc w:val="both"/>
      </w:pPr>
      <w:r>
        <w:t xml:space="preserve">Rejected transaction data have to be changed and the transaction needs to be reprocessed.  </w:t>
      </w:r>
    </w:p>
    <w:p w14:paraId="701BC6CB" w14:textId="4FFE1C72" w:rsidR="000D7396" w:rsidRDefault="000D7396" w:rsidP="00D81270">
      <w:pPr>
        <w:pStyle w:val="Arial12Bold"/>
        <w:jc w:val="both"/>
      </w:pPr>
      <w:r w:rsidRPr="00B0585C">
        <w:t xml:space="preserve">Business </w:t>
      </w:r>
      <w:r w:rsidR="00CF0717">
        <w:t xml:space="preserve">&amp; system </w:t>
      </w:r>
      <w:r w:rsidRPr="00B0585C">
        <w:t xml:space="preserve">rules </w:t>
      </w:r>
    </w:p>
    <w:p w14:paraId="74A65F7D" w14:textId="77777777" w:rsidR="000D7396" w:rsidRDefault="000D7396" w:rsidP="00D81270">
      <w:pPr>
        <w:pStyle w:val="ListParagraph"/>
        <w:numPr>
          <w:ilvl w:val="0"/>
          <w:numId w:val="1"/>
        </w:numPr>
        <w:spacing w:after="40" w:line="259" w:lineRule="auto"/>
        <w:ind w:left="1440"/>
        <w:contextualSpacing/>
        <w:jc w:val="both"/>
      </w:pPr>
      <w:r>
        <w:t xml:space="preserve">In order to reprocess a transaction status has to be changed to </w:t>
      </w:r>
      <w:r w:rsidRPr="00CB7E76">
        <w:rPr>
          <w:i/>
        </w:rPr>
        <w:t>Inserted</w:t>
      </w:r>
      <w:r>
        <w:t xml:space="preserve">. Any other status will not be ignored when reprocessing transactions. </w:t>
      </w:r>
    </w:p>
    <w:p w14:paraId="2DAA4775" w14:textId="77777777" w:rsidR="000D7396" w:rsidRDefault="000D7396" w:rsidP="00D81270">
      <w:pPr>
        <w:pStyle w:val="ListParagraph"/>
        <w:numPr>
          <w:ilvl w:val="0"/>
          <w:numId w:val="1"/>
        </w:numPr>
        <w:spacing w:after="40" w:line="259" w:lineRule="auto"/>
        <w:ind w:left="1440"/>
        <w:contextualSpacing/>
        <w:jc w:val="both"/>
      </w:pPr>
      <w:r>
        <w:t xml:space="preserve">In case multiple transactions are selected only their status can be changed. Status can be changed to </w:t>
      </w:r>
      <w:r w:rsidRPr="00913447">
        <w:rPr>
          <w:i/>
        </w:rPr>
        <w:t>Closed</w:t>
      </w:r>
      <w:r>
        <w:t>.</w:t>
      </w:r>
    </w:p>
    <w:p w14:paraId="78840F85" w14:textId="77777777" w:rsidR="000D7396" w:rsidRDefault="000D7396" w:rsidP="00D81270">
      <w:pPr>
        <w:pStyle w:val="Arial12Bold"/>
      </w:pPr>
      <w:proofErr w:type="spellStart"/>
      <w:r>
        <w:t>Postcondition</w:t>
      </w:r>
      <w:proofErr w:type="spellEnd"/>
    </w:p>
    <w:p w14:paraId="7D544E1C" w14:textId="3A90DBA6" w:rsidR="000D7396" w:rsidRDefault="000D7396" w:rsidP="00D81270">
      <w:r>
        <w:t xml:space="preserve">Rejected transaction has been successfully updated. </w:t>
      </w:r>
    </w:p>
    <w:p w14:paraId="7B6FC68C" w14:textId="2E7943FB" w:rsidR="000D7396" w:rsidRPr="00D81270" w:rsidRDefault="00BF37F0" w:rsidP="00D81270">
      <w:pPr>
        <w:pStyle w:val="Heading1"/>
        <w:rPr>
          <w:color w:val="auto"/>
          <w:sz w:val="24"/>
          <w:szCs w:val="24"/>
        </w:rPr>
      </w:pPr>
      <w:bookmarkStart w:id="2385" w:name="_Toc482011179"/>
      <w:bookmarkStart w:id="2386" w:name="_Toc482011947"/>
      <w:bookmarkStart w:id="2387" w:name="_Toc483467363"/>
      <w:bookmarkStart w:id="2388" w:name="_Toc506563245"/>
      <w:r>
        <w:rPr>
          <w:rFonts w:cs="Arial"/>
          <w:color w:val="auto"/>
          <w:sz w:val="24"/>
          <w:szCs w:val="24"/>
        </w:rPr>
        <w:t>5.2. UC POS 061</w:t>
      </w:r>
      <w:r w:rsidR="00CF0717" w:rsidRPr="00DF75A8">
        <w:rPr>
          <w:rFonts w:cs="Arial"/>
          <w:color w:val="auto"/>
          <w:sz w:val="24"/>
          <w:szCs w:val="24"/>
        </w:rPr>
        <w:t xml:space="preserve">: </w:t>
      </w:r>
      <w:r w:rsidR="00CF0717" w:rsidRPr="00D81270">
        <w:rPr>
          <w:color w:val="auto"/>
          <w:sz w:val="24"/>
          <w:szCs w:val="24"/>
        </w:rPr>
        <w:t>Retrieve nonfinancial t</w:t>
      </w:r>
      <w:r w:rsidR="000D7396" w:rsidRPr="00D81270">
        <w:rPr>
          <w:color w:val="auto"/>
          <w:sz w:val="24"/>
          <w:szCs w:val="24"/>
        </w:rPr>
        <w:t>ransaction</w:t>
      </w:r>
      <w:bookmarkEnd w:id="2385"/>
      <w:bookmarkEnd w:id="2386"/>
      <w:bookmarkEnd w:id="2387"/>
      <w:bookmarkEnd w:id="2388"/>
    </w:p>
    <w:p w14:paraId="0A20F49B" w14:textId="77777777" w:rsidR="000D7396" w:rsidRDefault="000D7396" w:rsidP="00D81270">
      <w:pPr>
        <w:pStyle w:val="Arial12Bold"/>
      </w:pPr>
      <w:r>
        <w:t>Description</w:t>
      </w:r>
    </w:p>
    <w:p w14:paraId="2D5488A5" w14:textId="40BB247B" w:rsidR="000D7396" w:rsidRPr="00CF1230" w:rsidRDefault="000D7396" w:rsidP="00D81270">
      <w:pPr>
        <w:jc w:val="both"/>
      </w:pPr>
      <w:r>
        <w:t xml:space="preserve">Displays details of nonfinancial transactions. </w:t>
      </w:r>
      <w:r w:rsidRPr="00725237">
        <w:t>Details</w:t>
      </w:r>
      <w:r>
        <w:t xml:space="preserve"> contain information about the transaction type, merchant and terminal data, authorization data, etc</w:t>
      </w:r>
      <w:bookmarkStart w:id="2389" w:name="_Toc505870292"/>
      <w:bookmarkStart w:id="2390" w:name="_Toc505932677"/>
      <w:r w:rsidR="00545ADF">
        <w:t>.</w:t>
      </w:r>
      <w:r>
        <w:t xml:space="preserve"> </w:t>
      </w:r>
      <w:r w:rsidR="00820E65">
        <w:rPr>
          <w:rStyle w:val="CommentReference"/>
        </w:rPr>
        <w:commentReference w:id="2391"/>
      </w:r>
      <w:r w:rsidR="00D76F79">
        <w:rPr>
          <w:rStyle w:val="CommentReference"/>
        </w:rPr>
        <w:commentReference w:id="2392"/>
      </w:r>
      <w:bookmarkEnd w:id="2389"/>
      <w:bookmarkEnd w:id="2390"/>
    </w:p>
    <w:p w14:paraId="1F0AED79" w14:textId="77777777" w:rsidR="000D7396" w:rsidRDefault="000D7396" w:rsidP="00D81270">
      <w:pPr>
        <w:pStyle w:val="Arial12Bold"/>
      </w:pPr>
      <w:r>
        <w:t xml:space="preserve">Preconditions </w:t>
      </w:r>
    </w:p>
    <w:p w14:paraId="0144F209" w14:textId="77777777" w:rsidR="000D7396" w:rsidRDefault="000D7396" w:rsidP="00D81270">
      <w:r>
        <w:t xml:space="preserve">Nonfinancial transaction exist. </w:t>
      </w:r>
    </w:p>
    <w:p w14:paraId="4D05E3CA" w14:textId="77777777" w:rsidR="000D7396" w:rsidRDefault="000D7396" w:rsidP="00D81270">
      <w:pPr>
        <w:pStyle w:val="Arial12Bold"/>
      </w:pPr>
      <w:r>
        <w:t xml:space="preserve">Trigger </w:t>
      </w:r>
    </w:p>
    <w:p w14:paraId="76008FC7" w14:textId="77777777" w:rsidR="000D7396" w:rsidRDefault="000D7396" w:rsidP="00D81270">
      <w:pPr>
        <w:spacing w:after="240"/>
        <w:jc w:val="both"/>
      </w:pPr>
      <w:r w:rsidRPr="00CB7E76">
        <w:rPr>
          <w:i/>
        </w:rPr>
        <w:t>Web –</w:t>
      </w:r>
      <w:r w:rsidRPr="00EA432C">
        <w:t xml:space="preserve"> </w:t>
      </w:r>
      <w:r>
        <w:t xml:space="preserve">Nonfinancial transaction data retrieval starts with opening the </w:t>
      </w:r>
      <w:r>
        <w:rPr>
          <w:i/>
        </w:rPr>
        <w:t>Acquiring</w:t>
      </w:r>
      <w:r w:rsidRPr="004F4D01">
        <w:rPr>
          <w:i/>
        </w:rPr>
        <w:t xml:space="preserve"> &gt; </w:t>
      </w:r>
      <w:proofErr w:type="spellStart"/>
      <w:r>
        <w:rPr>
          <w:i/>
        </w:rPr>
        <w:t>Nonfin</w:t>
      </w:r>
      <w:proofErr w:type="spellEnd"/>
      <w:r>
        <w:rPr>
          <w:i/>
        </w:rPr>
        <w:t xml:space="preserve">. </w:t>
      </w:r>
      <w:proofErr w:type="gramStart"/>
      <w:r>
        <w:rPr>
          <w:i/>
        </w:rPr>
        <w:t>trans</w:t>
      </w:r>
      <w:proofErr w:type="gramEnd"/>
      <w:r>
        <w:rPr>
          <w:i/>
        </w:rPr>
        <w:t xml:space="preserve">. </w:t>
      </w:r>
      <w:r w:rsidRPr="001061E4">
        <w:t>screen</w:t>
      </w:r>
      <w:r>
        <w:rPr>
          <w:i/>
        </w:rPr>
        <w:t xml:space="preserve">. </w:t>
      </w:r>
      <w:r>
        <w:t>Search can be performed</w:t>
      </w:r>
      <w:r>
        <w:rPr>
          <w:i/>
        </w:rPr>
        <w:t xml:space="preserve"> </w:t>
      </w:r>
      <w:r>
        <w:t xml:space="preserve">by applying different search filters on the screen. There is a set of predefined search parameters (e.g. </w:t>
      </w:r>
      <w:r w:rsidRPr="00CC1732">
        <w:rPr>
          <w:i/>
        </w:rPr>
        <w:t>PAN</w:t>
      </w:r>
      <w:r>
        <w:t xml:space="preserve">, </w:t>
      </w:r>
      <w:r>
        <w:rPr>
          <w:i/>
        </w:rPr>
        <w:t>Merchant</w:t>
      </w:r>
      <w:r w:rsidRPr="00CC1732">
        <w:rPr>
          <w:i/>
        </w:rPr>
        <w:t xml:space="preserve"> ID</w:t>
      </w:r>
      <w:r>
        <w:t xml:space="preserve">, </w:t>
      </w:r>
      <w:r w:rsidRPr="00CC1732">
        <w:rPr>
          <w:i/>
        </w:rPr>
        <w:t>Terminal ID</w:t>
      </w:r>
      <w:r>
        <w:t xml:space="preserve">, </w:t>
      </w:r>
      <w:r>
        <w:rPr>
          <w:i/>
        </w:rPr>
        <w:t>Input type, Status</w:t>
      </w:r>
      <w:r>
        <w:t xml:space="preserve">, </w:t>
      </w:r>
      <w:r>
        <w:lastRenderedPageBreak/>
        <w:t xml:space="preserve">etc.). When a particular transaction is found details can be displayed by clicking on the retrieved record in the search results grid. Details will be shown below the search grid. </w:t>
      </w:r>
    </w:p>
    <w:p w14:paraId="0E98B0F8" w14:textId="77777777" w:rsidR="000D7396" w:rsidRDefault="000D7396" w:rsidP="00D81270">
      <w:r>
        <w:rPr>
          <w:noProof/>
          <w:lang w:val="sk-SK" w:eastAsia="sk-SK"/>
        </w:rPr>
        <w:drawing>
          <wp:inline distT="0" distB="0" distL="0" distR="0" wp14:anchorId="2ABE67D3" wp14:editId="65A1C9A4">
            <wp:extent cx="5943600" cy="234569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345690"/>
                    </a:xfrm>
                    <a:prstGeom prst="rect">
                      <a:avLst/>
                    </a:prstGeom>
                    <a:ln w="3175">
                      <a:solidFill>
                        <a:schemeClr val="accent1"/>
                      </a:solidFill>
                    </a:ln>
                  </pic:spPr>
                </pic:pic>
              </a:graphicData>
            </a:graphic>
          </wp:inline>
        </w:drawing>
      </w:r>
    </w:p>
    <w:p w14:paraId="12C9CE52" w14:textId="3C7EB749" w:rsidR="000D7396" w:rsidRDefault="000D7396" w:rsidP="00D81270">
      <w:pPr>
        <w:pStyle w:val="Arial12Bold"/>
      </w:pPr>
      <w:r w:rsidRPr="00B0585C">
        <w:t xml:space="preserve">Business </w:t>
      </w:r>
      <w:r w:rsidR="00290135">
        <w:t>&amp; system rules</w:t>
      </w:r>
      <w:r w:rsidRPr="00B0585C">
        <w:t xml:space="preserve"> </w:t>
      </w:r>
    </w:p>
    <w:p w14:paraId="62FCEA6A" w14:textId="77777777" w:rsidR="000D7396" w:rsidRDefault="000D7396" w:rsidP="000D7396">
      <w:pPr>
        <w:pStyle w:val="ListParagraph"/>
        <w:numPr>
          <w:ilvl w:val="0"/>
          <w:numId w:val="1"/>
        </w:numPr>
        <w:spacing w:after="40" w:line="259" w:lineRule="auto"/>
        <w:ind w:left="1440"/>
        <w:contextualSpacing/>
      </w:pPr>
      <w:r>
        <w:t xml:space="preserve">Nonfinancial transaction must be reviewed in case of an inquiry or analysis </w:t>
      </w:r>
    </w:p>
    <w:p w14:paraId="4509717B" w14:textId="77777777" w:rsidR="000D7396" w:rsidRDefault="000D7396" w:rsidP="00A3785B">
      <w:pPr>
        <w:pStyle w:val="Arial12Bold"/>
      </w:pPr>
      <w:proofErr w:type="spellStart"/>
      <w:r>
        <w:t>Postcondition</w:t>
      </w:r>
      <w:proofErr w:type="spellEnd"/>
    </w:p>
    <w:p w14:paraId="586CE196" w14:textId="22E7FFCF" w:rsidR="00211022" w:rsidRDefault="000D7396" w:rsidP="00A3785B">
      <w:r>
        <w:t>Nonfinancial transaction details have been successfully displayed.</w:t>
      </w:r>
      <w:bookmarkStart w:id="2393" w:name="_Toc482011180"/>
      <w:bookmarkStart w:id="2394" w:name="_Toc482011948"/>
      <w:bookmarkStart w:id="2395" w:name="_Toc483467364"/>
    </w:p>
    <w:p w14:paraId="56F57DCD" w14:textId="77777777" w:rsidR="00A3785B" w:rsidRDefault="00A3785B" w:rsidP="00A3785B"/>
    <w:p w14:paraId="14611A3C" w14:textId="43D6B86E" w:rsidR="000D7396" w:rsidRPr="00A3785B" w:rsidRDefault="00BF37F0" w:rsidP="00A3785B">
      <w:pPr>
        <w:pStyle w:val="Heading1"/>
        <w:rPr>
          <w:color w:val="auto"/>
          <w:sz w:val="24"/>
          <w:szCs w:val="24"/>
        </w:rPr>
      </w:pPr>
      <w:bookmarkStart w:id="2396" w:name="_Toc506563246"/>
      <w:r>
        <w:rPr>
          <w:rFonts w:cs="Arial"/>
          <w:color w:val="auto"/>
          <w:sz w:val="24"/>
          <w:szCs w:val="24"/>
        </w:rPr>
        <w:t>5.2. UC POS 062</w:t>
      </w:r>
      <w:r w:rsidR="00211022" w:rsidRPr="00DF75A8">
        <w:rPr>
          <w:rFonts w:cs="Arial"/>
          <w:color w:val="auto"/>
          <w:sz w:val="24"/>
          <w:szCs w:val="24"/>
        </w:rPr>
        <w:t xml:space="preserve">: </w:t>
      </w:r>
      <w:r w:rsidR="00211022" w:rsidRPr="00A3785B">
        <w:rPr>
          <w:color w:val="auto"/>
          <w:sz w:val="24"/>
          <w:szCs w:val="24"/>
        </w:rPr>
        <w:t>Retrieve pending t</w:t>
      </w:r>
      <w:r w:rsidR="000D7396" w:rsidRPr="00A3785B">
        <w:rPr>
          <w:color w:val="auto"/>
          <w:sz w:val="24"/>
          <w:szCs w:val="24"/>
        </w:rPr>
        <w:t>ransaction</w:t>
      </w:r>
      <w:bookmarkEnd w:id="2393"/>
      <w:bookmarkEnd w:id="2394"/>
      <w:bookmarkEnd w:id="2395"/>
      <w:bookmarkEnd w:id="2396"/>
    </w:p>
    <w:p w14:paraId="5E228E82" w14:textId="77777777" w:rsidR="00BF37F0" w:rsidRDefault="00BF37F0" w:rsidP="00A3785B">
      <w:pPr>
        <w:jc w:val="both"/>
      </w:pPr>
    </w:p>
    <w:p w14:paraId="448AD99D" w14:textId="4C366737" w:rsidR="000D7396" w:rsidRDefault="000D7396" w:rsidP="00A3785B">
      <w:pPr>
        <w:jc w:val="both"/>
      </w:pPr>
      <w:r>
        <w:t xml:space="preserve">Displays details of pending transactions which are manually inserted or changed transactions waiting to be processed. Details contain clearing data and user data. Clearing data consist of transaction data, terminal data, card data and various other data. User data contain various partner specific data. </w:t>
      </w:r>
    </w:p>
    <w:p w14:paraId="1DCB3760" w14:textId="77777777" w:rsidR="000D7396" w:rsidRDefault="000D7396" w:rsidP="00A3785B">
      <w:pPr>
        <w:pStyle w:val="Arial12Bold"/>
      </w:pPr>
      <w:r>
        <w:t xml:space="preserve">Preconditions </w:t>
      </w:r>
    </w:p>
    <w:p w14:paraId="18182177" w14:textId="77777777" w:rsidR="000D7396" w:rsidRDefault="000D7396" w:rsidP="00A3785B">
      <w:r>
        <w:t xml:space="preserve">Pending transaction exist. </w:t>
      </w:r>
    </w:p>
    <w:p w14:paraId="70C87F8F" w14:textId="77777777" w:rsidR="000D7396" w:rsidRDefault="000D7396" w:rsidP="00A3785B">
      <w:pPr>
        <w:pStyle w:val="Arial12Bold"/>
      </w:pPr>
      <w:r>
        <w:t xml:space="preserve">Trigger </w:t>
      </w:r>
    </w:p>
    <w:p w14:paraId="56D28D08" w14:textId="77777777" w:rsidR="000D7396" w:rsidRDefault="000D7396" w:rsidP="00A3785B">
      <w:pPr>
        <w:spacing w:after="240"/>
        <w:jc w:val="both"/>
      </w:pPr>
      <w:r w:rsidRPr="000C5D97">
        <w:rPr>
          <w:i/>
        </w:rPr>
        <w:t>Web –</w:t>
      </w:r>
      <w:r w:rsidRPr="0062186B">
        <w:t xml:space="preserve"> </w:t>
      </w:r>
      <w:r>
        <w:t xml:space="preserve">Review of pending transaction data is initiated by selecting a transaction from the search grid results. Details will be shown below the search grid. Search can be performed using the predefined set of parameters (e.g. </w:t>
      </w:r>
      <w:proofErr w:type="gramStart"/>
      <w:r w:rsidRPr="005B0D27">
        <w:rPr>
          <w:i/>
        </w:rPr>
        <w:t>Processing</w:t>
      </w:r>
      <w:proofErr w:type="gramEnd"/>
      <w:r w:rsidRPr="005B0D27">
        <w:rPr>
          <w:i/>
        </w:rPr>
        <w:t xml:space="preserve"> date From</w:t>
      </w:r>
      <w:r>
        <w:t xml:space="preserve">, </w:t>
      </w:r>
      <w:r w:rsidRPr="005B0D27">
        <w:rPr>
          <w:i/>
        </w:rPr>
        <w:t>Processing date Till</w:t>
      </w:r>
      <w:r>
        <w:t xml:space="preserve">, </w:t>
      </w:r>
      <w:r w:rsidRPr="005B0D27">
        <w:rPr>
          <w:i/>
        </w:rPr>
        <w:t>Transaction ID</w:t>
      </w:r>
      <w:r>
        <w:t xml:space="preserve">, </w:t>
      </w:r>
      <w:r w:rsidRPr="005B0D27">
        <w:rPr>
          <w:i/>
        </w:rPr>
        <w:t>PAN</w:t>
      </w:r>
      <w:r>
        <w:t xml:space="preserve">, </w:t>
      </w:r>
      <w:r w:rsidRPr="005B0D27">
        <w:rPr>
          <w:i/>
        </w:rPr>
        <w:t>Status</w:t>
      </w:r>
      <w:r>
        <w:t xml:space="preserve">, </w:t>
      </w:r>
      <w:r w:rsidRPr="005B0D27">
        <w:rPr>
          <w:i/>
        </w:rPr>
        <w:t>Retailer ID</w:t>
      </w:r>
      <w:r>
        <w:t xml:space="preserve">, </w:t>
      </w:r>
      <w:r w:rsidRPr="005B0D27">
        <w:rPr>
          <w:i/>
        </w:rPr>
        <w:t>Terminal ID</w:t>
      </w:r>
      <w:r>
        <w:t xml:space="preserve">, </w:t>
      </w:r>
      <w:r w:rsidRPr="005B0D27">
        <w:rPr>
          <w:i/>
        </w:rPr>
        <w:t>Terminal owner</w:t>
      </w:r>
      <w:r>
        <w:t>).</w:t>
      </w:r>
    </w:p>
    <w:p w14:paraId="66793DF3" w14:textId="77777777" w:rsidR="000D7396" w:rsidRDefault="000D7396" w:rsidP="00A3785B">
      <w:r>
        <w:rPr>
          <w:noProof/>
          <w:lang w:val="sk-SK" w:eastAsia="sk-SK"/>
        </w:rPr>
        <w:lastRenderedPageBreak/>
        <w:drawing>
          <wp:inline distT="0" distB="0" distL="0" distR="0" wp14:anchorId="0AC17711" wp14:editId="3B017C86">
            <wp:extent cx="5940000" cy="2772000"/>
            <wp:effectExtent l="19050" t="19050" r="2286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0000" cy="2772000"/>
                    </a:xfrm>
                    <a:prstGeom prst="rect">
                      <a:avLst/>
                    </a:prstGeom>
                    <a:ln w="3175">
                      <a:solidFill>
                        <a:schemeClr val="accent1"/>
                      </a:solidFill>
                    </a:ln>
                  </pic:spPr>
                </pic:pic>
              </a:graphicData>
            </a:graphic>
          </wp:inline>
        </w:drawing>
      </w:r>
    </w:p>
    <w:p w14:paraId="544A8F82" w14:textId="68121077" w:rsidR="000D7396" w:rsidRDefault="000D7396" w:rsidP="00A3785B">
      <w:pPr>
        <w:pStyle w:val="Arial12Bold"/>
      </w:pPr>
      <w:r w:rsidRPr="00B0585C">
        <w:t xml:space="preserve">Business </w:t>
      </w:r>
      <w:r w:rsidR="00290135">
        <w:t>&amp; system rules</w:t>
      </w:r>
      <w:r w:rsidRPr="00B0585C">
        <w:t xml:space="preserve"> </w:t>
      </w:r>
    </w:p>
    <w:p w14:paraId="4B704E36" w14:textId="2E5FFE2B" w:rsidR="000D7396" w:rsidRDefault="00290135" w:rsidP="000D7396">
      <w:pPr>
        <w:pStyle w:val="ListParagraph"/>
        <w:numPr>
          <w:ilvl w:val="0"/>
          <w:numId w:val="1"/>
        </w:numPr>
        <w:spacing w:after="40" w:line="259" w:lineRule="auto"/>
        <w:ind w:left="1440"/>
        <w:contextualSpacing/>
      </w:pPr>
      <w:r>
        <w:t>m</w:t>
      </w:r>
      <w:r w:rsidR="000D7396">
        <w:t xml:space="preserve">anually inserted or changed transaction needs to be reviewed in case of an inquiry, analysis or change of data </w:t>
      </w:r>
    </w:p>
    <w:p w14:paraId="626E9A41" w14:textId="171339F5" w:rsidR="000D7396" w:rsidRDefault="000D7396" w:rsidP="00A3785B">
      <w:pPr>
        <w:pStyle w:val="Arial12Bold"/>
      </w:pPr>
      <w:proofErr w:type="spellStart"/>
      <w:r>
        <w:t>Postcondition</w:t>
      </w:r>
      <w:proofErr w:type="spellEnd"/>
    </w:p>
    <w:p w14:paraId="7298E859" w14:textId="347B966D" w:rsidR="002953C1" w:rsidRDefault="000D7396" w:rsidP="00A3785B">
      <w:r>
        <w:t>Details of a manually inserted or changed transaction have been successfully displayed.</w:t>
      </w:r>
      <w:bookmarkStart w:id="2397" w:name="_Toc482011181"/>
      <w:bookmarkStart w:id="2398" w:name="_Toc482011949"/>
      <w:bookmarkStart w:id="2399" w:name="_Toc483467365"/>
    </w:p>
    <w:p w14:paraId="1D393E64" w14:textId="77777777" w:rsidR="00BA107A" w:rsidRDefault="00BA107A" w:rsidP="00A3785B"/>
    <w:p w14:paraId="2622F7D6" w14:textId="2AE919A8" w:rsidR="000D7396" w:rsidRPr="00A3785B" w:rsidRDefault="00B961E5" w:rsidP="00A3785B">
      <w:pPr>
        <w:pStyle w:val="Heading1"/>
        <w:rPr>
          <w:rFonts w:cs="Arial"/>
          <w:color w:val="auto"/>
          <w:sz w:val="24"/>
          <w:szCs w:val="24"/>
        </w:rPr>
      </w:pPr>
      <w:bookmarkStart w:id="2400" w:name="_Toc506563247"/>
      <w:r>
        <w:rPr>
          <w:rFonts w:cs="Arial"/>
          <w:color w:val="auto"/>
          <w:sz w:val="24"/>
          <w:szCs w:val="24"/>
        </w:rPr>
        <w:t>5.2. UC POS 0</w:t>
      </w:r>
      <w:r w:rsidR="00BF37F0">
        <w:rPr>
          <w:rFonts w:cs="Arial"/>
          <w:color w:val="auto"/>
          <w:sz w:val="24"/>
          <w:szCs w:val="24"/>
        </w:rPr>
        <w:t>63</w:t>
      </w:r>
      <w:r w:rsidR="002953C1" w:rsidRPr="00DF75A8">
        <w:rPr>
          <w:rFonts w:cs="Arial"/>
          <w:color w:val="auto"/>
          <w:sz w:val="24"/>
          <w:szCs w:val="24"/>
        </w:rPr>
        <w:t xml:space="preserve">: </w:t>
      </w:r>
      <w:r w:rsidR="002953C1" w:rsidRPr="00A3785B">
        <w:rPr>
          <w:color w:val="auto"/>
          <w:sz w:val="24"/>
          <w:szCs w:val="24"/>
        </w:rPr>
        <w:t>Update pending t</w:t>
      </w:r>
      <w:r w:rsidR="000D7396" w:rsidRPr="00A3785B">
        <w:rPr>
          <w:color w:val="auto"/>
          <w:sz w:val="24"/>
          <w:szCs w:val="24"/>
        </w:rPr>
        <w:t>ransaction</w:t>
      </w:r>
      <w:bookmarkEnd w:id="2397"/>
      <w:bookmarkEnd w:id="2398"/>
      <w:bookmarkEnd w:id="2399"/>
      <w:bookmarkEnd w:id="2400"/>
      <w:r w:rsidR="000D7396" w:rsidRPr="00A3785B">
        <w:rPr>
          <w:color w:val="auto"/>
          <w:sz w:val="24"/>
          <w:szCs w:val="24"/>
        </w:rPr>
        <w:t xml:space="preserve"> </w:t>
      </w:r>
    </w:p>
    <w:p w14:paraId="18832673" w14:textId="77777777" w:rsidR="00BF37F0" w:rsidRDefault="00BF37F0" w:rsidP="00A3785B">
      <w:pPr>
        <w:jc w:val="both"/>
      </w:pPr>
    </w:p>
    <w:p w14:paraId="2DD26E93" w14:textId="0979962E" w:rsidR="000D7396" w:rsidRDefault="000D7396" w:rsidP="00A3785B">
      <w:pPr>
        <w:jc w:val="both"/>
      </w:pPr>
      <w:r>
        <w:t xml:space="preserve">Change of pending transaction details. Pending transactions are manually inserted or changed transactions waiting to be processed. Details contain clearing data and user data, but only part of the clearing data can be changed. </w:t>
      </w:r>
    </w:p>
    <w:p w14:paraId="7CE8B97E" w14:textId="77777777" w:rsidR="000D7396" w:rsidRDefault="000D7396" w:rsidP="00A3785B">
      <w:pPr>
        <w:pStyle w:val="Arial12Bold"/>
      </w:pPr>
      <w:r>
        <w:t xml:space="preserve">Preconditions </w:t>
      </w:r>
    </w:p>
    <w:p w14:paraId="07210A8B" w14:textId="77777777" w:rsidR="000D7396" w:rsidRDefault="000D7396" w:rsidP="00A3785B">
      <w:r>
        <w:t xml:space="preserve">Pending transaction exist. </w:t>
      </w:r>
    </w:p>
    <w:p w14:paraId="199E1C0A" w14:textId="77777777" w:rsidR="000D7396" w:rsidRDefault="000D7396" w:rsidP="00A3785B">
      <w:pPr>
        <w:pStyle w:val="Arial12Bold"/>
      </w:pPr>
      <w:r>
        <w:t xml:space="preserve">Trigger </w:t>
      </w:r>
    </w:p>
    <w:p w14:paraId="61A65F2F" w14:textId="2C397B34" w:rsidR="000D7396" w:rsidRDefault="000D7396" w:rsidP="00A3785B">
      <w:pPr>
        <w:jc w:val="both"/>
      </w:pPr>
      <w:r>
        <w:t>Pending transaction update</w:t>
      </w:r>
      <w:r w:rsidRPr="00D4363A">
        <w:t xml:space="preserve"> starts with </w:t>
      </w:r>
      <w:r>
        <w:t>search for</w:t>
      </w:r>
      <w:r w:rsidRPr="00D4363A">
        <w:t xml:space="preserve"> a </w:t>
      </w:r>
      <w:r>
        <w:t xml:space="preserve">pending </w:t>
      </w:r>
      <w:r w:rsidRPr="00D4363A">
        <w:t xml:space="preserve">transaction which should be </w:t>
      </w:r>
      <w:r>
        <w:t>changed</w:t>
      </w:r>
      <w:r w:rsidRPr="00D4363A">
        <w:t xml:space="preserve">. </w:t>
      </w:r>
    </w:p>
    <w:p w14:paraId="469E66B7" w14:textId="77777777" w:rsidR="000D7396" w:rsidRDefault="000D7396" w:rsidP="000D7396">
      <w:pPr>
        <w:ind w:left="720"/>
        <w:rPr>
          <w:i/>
        </w:rPr>
      </w:pPr>
    </w:p>
    <w:p w14:paraId="45D74FC0" w14:textId="77777777" w:rsidR="000D7396" w:rsidRDefault="000D7396" w:rsidP="00A3785B">
      <w:pPr>
        <w:spacing w:after="240"/>
      </w:pPr>
      <w:r w:rsidRPr="000C5D97">
        <w:rPr>
          <w:i/>
        </w:rPr>
        <w:t>Web –</w:t>
      </w:r>
      <w:r w:rsidRPr="0062186B">
        <w:t xml:space="preserve"> </w:t>
      </w:r>
      <w:r>
        <w:t xml:space="preserve">Change is performed by updating data on the </w:t>
      </w:r>
      <w:r w:rsidRPr="00CB7E76">
        <w:rPr>
          <w:i/>
        </w:rPr>
        <w:t>Clearing</w:t>
      </w:r>
      <w:r>
        <w:t xml:space="preserve"> tab of the pending transaction. </w:t>
      </w:r>
    </w:p>
    <w:p w14:paraId="701B4759" w14:textId="0DC7CAC3" w:rsidR="000D7396" w:rsidRDefault="00351B12" w:rsidP="00A3785B">
      <w:r>
        <w:lastRenderedPageBreak/>
        <w:t xml:space="preserve">       </w:t>
      </w:r>
      <w:r w:rsidR="000D7396">
        <w:rPr>
          <w:noProof/>
          <w:lang w:val="sk-SK" w:eastAsia="sk-SK"/>
        </w:rPr>
        <w:drawing>
          <wp:inline distT="0" distB="0" distL="0" distR="0" wp14:anchorId="4313071B" wp14:editId="3CD505D5">
            <wp:extent cx="5633713" cy="2629066"/>
            <wp:effectExtent l="19050" t="19050" r="2476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39956" cy="2631979"/>
                    </a:xfrm>
                    <a:prstGeom prst="rect">
                      <a:avLst/>
                    </a:prstGeom>
                    <a:ln w="3175">
                      <a:solidFill>
                        <a:schemeClr val="accent1"/>
                      </a:solidFill>
                    </a:ln>
                  </pic:spPr>
                </pic:pic>
              </a:graphicData>
            </a:graphic>
          </wp:inline>
        </w:drawing>
      </w:r>
    </w:p>
    <w:p w14:paraId="7BA8D4D4" w14:textId="30831ED1" w:rsidR="000D7396" w:rsidRPr="00DF75A8" w:rsidRDefault="000D7396" w:rsidP="00A3785B">
      <w:pPr>
        <w:spacing w:before="120" w:after="120"/>
      </w:pPr>
      <w:r>
        <w:t xml:space="preserve">By clicking on the </w:t>
      </w:r>
      <w:r w:rsidRPr="008239ED">
        <w:rPr>
          <w:i/>
        </w:rPr>
        <w:t>Save</w:t>
      </w:r>
      <w:r>
        <w:t xml:space="preserve"> button transaction will be updated.</w:t>
      </w:r>
    </w:p>
    <w:p w14:paraId="16F9D223" w14:textId="39EF9FEA" w:rsidR="000D7396" w:rsidRDefault="000D7396" w:rsidP="00A3785B">
      <w:pPr>
        <w:jc w:val="both"/>
      </w:pPr>
      <w:r w:rsidRPr="00913447">
        <w:rPr>
          <w:b/>
        </w:rPr>
        <w:t xml:space="preserve">Note: </w:t>
      </w:r>
      <w:r>
        <w:t xml:space="preserve">When multiple transactions are selected at the same time, only their status can be changed by clicking on the </w:t>
      </w:r>
      <w:r w:rsidRPr="00205D32">
        <w:rPr>
          <w:i/>
        </w:rPr>
        <w:t>Update status</w:t>
      </w:r>
      <w:r>
        <w:t xml:space="preserve"> button and optionally some</w:t>
      </w:r>
      <w:r w:rsidRPr="00913447">
        <w:t xml:space="preserve"> notes</w:t>
      </w:r>
      <w:r>
        <w:rPr>
          <w:i/>
        </w:rPr>
        <w:t xml:space="preserve"> </w:t>
      </w:r>
      <w:r>
        <w:t xml:space="preserve">can be added. Status can be changed from </w:t>
      </w:r>
      <w:r>
        <w:rPr>
          <w:i/>
        </w:rPr>
        <w:t>Pending approval</w:t>
      </w:r>
      <w:r>
        <w:t xml:space="preserve"> to </w:t>
      </w:r>
      <w:commentRangeStart w:id="2401"/>
      <w:commentRangeStart w:id="2402"/>
      <w:commentRangeStart w:id="2403"/>
      <w:r>
        <w:rPr>
          <w:i/>
        </w:rPr>
        <w:t>Reversal</w:t>
      </w:r>
      <w:r>
        <w:t xml:space="preserve"> </w:t>
      </w:r>
      <w:bookmarkStart w:id="2404" w:name="_Toc505870293"/>
      <w:bookmarkStart w:id="2405" w:name="_Toc505932678"/>
      <w:commentRangeEnd w:id="2401"/>
      <w:r w:rsidR="00624EE6">
        <w:rPr>
          <w:rStyle w:val="CommentReference"/>
        </w:rPr>
        <w:commentReference w:id="2401"/>
      </w:r>
      <w:commentRangeEnd w:id="2402"/>
      <w:r w:rsidR="008E505B">
        <w:rPr>
          <w:rStyle w:val="CommentReference"/>
        </w:rPr>
        <w:commentReference w:id="2402"/>
      </w:r>
      <w:commentRangeEnd w:id="2403"/>
      <w:r w:rsidR="00D76F79">
        <w:rPr>
          <w:rStyle w:val="CommentReference"/>
        </w:rPr>
        <w:commentReference w:id="2403"/>
      </w:r>
      <w:bookmarkEnd w:id="2404"/>
      <w:bookmarkEnd w:id="2405"/>
      <w:r w:rsidR="00545ADF">
        <w:t xml:space="preserve"> or </w:t>
      </w:r>
      <w:r w:rsidR="00545ADF" w:rsidRPr="00A3785B">
        <w:rPr>
          <w:i/>
        </w:rPr>
        <w:t>Inserted</w:t>
      </w:r>
      <w:r w:rsidR="00545ADF">
        <w:t>.</w:t>
      </w:r>
    </w:p>
    <w:p w14:paraId="08FF4BC8" w14:textId="77777777" w:rsidR="000D7396" w:rsidRDefault="000D7396" w:rsidP="00A3785B">
      <w:pPr>
        <w:ind w:left="720"/>
        <w:jc w:val="both"/>
      </w:pPr>
    </w:p>
    <w:p w14:paraId="450ADA93" w14:textId="6B675E60" w:rsidR="000D7396" w:rsidRDefault="00351B12" w:rsidP="00A3785B">
      <w:r>
        <w:t xml:space="preserve">           </w:t>
      </w:r>
      <w:r w:rsidR="000D7396">
        <w:rPr>
          <w:noProof/>
          <w:lang w:val="sk-SK" w:eastAsia="sk-SK"/>
        </w:rPr>
        <w:drawing>
          <wp:inline distT="0" distB="0" distL="0" distR="0" wp14:anchorId="631FEDEE" wp14:editId="4C8FDE8E">
            <wp:extent cx="4672426" cy="1826493"/>
            <wp:effectExtent l="19050" t="19050" r="1397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15280" cy="1843245"/>
                    </a:xfrm>
                    <a:prstGeom prst="rect">
                      <a:avLst/>
                    </a:prstGeom>
                    <a:ln w="3175">
                      <a:solidFill>
                        <a:schemeClr val="accent1"/>
                      </a:solidFill>
                    </a:ln>
                  </pic:spPr>
                </pic:pic>
              </a:graphicData>
            </a:graphic>
          </wp:inline>
        </w:drawing>
      </w:r>
    </w:p>
    <w:p w14:paraId="779C6B1A" w14:textId="77777777" w:rsidR="00200EBB" w:rsidRDefault="00200EBB" w:rsidP="00A3785B"/>
    <w:p w14:paraId="4C70059B" w14:textId="77777777" w:rsidR="000D7396" w:rsidRDefault="000D7396" w:rsidP="00A3785B">
      <w:pPr>
        <w:pStyle w:val="Arial12Bold"/>
      </w:pPr>
      <w:r w:rsidRPr="00B0585C">
        <w:t>Business case</w:t>
      </w:r>
      <w:r>
        <w:t>s</w:t>
      </w:r>
      <w:r w:rsidRPr="00B0585C">
        <w:t xml:space="preserve"> </w:t>
      </w:r>
    </w:p>
    <w:p w14:paraId="0093DABD" w14:textId="77777777" w:rsidR="000D7396" w:rsidRDefault="000D7396" w:rsidP="000D7396">
      <w:pPr>
        <w:pStyle w:val="ListParagraph"/>
        <w:numPr>
          <w:ilvl w:val="0"/>
          <w:numId w:val="1"/>
        </w:numPr>
        <w:spacing w:after="40" w:line="259" w:lineRule="auto"/>
        <w:ind w:left="1440"/>
        <w:contextualSpacing/>
      </w:pPr>
      <w:r>
        <w:t xml:space="preserve">Pending transaction data have to be reviewed and updated before processing e.g. some data have not been populated properly.  </w:t>
      </w:r>
    </w:p>
    <w:p w14:paraId="433B2674" w14:textId="119302AB" w:rsidR="000D7396" w:rsidRDefault="000D7396" w:rsidP="00A3785B">
      <w:pPr>
        <w:pStyle w:val="Arial12Bold"/>
        <w:spacing w:after="120"/>
      </w:pPr>
      <w:r w:rsidRPr="00B0585C">
        <w:t xml:space="preserve">Business </w:t>
      </w:r>
      <w:r w:rsidR="002953C1">
        <w:t xml:space="preserve">&amp; system </w:t>
      </w:r>
      <w:r w:rsidRPr="00B0585C">
        <w:t xml:space="preserve">rules </w:t>
      </w:r>
    </w:p>
    <w:p w14:paraId="4F3F06E8" w14:textId="77777777" w:rsidR="000D7396" w:rsidRDefault="000D7396" w:rsidP="000D7396">
      <w:pPr>
        <w:pStyle w:val="ListParagraph"/>
        <w:numPr>
          <w:ilvl w:val="0"/>
          <w:numId w:val="1"/>
        </w:numPr>
        <w:spacing w:after="40" w:line="259" w:lineRule="auto"/>
        <w:ind w:left="1440"/>
        <w:contextualSpacing/>
      </w:pPr>
      <w:r>
        <w:t xml:space="preserve">Only transactions in status </w:t>
      </w:r>
      <w:r w:rsidRPr="009E5449">
        <w:rPr>
          <w:i/>
        </w:rPr>
        <w:t>Inserted</w:t>
      </w:r>
      <w:r>
        <w:t xml:space="preserve"> will be processed </w:t>
      </w:r>
    </w:p>
    <w:p w14:paraId="3FF8E49F" w14:textId="77777777" w:rsidR="000D7396" w:rsidRDefault="000D7396" w:rsidP="000D7396">
      <w:pPr>
        <w:pStyle w:val="ListParagraph"/>
        <w:numPr>
          <w:ilvl w:val="0"/>
          <w:numId w:val="1"/>
        </w:numPr>
        <w:spacing w:after="40" w:line="259" w:lineRule="auto"/>
        <w:ind w:left="1440"/>
        <w:contextualSpacing/>
      </w:pPr>
      <w:r>
        <w:t>Transaction will be processed with the next daily processing</w:t>
      </w:r>
    </w:p>
    <w:p w14:paraId="4A6788A5" w14:textId="77777777" w:rsidR="000D7396" w:rsidRDefault="000D7396" w:rsidP="000D7396">
      <w:pPr>
        <w:pStyle w:val="ListParagraph"/>
        <w:numPr>
          <w:ilvl w:val="0"/>
          <w:numId w:val="1"/>
        </w:numPr>
        <w:spacing w:after="40" w:line="259" w:lineRule="auto"/>
        <w:ind w:left="1440"/>
        <w:contextualSpacing/>
      </w:pPr>
      <w:r>
        <w:t>In case of Off-Us transaction will be sent to the payment schema within outgoing</w:t>
      </w:r>
    </w:p>
    <w:p w14:paraId="00F1F677" w14:textId="77777777" w:rsidR="000D7396" w:rsidRDefault="000D7396" w:rsidP="000D7396">
      <w:pPr>
        <w:pStyle w:val="ListParagraph"/>
        <w:numPr>
          <w:ilvl w:val="0"/>
          <w:numId w:val="1"/>
        </w:numPr>
        <w:spacing w:after="40" w:line="259" w:lineRule="auto"/>
        <w:ind w:left="1440"/>
        <w:contextualSpacing/>
      </w:pPr>
      <w:r>
        <w:t xml:space="preserve">In case multiple transactions are selected only their status can be changed. </w:t>
      </w:r>
    </w:p>
    <w:p w14:paraId="5D88E282" w14:textId="77777777" w:rsidR="000D7396" w:rsidRDefault="000D7396" w:rsidP="000D7396">
      <w:pPr>
        <w:pStyle w:val="ListParagraph"/>
        <w:numPr>
          <w:ilvl w:val="0"/>
          <w:numId w:val="1"/>
        </w:numPr>
        <w:spacing w:after="40" w:line="259" w:lineRule="auto"/>
        <w:ind w:left="1440"/>
        <w:contextualSpacing/>
      </w:pPr>
      <w:r>
        <w:t xml:space="preserve">For pending transactions four eye principle applies, meaning that two users will have to review a transaction before it can be processed. </w:t>
      </w:r>
    </w:p>
    <w:p w14:paraId="63493392" w14:textId="5B51845A" w:rsidR="000D7396" w:rsidRDefault="000D7396" w:rsidP="00A3785B">
      <w:pPr>
        <w:pStyle w:val="ListParagraph"/>
        <w:numPr>
          <w:ilvl w:val="0"/>
          <w:numId w:val="1"/>
        </w:numPr>
        <w:spacing w:after="40" w:line="252" w:lineRule="auto"/>
        <w:ind w:left="1440"/>
        <w:contextualSpacing/>
      </w:pPr>
      <w:r>
        <w:t xml:space="preserve">For pending transactions “four eye principle” applies, meaning that one user creates and another user reviews and approves manually created transaction before transaction can be processed. </w:t>
      </w:r>
    </w:p>
    <w:p w14:paraId="614F6894" w14:textId="77777777" w:rsidR="00351B12" w:rsidRDefault="00351B12">
      <w:pPr>
        <w:pStyle w:val="ListParagraph"/>
        <w:spacing w:after="40" w:line="252" w:lineRule="auto"/>
        <w:ind w:left="1440"/>
        <w:contextualSpacing/>
      </w:pPr>
    </w:p>
    <w:p w14:paraId="0A4C65FF" w14:textId="77777777" w:rsidR="000D7396" w:rsidRDefault="000D7396" w:rsidP="000D7396">
      <w:pPr>
        <w:pStyle w:val="ListParagraph"/>
        <w:spacing w:after="40" w:line="252" w:lineRule="auto"/>
        <w:ind w:left="1440"/>
        <w:contextualSpacing/>
      </w:pPr>
      <w:r>
        <w:t>There are two user roles needed for “four eye principle” implementation:</w:t>
      </w:r>
    </w:p>
    <w:p w14:paraId="2FF1A814" w14:textId="77777777" w:rsidR="000D7396" w:rsidRDefault="000D7396" w:rsidP="000D7396">
      <w:pPr>
        <w:spacing w:after="40" w:line="252" w:lineRule="auto"/>
        <w:ind w:left="1800"/>
        <w:contextualSpacing/>
      </w:pPr>
      <w:r>
        <w:t>- “Transaction elaboration - Specialist” role with rights to create manual transactions and edit your own transaction data on manually created transactions</w:t>
      </w:r>
    </w:p>
    <w:p w14:paraId="2B444EBB" w14:textId="554D446E" w:rsidR="000D7396" w:rsidRDefault="000D7396" w:rsidP="00A3785B">
      <w:pPr>
        <w:spacing w:after="40" w:line="252" w:lineRule="auto"/>
        <w:ind w:left="1080" w:firstLine="720"/>
        <w:contextualSpacing/>
      </w:pPr>
      <w:r>
        <w:t>- “Verifier” role with rights to approve (verify) transaction for processing</w:t>
      </w:r>
    </w:p>
    <w:p w14:paraId="1ECE2736" w14:textId="343AA883" w:rsidR="000D7396" w:rsidRDefault="000D7396" w:rsidP="00A3785B">
      <w:pPr>
        <w:spacing w:after="40" w:line="252" w:lineRule="auto"/>
        <w:ind w:left="1440"/>
        <w:contextualSpacing/>
      </w:pPr>
      <w:r>
        <w:t xml:space="preserve">“Verifier” role can be added </w:t>
      </w:r>
      <w:proofErr w:type="gramStart"/>
      <w:r>
        <w:t>to  “</w:t>
      </w:r>
      <w:proofErr w:type="gramEnd"/>
      <w:r>
        <w:t>Transaction elaboration - Specialist” role to the user.</w:t>
      </w:r>
    </w:p>
    <w:p w14:paraId="495F7378" w14:textId="77777777" w:rsidR="00351B12" w:rsidRDefault="00351B12" w:rsidP="00A3785B">
      <w:pPr>
        <w:spacing w:after="40" w:line="252" w:lineRule="auto"/>
        <w:ind w:left="1440"/>
        <w:contextualSpacing/>
      </w:pPr>
    </w:p>
    <w:p w14:paraId="65C311AA" w14:textId="77777777" w:rsidR="000D7396" w:rsidRDefault="000D7396" w:rsidP="000D7396">
      <w:pPr>
        <w:spacing w:after="40" w:line="252" w:lineRule="auto"/>
        <w:ind w:left="1440"/>
        <w:contextualSpacing/>
      </w:pPr>
      <w:r>
        <w:t>There are rules for creating and approving process:</w:t>
      </w:r>
    </w:p>
    <w:p w14:paraId="078998CD" w14:textId="77777777" w:rsidR="000D7396" w:rsidRDefault="000D7396" w:rsidP="000D7396">
      <w:pPr>
        <w:pStyle w:val="ListParagraph"/>
        <w:numPr>
          <w:ilvl w:val="0"/>
          <w:numId w:val="80"/>
        </w:numPr>
        <w:spacing w:after="40" w:line="252" w:lineRule="auto"/>
        <w:ind w:left="2160"/>
        <w:contextualSpacing/>
      </w:pPr>
      <w:r>
        <w:t>User with only “Transaction elaboration - Specialist” role can:</w:t>
      </w:r>
    </w:p>
    <w:p w14:paraId="44B7B57B" w14:textId="77777777" w:rsidR="000D7396" w:rsidRDefault="000D7396" w:rsidP="000D7396">
      <w:pPr>
        <w:pStyle w:val="ListParagraph"/>
        <w:numPr>
          <w:ilvl w:val="1"/>
          <w:numId w:val="80"/>
        </w:numPr>
        <w:spacing w:after="40" w:line="252" w:lineRule="auto"/>
        <w:ind w:left="2880"/>
        <w:contextualSpacing/>
      </w:pPr>
      <w:r>
        <w:t>Create new manual transactions</w:t>
      </w:r>
    </w:p>
    <w:p w14:paraId="56BA14B0" w14:textId="77777777" w:rsidR="000D7396" w:rsidRDefault="000D7396" w:rsidP="000D7396">
      <w:pPr>
        <w:pStyle w:val="ListParagraph"/>
        <w:numPr>
          <w:ilvl w:val="1"/>
          <w:numId w:val="80"/>
        </w:numPr>
        <w:spacing w:after="40" w:line="252" w:lineRule="auto"/>
        <w:ind w:left="2880"/>
        <w:contextualSpacing/>
      </w:pPr>
      <w:r>
        <w:t>Can edit only his own pending transactions</w:t>
      </w:r>
    </w:p>
    <w:p w14:paraId="3BB87815" w14:textId="77777777" w:rsidR="000D7396" w:rsidRDefault="000D7396" w:rsidP="000D7396">
      <w:pPr>
        <w:pStyle w:val="ListParagraph"/>
        <w:numPr>
          <w:ilvl w:val="1"/>
          <w:numId w:val="80"/>
        </w:numPr>
        <w:spacing w:after="40" w:line="252" w:lineRule="auto"/>
        <w:ind w:left="2880"/>
        <w:contextualSpacing/>
      </w:pPr>
      <w:r>
        <w:t>Can see transactions from other users</w:t>
      </w:r>
    </w:p>
    <w:p w14:paraId="2EE396CC" w14:textId="77777777" w:rsidR="000D7396" w:rsidRDefault="000D7396" w:rsidP="000D7396">
      <w:pPr>
        <w:spacing w:after="40" w:line="252" w:lineRule="auto"/>
        <w:ind w:left="1440"/>
        <w:contextualSpacing/>
      </w:pPr>
    </w:p>
    <w:p w14:paraId="6C1CC96D" w14:textId="77777777" w:rsidR="000D7396" w:rsidRDefault="000D7396" w:rsidP="000D7396">
      <w:pPr>
        <w:pStyle w:val="ListParagraph"/>
        <w:numPr>
          <w:ilvl w:val="0"/>
          <w:numId w:val="80"/>
        </w:numPr>
        <w:spacing w:after="40" w:line="252" w:lineRule="auto"/>
        <w:ind w:left="2160"/>
        <w:contextualSpacing/>
      </w:pPr>
      <w:r>
        <w:t>User with “Transaction elaboration - Specialist” and “Verifier” roles can:</w:t>
      </w:r>
    </w:p>
    <w:p w14:paraId="27685914" w14:textId="77777777" w:rsidR="000D7396" w:rsidRDefault="000D7396" w:rsidP="000D7396">
      <w:pPr>
        <w:pStyle w:val="ListParagraph"/>
        <w:numPr>
          <w:ilvl w:val="1"/>
          <w:numId w:val="80"/>
        </w:numPr>
        <w:spacing w:after="40" w:line="252" w:lineRule="auto"/>
        <w:ind w:left="2880"/>
        <w:contextualSpacing/>
      </w:pPr>
      <w:r>
        <w:t>Create new manual transactions</w:t>
      </w:r>
    </w:p>
    <w:p w14:paraId="692E1F1E" w14:textId="77777777" w:rsidR="000D7396" w:rsidRDefault="000D7396" w:rsidP="000D7396">
      <w:pPr>
        <w:pStyle w:val="ListParagraph"/>
        <w:numPr>
          <w:ilvl w:val="1"/>
          <w:numId w:val="80"/>
        </w:numPr>
        <w:spacing w:after="40" w:line="252" w:lineRule="auto"/>
        <w:ind w:left="2880"/>
        <w:contextualSpacing/>
      </w:pPr>
      <w:r>
        <w:t>Can edit pending transactions and transactions in status “Inserted”</w:t>
      </w:r>
    </w:p>
    <w:p w14:paraId="296CAD59" w14:textId="77777777" w:rsidR="000D7396" w:rsidRDefault="000D7396" w:rsidP="000D7396">
      <w:pPr>
        <w:pStyle w:val="ListParagraph"/>
        <w:numPr>
          <w:ilvl w:val="1"/>
          <w:numId w:val="80"/>
        </w:numPr>
        <w:spacing w:after="40" w:line="252" w:lineRule="auto"/>
        <w:ind w:left="2880"/>
        <w:contextualSpacing/>
      </w:pPr>
      <w:r>
        <w:t>Can “approve” transactions in status “Pending approval” only from other users</w:t>
      </w:r>
    </w:p>
    <w:p w14:paraId="4942F4F1" w14:textId="77777777" w:rsidR="000D7396" w:rsidRDefault="000D7396" w:rsidP="000D7396">
      <w:pPr>
        <w:pStyle w:val="ListParagraph"/>
        <w:numPr>
          <w:ilvl w:val="1"/>
          <w:numId w:val="80"/>
        </w:numPr>
        <w:spacing w:after="40" w:line="252" w:lineRule="auto"/>
        <w:ind w:left="2880"/>
        <w:contextualSpacing/>
      </w:pPr>
      <w:r>
        <w:t>Cannot “approve” his own transactions – another user with “Verifier” role can approve his transactions</w:t>
      </w:r>
    </w:p>
    <w:p w14:paraId="28BB9193" w14:textId="77777777" w:rsidR="000D7396" w:rsidRDefault="000D7396" w:rsidP="00A3785B">
      <w:pPr>
        <w:pStyle w:val="Arial12Bold"/>
      </w:pPr>
      <w:proofErr w:type="spellStart"/>
      <w:r>
        <w:t>Postcondition</w:t>
      </w:r>
      <w:proofErr w:type="spellEnd"/>
    </w:p>
    <w:p w14:paraId="3ECC8DF1" w14:textId="77777777" w:rsidR="000D7396" w:rsidRDefault="000D7396" w:rsidP="00A3785B">
      <w:r>
        <w:t xml:space="preserve">Pending transaction details have been successfully updated. </w:t>
      </w:r>
    </w:p>
    <w:p w14:paraId="486E32B6" w14:textId="0FD141EA" w:rsidR="000D7396" w:rsidRDefault="000D7396" w:rsidP="000D7396">
      <w:pPr>
        <w:ind w:left="720"/>
      </w:pPr>
    </w:p>
    <w:p w14:paraId="469C59FE" w14:textId="78DF2B04" w:rsidR="000D7396" w:rsidRDefault="000D7396" w:rsidP="00A3785B">
      <w:pPr>
        <w:ind w:left="720"/>
      </w:pPr>
    </w:p>
    <w:p w14:paraId="288BA336" w14:textId="1213D7A2" w:rsidR="00351B12" w:rsidRDefault="00351B12" w:rsidP="000D7396">
      <w:pPr>
        <w:ind w:left="720"/>
      </w:pPr>
    </w:p>
    <w:p w14:paraId="18C639B9" w14:textId="77777777" w:rsidR="00290135" w:rsidRPr="00FA324C" w:rsidRDefault="00290135" w:rsidP="00290135">
      <w:pPr>
        <w:pStyle w:val="Heading1"/>
        <w:rPr>
          <w:ins w:id="2406" w:author="Martin Ćosić" w:date="2018-01-22T16:19:00Z"/>
          <w:rFonts w:cs="Arial"/>
          <w:color w:val="auto"/>
          <w:sz w:val="24"/>
          <w:szCs w:val="24"/>
        </w:rPr>
      </w:pPr>
      <w:bookmarkStart w:id="2407" w:name="_Toc504106263"/>
      <w:bookmarkStart w:id="2408" w:name="_Toc506563248"/>
      <w:ins w:id="2409" w:author="Martin Ćosić" w:date="2018-01-22T16:19:00Z">
        <w:r>
          <w:rPr>
            <w:rFonts w:cs="Arial"/>
            <w:color w:val="auto"/>
            <w:sz w:val="24"/>
            <w:szCs w:val="24"/>
          </w:rPr>
          <w:t>5.2. UC POS 064</w:t>
        </w:r>
        <w:r w:rsidRPr="00FA324C">
          <w:rPr>
            <w:rFonts w:cs="Arial"/>
            <w:color w:val="auto"/>
            <w:sz w:val="24"/>
            <w:szCs w:val="24"/>
          </w:rPr>
          <w:t xml:space="preserve">: </w:t>
        </w:r>
        <w:r>
          <w:rPr>
            <w:color w:val="auto"/>
            <w:sz w:val="24"/>
            <w:szCs w:val="24"/>
          </w:rPr>
          <w:t>Wizard validations report</w:t>
        </w:r>
        <w:bookmarkEnd w:id="2407"/>
        <w:bookmarkEnd w:id="2408"/>
        <w:r>
          <w:rPr>
            <w:color w:val="auto"/>
            <w:sz w:val="24"/>
            <w:szCs w:val="24"/>
          </w:rPr>
          <w:t xml:space="preserve"> </w:t>
        </w:r>
        <w:r w:rsidRPr="00FA324C">
          <w:rPr>
            <w:color w:val="auto"/>
            <w:sz w:val="24"/>
            <w:szCs w:val="24"/>
          </w:rPr>
          <w:t xml:space="preserve"> </w:t>
        </w:r>
      </w:ins>
    </w:p>
    <w:p w14:paraId="07A13398" w14:textId="77777777" w:rsidR="00290135" w:rsidRDefault="00290135" w:rsidP="00290135">
      <w:pPr>
        <w:jc w:val="both"/>
        <w:rPr>
          <w:ins w:id="2410" w:author="Martin Ćosić" w:date="2018-01-22T16:19:00Z"/>
        </w:rPr>
      </w:pPr>
    </w:p>
    <w:p w14:paraId="4E450956" w14:textId="77777777" w:rsidR="00290135" w:rsidRPr="00C26990" w:rsidRDefault="00290135" w:rsidP="00290135">
      <w:pPr>
        <w:jc w:val="both"/>
        <w:rPr>
          <w:ins w:id="2411" w:author="Martin Ćosić" w:date="2018-01-22T16:19:00Z"/>
          <w:rFonts w:ascii="Arial" w:hAnsi="Arial" w:cs="Arial"/>
        </w:rPr>
      </w:pPr>
      <w:ins w:id="2412" w:author="Martin Ćosić" w:date="2018-01-22T16:19:00Z">
        <w:r w:rsidRPr="00D673BC">
          <w:rPr>
            <w:rFonts w:ascii="Arial" w:hAnsi="Arial" w:cs="Arial"/>
            <w:i/>
          </w:rPr>
          <w:t>Other</w:t>
        </w:r>
        <w:r>
          <w:rPr>
            <w:rFonts w:ascii="Arial" w:hAnsi="Arial" w:cs="Arial"/>
          </w:rPr>
          <w:t xml:space="preserve"> module &gt; </w:t>
        </w:r>
        <w:r w:rsidRPr="00D673BC">
          <w:rPr>
            <w:rFonts w:ascii="Arial" w:hAnsi="Arial" w:cs="Arial"/>
            <w:i/>
          </w:rPr>
          <w:t>Online reports</w:t>
        </w:r>
        <w:r>
          <w:rPr>
            <w:rFonts w:ascii="Arial" w:hAnsi="Arial" w:cs="Arial"/>
          </w:rPr>
          <w:t xml:space="preserve"> form &gt; </w:t>
        </w:r>
        <w:r w:rsidRPr="00E611B9">
          <w:rPr>
            <w:rFonts w:ascii="Arial" w:hAnsi="Arial" w:cs="Arial"/>
            <w:i/>
          </w:rPr>
          <w:t>Wizard validations</w:t>
        </w:r>
        <w:r>
          <w:rPr>
            <w:rFonts w:ascii="Arial" w:hAnsi="Arial" w:cs="Arial"/>
            <w:i/>
          </w:rPr>
          <w:t xml:space="preserve"> </w:t>
        </w:r>
        <w:r w:rsidRPr="00D673BC">
          <w:rPr>
            <w:rFonts w:ascii="Arial" w:hAnsi="Arial" w:cs="Arial"/>
          </w:rPr>
          <w:t>report</w:t>
        </w:r>
      </w:ins>
    </w:p>
    <w:p w14:paraId="49840E25" w14:textId="77777777" w:rsidR="00290135" w:rsidRDefault="00290135" w:rsidP="00290135">
      <w:pPr>
        <w:jc w:val="both"/>
        <w:rPr>
          <w:ins w:id="2413" w:author="Martin Ćosić" w:date="2018-01-22T16:19:00Z"/>
          <w:rFonts w:ascii="Arial" w:hAnsi="Arial" w:cs="Arial"/>
        </w:rPr>
      </w:pPr>
    </w:p>
    <w:p w14:paraId="6A1F7C7A" w14:textId="77777777" w:rsidR="00290135" w:rsidRDefault="00290135" w:rsidP="00290135">
      <w:pPr>
        <w:jc w:val="both"/>
        <w:rPr>
          <w:ins w:id="2414" w:author="Martin Ćosić" w:date="2018-01-22T16:19:00Z"/>
          <w:rFonts w:ascii="Arial" w:hAnsi="Arial" w:cs="Arial"/>
        </w:rPr>
      </w:pPr>
      <w:ins w:id="2415" w:author="Martin Ćosić" w:date="2018-01-22T16:19:00Z">
        <w:r>
          <w:rPr>
            <w:rFonts w:ascii="Arial" w:hAnsi="Arial" w:cs="Arial"/>
          </w:rPr>
          <w:t xml:space="preserve">Select from the drop down menu report if you want to view existing validations </w:t>
        </w:r>
        <w:r w:rsidRPr="00E611B9">
          <w:rPr>
            <w:rFonts w:ascii="Arial" w:hAnsi="Arial" w:cs="Arial"/>
          </w:rPr>
          <w:t xml:space="preserve">triggered on steps in </w:t>
        </w:r>
        <w:r>
          <w:rPr>
            <w:rFonts w:ascii="Arial" w:hAnsi="Arial" w:cs="Arial"/>
          </w:rPr>
          <w:t>web application wizards, and errors messages as result of failed validations.</w:t>
        </w:r>
      </w:ins>
    </w:p>
    <w:p w14:paraId="54F748C2" w14:textId="77777777" w:rsidR="00290135" w:rsidRDefault="00290135" w:rsidP="00290135">
      <w:pPr>
        <w:jc w:val="both"/>
        <w:rPr>
          <w:ins w:id="2416" w:author="Martin Ćosić" w:date="2018-01-22T16:19:00Z"/>
          <w:rFonts w:ascii="Arial" w:hAnsi="Arial" w:cs="Arial"/>
        </w:rPr>
      </w:pPr>
    </w:p>
    <w:p w14:paraId="2DAF1EA8" w14:textId="77777777" w:rsidR="00290135" w:rsidRDefault="00290135" w:rsidP="00290135">
      <w:pPr>
        <w:jc w:val="both"/>
        <w:rPr>
          <w:ins w:id="2417" w:author="Martin Ćosić" w:date="2018-01-22T16:19:00Z"/>
          <w:rFonts w:ascii="Arial" w:hAnsi="Arial" w:cs="Arial"/>
        </w:rPr>
      </w:pPr>
      <w:ins w:id="2418" w:author="Martin Ćosić" w:date="2018-01-22T16:19:00Z">
        <w:r>
          <w:rPr>
            <w:rFonts w:ascii="Arial" w:hAnsi="Arial" w:cs="Arial"/>
          </w:rPr>
          <w:t>Report is possible to export in the following formats:</w:t>
        </w:r>
      </w:ins>
    </w:p>
    <w:p w14:paraId="3237E740" w14:textId="15CA213C" w:rsidR="00290135" w:rsidRPr="00D673BC" w:rsidRDefault="00290135" w:rsidP="00290135">
      <w:pPr>
        <w:pStyle w:val="ListParagraph"/>
        <w:numPr>
          <w:ilvl w:val="1"/>
          <w:numId w:val="100"/>
        </w:numPr>
        <w:jc w:val="both"/>
        <w:rPr>
          <w:ins w:id="2419" w:author="Martin Ćosić" w:date="2018-01-22T16:19:00Z"/>
          <w:rFonts w:ascii="Arial" w:hAnsi="Arial" w:cs="Arial"/>
        </w:rPr>
      </w:pPr>
      <w:ins w:id="2420" w:author="Martin Ćosić" w:date="2018-01-22T16:19:00Z">
        <w:r>
          <w:rPr>
            <w:rFonts w:ascii="Arial" w:hAnsi="Arial" w:cs="Arial"/>
          </w:rPr>
          <w:t>Excel</w:t>
        </w:r>
      </w:ins>
    </w:p>
    <w:p w14:paraId="25AF6263" w14:textId="77777777" w:rsidR="00290135" w:rsidRPr="00D673BC" w:rsidRDefault="00290135" w:rsidP="00290135">
      <w:pPr>
        <w:pStyle w:val="ListParagraph"/>
        <w:numPr>
          <w:ilvl w:val="1"/>
          <w:numId w:val="100"/>
        </w:numPr>
        <w:jc w:val="both"/>
        <w:rPr>
          <w:ins w:id="2421" w:author="Martin Ćosić" w:date="2018-01-22T16:19:00Z"/>
          <w:rFonts w:ascii="Arial" w:hAnsi="Arial" w:cs="Arial"/>
        </w:rPr>
      </w:pPr>
      <w:ins w:id="2422" w:author="Martin Ćosić" w:date="2018-01-22T16:19:00Z">
        <w:r w:rsidRPr="00D673BC">
          <w:rPr>
            <w:rFonts w:ascii="Arial" w:hAnsi="Arial" w:cs="Arial"/>
          </w:rPr>
          <w:t>PDF</w:t>
        </w:r>
      </w:ins>
    </w:p>
    <w:p w14:paraId="545E252A" w14:textId="77777777" w:rsidR="00290135" w:rsidRPr="00D673BC" w:rsidRDefault="00290135" w:rsidP="00290135">
      <w:pPr>
        <w:pStyle w:val="ListParagraph"/>
        <w:numPr>
          <w:ilvl w:val="1"/>
          <w:numId w:val="100"/>
        </w:numPr>
        <w:jc w:val="both"/>
        <w:rPr>
          <w:ins w:id="2423" w:author="Martin Ćosić" w:date="2018-01-22T16:19:00Z"/>
          <w:rFonts w:ascii="Arial" w:hAnsi="Arial" w:cs="Arial"/>
        </w:rPr>
      </w:pPr>
      <w:ins w:id="2424" w:author="Martin Ćosić" w:date="2018-01-22T16:19:00Z">
        <w:r w:rsidRPr="00D673BC">
          <w:rPr>
            <w:rFonts w:ascii="Arial" w:hAnsi="Arial" w:cs="Arial"/>
          </w:rPr>
          <w:t>Word</w:t>
        </w:r>
      </w:ins>
    </w:p>
    <w:p w14:paraId="3AC494C0" w14:textId="77777777" w:rsidR="00290135" w:rsidRDefault="00290135" w:rsidP="00290135">
      <w:pPr>
        <w:rPr>
          <w:ins w:id="2425" w:author="Martin Ćosić" w:date="2018-01-22T16:19:00Z"/>
          <w:rFonts w:ascii="Arial" w:hAnsi="Arial" w:cs="Arial"/>
        </w:rPr>
      </w:pPr>
    </w:p>
    <w:p w14:paraId="228B5115" w14:textId="77777777" w:rsidR="00290135" w:rsidRPr="00D673BC" w:rsidRDefault="00290135" w:rsidP="00290135">
      <w:pPr>
        <w:rPr>
          <w:ins w:id="2426" w:author="Martin Ćosić" w:date="2018-01-22T16:19:00Z"/>
          <w:rFonts w:ascii="Arial" w:hAnsi="Arial" w:cs="Arial"/>
        </w:rPr>
      </w:pPr>
      <w:ins w:id="2427" w:author="Martin Ćosić" w:date="2018-01-22T16:19:00Z">
        <w:r>
          <w:rPr>
            <w:noProof/>
            <w:lang w:val="sk-SK" w:eastAsia="sk-SK"/>
          </w:rPr>
          <w:lastRenderedPageBreak/>
          <w:drawing>
            <wp:inline distT="0" distB="0" distL="0" distR="0" wp14:anchorId="17749842" wp14:editId="6F01C7CF">
              <wp:extent cx="6367780" cy="4061708"/>
              <wp:effectExtent l="0" t="0" r="0" b="0"/>
              <wp:docPr id="61" name="Picture 61" descr="cid:image001.png@01D38F7E.4CA5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38F7E.4CA52920"/>
                      <pic:cNvPicPr>
                        <a:picLocks noChangeAspect="1" noChangeArrowheads="1"/>
                      </pic:cNvPicPr>
                    </pic:nvPicPr>
                    <pic:blipFill>
                      <a:blip r:embed="rId244" r:link="rId245">
                        <a:extLst>
                          <a:ext uri="{28A0092B-C50C-407E-A947-70E740481C1C}">
                            <a14:useLocalDpi xmlns:a14="http://schemas.microsoft.com/office/drawing/2010/main" val="0"/>
                          </a:ext>
                        </a:extLst>
                      </a:blip>
                      <a:srcRect/>
                      <a:stretch>
                        <a:fillRect/>
                      </a:stretch>
                    </pic:blipFill>
                    <pic:spPr bwMode="auto">
                      <a:xfrm>
                        <a:off x="0" y="0"/>
                        <a:ext cx="6367780" cy="4061708"/>
                      </a:xfrm>
                      <a:prstGeom prst="rect">
                        <a:avLst/>
                      </a:prstGeom>
                      <a:noFill/>
                      <a:ln>
                        <a:noFill/>
                      </a:ln>
                    </pic:spPr>
                  </pic:pic>
                </a:graphicData>
              </a:graphic>
            </wp:inline>
          </w:drawing>
        </w:r>
      </w:ins>
    </w:p>
    <w:p w14:paraId="55B26978" w14:textId="77777777" w:rsidR="00290135" w:rsidRPr="00D673BC" w:rsidRDefault="00290135" w:rsidP="00290135">
      <w:pPr>
        <w:ind w:left="720"/>
        <w:rPr>
          <w:ins w:id="2428" w:author="Martin Ćosić" w:date="2018-01-22T16:19:00Z"/>
          <w:rFonts w:ascii="Arial" w:hAnsi="Arial" w:cs="Arial"/>
        </w:rPr>
      </w:pPr>
    </w:p>
    <w:p w14:paraId="38850E70" w14:textId="77777777" w:rsidR="00290135" w:rsidRDefault="00290135" w:rsidP="00290135">
      <w:pPr>
        <w:rPr>
          <w:ins w:id="2429" w:author="Martin Ćosić" w:date="2018-01-22T16:19:00Z"/>
          <w:rFonts w:ascii="Arial" w:hAnsi="Arial" w:cs="Arial"/>
        </w:rPr>
      </w:pPr>
    </w:p>
    <w:p w14:paraId="6387C377" w14:textId="77777777" w:rsidR="00290135" w:rsidRPr="00D673BC" w:rsidRDefault="00290135" w:rsidP="00290135">
      <w:pPr>
        <w:rPr>
          <w:ins w:id="2430" w:author="Martin Ćosić" w:date="2018-01-22T16:19:00Z"/>
          <w:rFonts w:ascii="Arial" w:hAnsi="Arial" w:cs="Arial"/>
        </w:rPr>
      </w:pPr>
      <w:ins w:id="2431" w:author="Martin Ćosić" w:date="2018-01-22T16:19:00Z">
        <w:r>
          <w:rPr>
            <w:rFonts w:ascii="Arial" w:hAnsi="Arial" w:cs="Arial"/>
          </w:rPr>
          <w:t>In user settings (</w:t>
        </w:r>
        <w:r w:rsidRPr="00D673BC">
          <w:rPr>
            <w:rFonts w:ascii="Arial" w:hAnsi="Arial" w:cs="Arial"/>
            <w:i/>
          </w:rPr>
          <w:t>Settings</w:t>
        </w:r>
        <w:r>
          <w:rPr>
            <w:rFonts w:ascii="Arial" w:hAnsi="Arial" w:cs="Arial"/>
          </w:rPr>
          <w:t xml:space="preserve"> module &gt; </w:t>
        </w:r>
        <w:r w:rsidRPr="00D673BC">
          <w:rPr>
            <w:rFonts w:ascii="Arial" w:hAnsi="Arial" w:cs="Arial"/>
            <w:i/>
          </w:rPr>
          <w:t>User settings</w:t>
        </w:r>
        <w:r>
          <w:rPr>
            <w:rFonts w:ascii="Arial" w:hAnsi="Arial" w:cs="Arial"/>
          </w:rPr>
          <w:t xml:space="preserve"> option) should be activated possibility to use this online report, for the certain user. </w:t>
        </w:r>
      </w:ins>
    </w:p>
    <w:p w14:paraId="6A6291D5" w14:textId="77777777" w:rsidR="00290135" w:rsidRDefault="00290135" w:rsidP="00290135">
      <w:pPr>
        <w:rPr>
          <w:ins w:id="2432" w:author="Martin Ćosić" w:date="2018-01-22T16:19:00Z"/>
        </w:rPr>
      </w:pPr>
    </w:p>
    <w:p w14:paraId="62817DE8" w14:textId="77777777" w:rsidR="00290135" w:rsidRDefault="00290135" w:rsidP="00290135">
      <w:pPr>
        <w:rPr>
          <w:ins w:id="2433" w:author="Martin Ćosić" w:date="2018-01-22T16:19:00Z"/>
        </w:rPr>
      </w:pPr>
    </w:p>
    <w:p w14:paraId="1CC80BD8" w14:textId="77777777" w:rsidR="00290135" w:rsidRDefault="00290135" w:rsidP="00290135">
      <w:pPr>
        <w:rPr>
          <w:ins w:id="2434" w:author="Martin Ćosić" w:date="2018-01-22T16:19:00Z"/>
        </w:rPr>
      </w:pPr>
    </w:p>
    <w:p w14:paraId="417B19C9" w14:textId="77777777" w:rsidR="00290135" w:rsidRDefault="00290135" w:rsidP="00290135">
      <w:pPr>
        <w:rPr>
          <w:ins w:id="2435" w:author="Martin Ćosić" w:date="2018-01-22T16:19:00Z"/>
        </w:rPr>
      </w:pPr>
    </w:p>
    <w:p w14:paraId="2A991654" w14:textId="77777777" w:rsidR="00290135" w:rsidRDefault="00290135" w:rsidP="00290135">
      <w:pPr>
        <w:rPr>
          <w:ins w:id="2436" w:author="Martin Ćosić" w:date="2018-01-22T16:19:00Z"/>
        </w:rPr>
      </w:pPr>
    </w:p>
    <w:p w14:paraId="4DFA53FB" w14:textId="77777777" w:rsidR="00290135" w:rsidRDefault="00290135" w:rsidP="00290135">
      <w:pPr>
        <w:rPr>
          <w:ins w:id="2437" w:author="Martin Ćosić" w:date="2018-01-22T16:19:00Z"/>
        </w:rPr>
      </w:pPr>
    </w:p>
    <w:p w14:paraId="1E440FEF" w14:textId="429F3914" w:rsidR="00351B12" w:rsidRDefault="00351B12" w:rsidP="000D7396">
      <w:pPr>
        <w:ind w:left="720"/>
        <w:rPr>
          <w:ins w:id="2438" w:author="Anita Rendulić" w:date="2018-01-08T09:09:00Z"/>
        </w:rPr>
      </w:pPr>
    </w:p>
    <w:p w14:paraId="715D9BF7" w14:textId="7C7C30CE" w:rsidR="00351B12" w:rsidRDefault="00351B12" w:rsidP="000D7396">
      <w:pPr>
        <w:ind w:left="720"/>
        <w:rPr>
          <w:ins w:id="2439" w:author="Anita Rendulić" w:date="2018-01-08T09:09:00Z"/>
        </w:rPr>
      </w:pPr>
    </w:p>
    <w:p w14:paraId="43694CCA" w14:textId="77777777" w:rsidR="00351B12" w:rsidRDefault="00351B12" w:rsidP="000D7396">
      <w:pPr>
        <w:ind w:left="720"/>
        <w:rPr>
          <w:ins w:id="2440" w:author="Anita Rendulić" w:date="2018-01-03T09:12:00Z"/>
        </w:rPr>
      </w:pPr>
    </w:p>
    <w:p w14:paraId="773531FF" w14:textId="2C432D0F" w:rsidR="000D7396" w:rsidRDefault="000D7396">
      <w:pPr>
        <w:rPr>
          <w:ins w:id="2441" w:author="Anita Rendulić" w:date="2018-01-03T10:16:00Z"/>
        </w:rPr>
        <w:pPrChange w:id="2442" w:author="Anita Rendulić" w:date="2018-01-03T10:16:00Z">
          <w:pPr>
            <w:ind w:left="720"/>
          </w:pPr>
        </w:pPrChange>
      </w:pPr>
    </w:p>
    <w:p w14:paraId="711C0D68" w14:textId="0CCBE5E9" w:rsidR="000D7396" w:rsidRPr="00F13CBD" w:rsidDel="002953C1" w:rsidRDefault="000D7396">
      <w:pPr>
        <w:rPr>
          <w:del w:id="2443" w:author="Anita Rendulić" w:date="2018-01-03T10:17:00Z"/>
          <w:rPrChange w:id="2444" w:author="Anita Rendulić" w:date="2018-01-03T15:38:00Z">
            <w:rPr>
              <w:del w:id="2445" w:author="Anita Rendulić" w:date="2018-01-03T10:17:00Z"/>
              <w:sz w:val="28"/>
              <w:szCs w:val="28"/>
            </w:rPr>
          </w:rPrChange>
        </w:rPr>
        <w:pPrChange w:id="2446" w:author="Anita Rendulić" w:date="2018-01-03T09:12:00Z">
          <w:pPr>
            <w:pStyle w:val="Heading1"/>
            <w:ind w:left="357" w:hanging="357"/>
          </w:pPr>
        </w:pPrChange>
      </w:pPr>
    </w:p>
    <w:p w14:paraId="38846D24" w14:textId="0B0EDDAE" w:rsidR="007168D6" w:rsidRPr="00F13CBD" w:rsidRDefault="007168D6" w:rsidP="007168D6">
      <w:pPr>
        <w:pStyle w:val="Heading1"/>
        <w:ind w:left="357" w:hanging="357"/>
        <w:rPr>
          <w:color w:val="auto"/>
          <w:sz w:val="28"/>
          <w:szCs w:val="28"/>
          <w:rPrChange w:id="2447" w:author="Anita Rendulić" w:date="2018-01-03T15:38:00Z">
            <w:rPr>
              <w:sz w:val="28"/>
              <w:szCs w:val="28"/>
            </w:rPr>
          </w:rPrChange>
        </w:rPr>
      </w:pPr>
      <w:bookmarkStart w:id="2448" w:name="_Toc506563249"/>
      <w:r w:rsidRPr="00F13CBD">
        <w:rPr>
          <w:color w:val="auto"/>
          <w:sz w:val="28"/>
          <w:szCs w:val="28"/>
          <w:rPrChange w:author="Anita Rendulić" w:date="2018-01-03T15:38:00Z" w:id="2449">
            <w:rPr>
              <w:sz w:val="28"/>
              <w:szCs w:val="28"/>
            </w:rPr>
          </w:rPrChange>
        </w:rPr>
        <w:t>6. References</w:t>
      </w:r>
      <w:bookmarkEnd w:id="2292"/>
      <w:bookmarkEnd w:id="2293"/>
      <w:bookmarkEnd w:id="2448"/>
    </w:p>
    <w:p w14:paraId="4B5BD2E6" w14:textId="77777777" w:rsidR="007168D6" w:rsidRPr="00CA28EB" w:rsidRDefault="007168D6" w:rsidP="007168D6">
      <w:pPr>
        <w:spacing w:before="240" w:after="60"/>
        <w:jc w:val="both"/>
      </w:pPr>
      <w:r w:rsidRPr="00CA28EB">
        <w:t>The list of documents, to which references are made during the creation of this document:</w:t>
      </w:r>
    </w:p>
    <w:p w14:paraId="1CB68CB6" w14:textId="17EEFE40" w:rsidR="007168D6" w:rsidRDefault="007168D6" w:rsidP="007168D6">
      <w:pPr>
        <w:rPr>
          <w:i/>
        </w:rPr>
      </w:pPr>
      <w:r w:rsidRPr="00CA28EB">
        <w:t xml:space="preserve">a)  </w:t>
      </w:r>
      <w:r w:rsidRPr="00354D21">
        <w:rPr>
          <w:i/>
        </w:rPr>
        <w:t>ID-Generation policies_VUB_v_0_</w:t>
      </w:r>
      <w:r>
        <w:rPr>
          <w:i/>
        </w:rPr>
        <w:t>4_</w:t>
      </w:r>
      <w:r w:rsidRPr="00354D21">
        <w:rPr>
          <w:i/>
        </w:rPr>
        <w:t>2.xlsx</w:t>
      </w:r>
    </w:p>
    <w:p w14:paraId="3D980B55" w14:textId="71B84756" w:rsidR="007168D6" w:rsidRDefault="007168D6" w:rsidP="007168D6">
      <w:pPr>
        <w:rPr>
          <w:i/>
        </w:rPr>
      </w:pPr>
      <w:r w:rsidRPr="007168D6">
        <w:t>b)</w:t>
      </w:r>
      <w:r>
        <w:rPr>
          <w:i/>
        </w:rPr>
        <w:t xml:space="preserve">  </w:t>
      </w:r>
      <w:r w:rsidR="00C33FB5">
        <w:rPr>
          <w:i/>
        </w:rPr>
        <w:t>DataMapping_VUB_POS_v_0_9_</w:t>
      </w:r>
      <w:ins w:id="2450" w:author="Martin Ćosić" w:date="2018-02-16T15:16:00Z">
        <w:r w:rsidR="00450012">
          <w:rPr>
            <w:i/>
          </w:rPr>
          <w:t>8</w:t>
        </w:r>
      </w:ins>
      <w:del w:id="2451" w:author="Martin Ćosić" w:date="2018-02-16T15:16:00Z">
        <w:r w:rsidR="00C33FB5" w:rsidDel="00450012">
          <w:rPr>
            <w:i/>
          </w:rPr>
          <w:delText>7_</w:delText>
        </w:r>
      </w:del>
      <w:ins w:id="2452" w:author="Anita Rendulić" w:date="2018-01-03T13:45:00Z">
        <w:del w:id="2453" w:author="Martin Ćosić" w:date="2018-02-16T15:16:00Z">
          <w:r w:rsidR="002A1664" w:rsidDel="00450012">
            <w:rPr>
              <w:i/>
            </w:rPr>
            <w:delText>4</w:delText>
          </w:r>
        </w:del>
      </w:ins>
      <w:del w:id="2454" w:author="Anita Rendulić" w:date="2018-01-03T13:45:00Z">
        <w:r w:rsidR="00C33FB5" w:rsidDel="002A1664">
          <w:rPr>
            <w:i/>
          </w:rPr>
          <w:delText>2</w:delText>
        </w:r>
      </w:del>
      <w:r>
        <w:rPr>
          <w:i/>
        </w:rPr>
        <w:t>.xlsx</w:t>
      </w:r>
    </w:p>
    <w:p w14:paraId="266FA1A1" w14:textId="4F5C9E13" w:rsidR="007168D6" w:rsidRDefault="007168D6" w:rsidP="007168D6">
      <w:pPr>
        <w:rPr>
          <w:ins w:id="2455" w:author="Anita Rendulić" w:date="2018-01-03T13:45:00Z"/>
          <w:i/>
        </w:rPr>
      </w:pPr>
      <w:r w:rsidRPr="007168D6">
        <w:t>c)</w:t>
      </w:r>
      <w:r>
        <w:rPr>
          <w:i/>
        </w:rPr>
        <w:t xml:space="preserve">  </w:t>
      </w:r>
      <w:r w:rsidR="00C33FB5">
        <w:rPr>
          <w:i/>
        </w:rPr>
        <w:t>VUB_Wizards_v_0_</w:t>
      </w:r>
      <w:ins w:id="2456" w:author="Martin Ćosić" w:date="2018-02-16T15:16:00Z">
        <w:r w:rsidR="00450012">
          <w:rPr>
            <w:i/>
          </w:rPr>
          <w:t>11</w:t>
        </w:r>
      </w:ins>
      <w:ins w:id="2457" w:author="Anita Rendulić" w:date="2018-01-03T13:45:00Z">
        <w:del w:id="2458" w:author="Martin Ćosić" w:date="2018-02-16T15:16:00Z">
          <w:r w:rsidR="002A1664" w:rsidDel="00450012">
            <w:rPr>
              <w:i/>
            </w:rPr>
            <w:delText>9</w:delText>
          </w:r>
        </w:del>
      </w:ins>
      <w:del w:id="2459" w:author="Anita Rendulić" w:date="2018-01-03T13:45:00Z">
        <w:r w:rsidR="00C33FB5" w:rsidDel="002A1664">
          <w:rPr>
            <w:i/>
          </w:rPr>
          <w:delText>5</w:delText>
        </w:r>
      </w:del>
      <w:r>
        <w:rPr>
          <w:i/>
        </w:rPr>
        <w:t>.xlsx</w:t>
      </w:r>
    </w:p>
    <w:p w14:paraId="37D03210" w14:textId="08E73AC5" w:rsidR="002A1664" w:rsidRPr="00354D21" w:rsidRDefault="002A1664" w:rsidP="007168D6">
      <w:pPr>
        <w:rPr>
          <w:i/>
        </w:rPr>
      </w:pPr>
      <w:ins w:id="2460" w:author="Anita Rendulić" w:date="2018-01-03T13:45:00Z">
        <w:r w:rsidRPr="002A1664">
          <w:rPr>
            <w:rPrChange w:author="Anita Rendulić" w:date="2018-01-03T13:46:00Z" w:id="2461">
              <w:rPr>
                <w:i/>
              </w:rPr>
            </w:rPrChange>
          </w:rPr>
          <w:t>d)</w:t>
        </w:r>
        <w:r>
          <w:rPr>
            <w:i/>
          </w:rPr>
          <w:t xml:space="preserve"> CustomerSynchronization-VUB-Exact_v_0_4.docx</w:t>
        </w:r>
      </w:ins>
    </w:p>
    <w:p w14:paraId="2CB96F92" w14:textId="77777777" w:rsidR="005A7526" w:rsidRDefault="005A7526" w:rsidP="005A7526"/>
    <w:bookmarkEnd w:id="495"/>
    <w:p w14:paraId="132DDCD6" w14:textId="6F47AF50" w:rsidR="00F13719" w:rsidRDefault="00F13719" w:rsidP="00F13719">
      <w:pPr>
        <w:ind w:right="729"/>
        <w:rPr>
          <w:ins w:id="2462" w:author="Anita Rendulić" w:date="2018-01-08T09:09:00Z"/>
          <w:rFonts w:ascii="Arial" w:hAnsi="Arial" w:cs="Arial"/>
          <w:color w:val="808080"/>
          <w:sz w:val="20"/>
          <w:szCs w:val="20"/>
        </w:rPr>
      </w:pPr>
    </w:p>
    <w:p w14:paraId="2C1D8673" w14:textId="77777777" w:rsidR="00351B12" w:rsidRDefault="00351B12" w:rsidP="00F13719">
      <w:pPr>
        <w:ind w:right="729"/>
        <w:rPr>
          <w:rFonts w:ascii="Arial" w:hAnsi="Arial" w:cs="Arial"/>
          <w:color w:val="808080"/>
          <w:sz w:val="20"/>
          <w:szCs w:val="20"/>
        </w:rPr>
      </w:pPr>
    </w:p>
    <w:p w14:paraId="5F91086D" w14:textId="79A0706B" w:rsidR="00274361" w:rsidRDefault="00274361" w:rsidP="00F13719">
      <w:pPr>
        <w:ind w:right="729"/>
        <w:rPr>
          <w:rFonts w:ascii="Arial" w:hAnsi="Arial" w:cs="Arial"/>
          <w:color w:val="808080"/>
          <w:sz w:val="20"/>
          <w:szCs w:val="20"/>
        </w:rPr>
      </w:pPr>
    </w:p>
    <w:p w14:paraId="1B05A572" w14:textId="77777777" w:rsidR="00274361" w:rsidRPr="00C335BE" w:rsidRDefault="00274361" w:rsidP="00F13719">
      <w:pPr>
        <w:ind w:right="729"/>
        <w:rPr>
          <w:rFonts w:ascii="Arial" w:hAnsi="Arial" w:cs="Arial"/>
          <w:color w:val="808080"/>
          <w:sz w:val="20"/>
          <w:szCs w:val="20"/>
        </w:rPr>
      </w:pPr>
    </w:p>
    <w:p w14:paraId="617DB9D5" w14:textId="3C61FCA7" w:rsidR="00F13719" w:rsidRPr="007168D6" w:rsidRDefault="007168D6" w:rsidP="004866DE">
      <w:pPr>
        <w:pStyle w:val="Heading1"/>
        <w:rPr>
          <w:rFonts w:cs="Arial"/>
          <w:color w:val="auto"/>
          <w:sz w:val="28"/>
          <w:szCs w:val="28"/>
        </w:rPr>
      </w:pPr>
      <w:bookmarkStart w:id="2463" w:name="_Toc358116238"/>
      <w:bookmarkStart w:id="2464" w:name="_Toc506563250"/>
      <w:r w:rsidRPr="007168D6">
        <w:rPr>
          <w:rFonts w:cs="Arial"/>
          <w:color w:val="auto"/>
          <w:sz w:val="28"/>
          <w:szCs w:val="28"/>
        </w:rPr>
        <w:lastRenderedPageBreak/>
        <w:t>7</w:t>
      </w:r>
      <w:r w:rsidR="004866DE" w:rsidRPr="007168D6">
        <w:rPr>
          <w:rFonts w:cs="Arial"/>
          <w:color w:val="auto"/>
          <w:sz w:val="28"/>
          <w:szCs w:val="28"/>
        </w:rPr>
        <w:t xml:space="preserve">. </w:t>
      </w:r>
      <w:r w:rsidR="00F13719" w:rsidRPr="007168D6">
        <w:rPr>
          <w:rFonts w:cs="Arial"/>
          <w:color w:val="auto"/>
          <w:sz w:val="28"/>
          <w:szCs w:val="28"/>
        </w:rPr>
        <w:t>Appendices</w:t>
      </w:r>
      <w:bookmarkEnd w:id="2463"/>
      <w:bookmarkEnd w:id="2464"/>
    </w:p>
    <w:p w14:paraId="2F4F1425" w14:textId="77777777" w:rsidR="00F13719" w:rsidRPr="00C335BE" w:rsidRDefault="00F13719" w:rsidP="00F13719">
      <w:pPr>
        <w:ind w:left="709" w:right="729"/>
        <w:rPr>
          <w:rFonts w:ascii="Arial" w:hAnsi="Arial" w:cs="Arial"/>
          <w:color w:val="808080"/>
          <w:sz w:val="20"/>
          <w:szCs w:val="20"/>
        </w:rPr>
      </w:pPr>
    </w:p>
    <w:p w14:paraId="7B53D417" w14:textId="77777777" w:rsidR="002A1664" w:rsidRPr="00C335BE" w:rsidRDefault="002A1664" w:rsidP="002A1664">
      <w:pPr>
        <w:ind w:right="729"/>
        <w:rPr>
          <w:ins w:id="2465" w:author="Anita Rendulić" w:date="2018-01-03T13:47:00Z"/>
          <w:rFonts w:ascii="Arial" w:hAnsi="Arial" w:cs="Arial"/>
          <w:color w:val="808080"/>
          <w:sz w:val="20"/>
          <w:szCs w:val="20"/>
        </w:rPr>
      </w:pPr>
    </w:p>
    <w:p w14:paraId="59FC81A5" w14:textId="237933F0" w:rsidR="002A1664" w:rsidRPr="002A1664" w:rsidRDefault="00802EF8">
      <w:pPr>
        <w:pStyle w:val="Heading1"/>
        <w:spacing w:before="0"/>
        <w:rPr>
          <w:ins w:id="2466" w:author="Anita Rendulić" w:date="2018-01-03T13:47:00Z"/>
          <w:rFonts w:cs="Arial"/>
          <w:b w:val="0"/>
          <w:color w:val="auto"/>
          <w:sz w:val="24"/>
          <w:szCs w:val="24"/>
          <w:rPrChange w:id="2467" w:author="Anita Rendulić" w:date="2018-01-03T13:48:00Z">
            <w:rPr>
              <w:ins w:id="2468" w:author="Anita Rendulić" w:date="2018-01-03T13:47:00Z"/>
              <w:rFonts w:cs="Arial"/>
              <w:color w:val="auto"/>
              <w:sz w:val="28"/>
              <w:szCs w:val="28"/>
            </w:rPr>
          </w:rPrChange>
        </w:rPr>
        <w:pPrChange w:id="2469" w:author="Anita Rendulić" w:date="2018-01-03T13:50:00Z">
          <w:pPr>
            <w:pStyle w:val="Heading1"/>
          </w:pPr>
        </w:pPrChange>
      </w:pPr>
      <w:ins w:id="2470" w:author="Anita Rendulić" w:date="2018-01-03T13:50:00Z">
        <w:r>
          <w:t xml:space="preserve">      </w:t>
        </w:r>
        <w:r w:rsidRPr="00D25E91">
          <w:rPr>
            <w:rFonts w:cs="Arial"/>
          </w:rPr>
          <w:br w:type="textWrapping" w:clear="all"/>
        </w:r>
        <w:bookmarkStart w:id="2471" w:name="_Toc506563251"/>
        <w:r w:rsidRPr="000B712F">
          <w:rPr>
            <w:rFonts w:cs="Arial"/>
            <w:b w:val="0"/>
            <w:color w:val="auto"/>
            <w:sz w:val="24"/>
            <w:szCs w:val="24"/>
          </w:rPr>
          <w:t>7.</w:t>
        </w:r>
        <w:r w:rsidRPr="00DF75A8">
          <w:rPr>
            <w:rFonts w:cs="Arial"/>
            <w:b w:val="0"/>
            <w:color w:val="auto"/>
            <w:sz w:val="24"/>
            <w:szCs w:val="24"/>
          </w:rPr>
          <w:t xml:space="preserve">1. </w:t>
        </w:r>
        <w:r w:rsidRPr="000B712F">
          <w:rPr>
            <w:rFonts w:cs="Arial"/>
            <w:b w:val="0"/>
            <w:color w:val="auto"/>
            <w:sz w:val="24"/>
            <w:szCs w:val="24"/>
          </w:rPr>
          <w:t>Links to the web services schemas</w:t>
        </w:r>
      </w:ins>
      <w:bookmarkEnd w:id="2471"/>
    </w:p>
    <w:p w14:paraId="2BFEC0AF" w14:textId="18DDDBBE" w:rsidR="00757647" w:rsidRDefault="002A1664">
      <w:pPr>
        <w:spacing w:before="360" w:after="120"/>
        <w:ind w:right="731"/>
        <w:rPr>
          <w:rFonts w:ascii="Arial" w:hAnsi="Arial" w:cs="Arial"/>
          <w:sz w:val="20"/>
          <w:szCs w:val="20"/>
        </w:rPr>
        <w:pPrChange w:id="2472" w:author="Anita Rendulić" w:date="2018-01-03T13:49:00Z">
          <w:pPr>
            <w:spacing w:before="120" w:after="120"/>
            <w:ind w:right="731"/>
          </w:pPr>
        </w:pPrChange>
      </w:pPr>
      <w:ins w:id="2473" w:author="Anita Rendulić" w:date="2018-01-03T13:47:00Z">
        <w:r>
          <w:rPr>
            <w:rFonts w:ascii="Arial" w:hAnsi="Arial" w:cs="Arial"/>
          </w:rPr>
          <w:t>O</w:t>
        </w:r>
      </w:ins>
      <w:del w:id="2474" w:author="Anita Rendulić" w:date="2018-01-03T13:48:00Z">
        <w:r w:rsidR="007168D6" w:rsidDel="002A1664">
          <w:rPr>
            <w:rFonts w:ascii="Arial" w:hAnsi="Arial" w:cs="Arial"/>
          </w:rPr>
          <w:delText>7</w:delText>
        </w:r>
        <w:r w:rsidR="004866DE" w:rsidDel="002A1664">
          <w:rPr>
            <w:rFonts w:ascii="Arial" w:hAnsi="Arial" w:cs="Arial"/>
          </w:rPr>
          <w:delText>.1. Links to the web services schemas o</w:delText>
        </w:r>
      </w:del>
      <w:r w:rsidR="004866DE">
        <w:rPr>
          <w:rFonts w:ascii="Arial" w:hAnsi="Arial" w:cs="Arial"/>
        </w:rPr>
        <w:t xml:space="preserve">n the </w:t>
      </w:r>
      <w:proofErr w:type="spellStart"/>
      <w:r w:rsidR="004866DE">
        <w:rPr>
          <w:rFonts w:ascii="Arial" w:hAnsi="Arial" w:cs="Arial"/>
        </w:rPr>
        <w:t>eXact</w:t>
      </w:r>
      <w:proofErr w:type="spellEnd"/>
      <w:r w:rsidR="004866DE">
        <w:rPr>
          <w:rFonts w:ascii="Arial" w:hAnsi="Arial" w:cs="Arial"/>
        </w:rPr>
        <w:t xml:space="preserve"> test environment:</w:t>
      </w:r>
    </w:p>
    <w:p w14:paraId="5F9189EB" w14:textId="36B6FFE6" w:rsidR="001943B6" w:rsidRPr="004866DE" w:rsidRDefault="00EA2C3E" w:rsidP="004866DE">
      <w:pPr>
        <w:ind w:firstLine="709"/>
        <w:rPr>
          <w:rFonts w:ascii="Arial" w:hAnsi="Arial" w:cs="Arial"/>
          <w:color w:val="1F497D"/>
        </w:rPr>
      </w:pPr>
      <w:ins w:id="2475" w:author="Martin Ćosić" w:date="2018-01-19T13:10:00Z">
        <w:r>
          <w:rPr>
            <w:rFonts w:ascii="Arial" w:hAnsi="Arial" w:cs="Arial"/>
          </w:rPr>
          <w:fldChar w:fldCharType="begin"/>
        </w:r>
        <w:r>
          <w:rPr>
            <w:rFonts w:ascii="Arial" w:hAnsi="Arial" w:cs="Arial"/>
          </w:rPr>
          <w:instrText xml:space="preserve"> HYPERLINK "</w:instrText>
        </w:r>
      </w:ins>
      <w:r w:rsidRPr="00EA2C3E">
        <w:rPr>
          <w:rPrChange w:author="Martin Ćosić" w:date="2018-01-19T13:10:00Z" w:id="2476">
            <w:rPr>
              <w:rStyle w:val="Hyperlink"/>
              <w:rFonts w:ascii="Arial" w:hAnsi="Arial" w:cs="Arial"/>
            </w:rPr>
          </w:rPrChange>
        </w:rPr>
        <w:instrText>https://exactdev:4436/UP/WS/WSDL/Acquiring_VUB.wsdl</w:instrText>
      </w:r>
      <w:ins w:id="2477" w:author="Martin Ćosić" w:date="2018-01-19T13:10:00Z">
        <w:r>
          <w:rPr>
            <w:rFonts w:ascii="Arial" w:hAnsi="Arial" w:cs="Arial"/>
          </w:rPr>
          <w:instrText xml:space="preserve">" </w:instrText>
        </w:r>
        <w:r>
          <w:rPr>
            <w:rFonts w:ascii="Arial" w:hAnsi="Arial" w:cs="Arial"/>
          </w:rPr>
          <w:fldChar w:fldCharType="separate"/>
        </w:r>
      </w:ins>
      <w:r w:rsidRPr="00B3316C">
        <w:rPr>
          <w:rStyle w:val="Hyperlink"/>
          <w:rFonts w:ascii="Arial" w:hAnsi="Arial" w:cs="Arial"/>
        </w:rPr>
        <w:t>https://exactdev:4436/UP/WS/WSDL/Acquiring_VUB.wsdl</w:t>
      </w:r>
      <w:ins w:id="2478" w:author="Martin Ćosić" w:date="2018-01-19T13:10:00Z">
        <w:r>
          <w:rPr>
            <w:rFonts w:ascii="Arial" w:hAnsi="Arial" w:cs="Arial"/>
          </w:rPr>
          <w:fldChar w:fldCharType="end"/>
        </w:r>
      </w:ins>
    </w:p>
    <w:p w14:paraId="4B0E179D" w14:textId="15DF6E44" w:rsidR="00757647" w:rsidRPr="004866DE" w:rsidRDefault="001354DD" w:rsidP="004866DE">
      <w:pPr>
        <w:spacing w:before="120"/>
        <w:ind w:left="709" w:right="731"/>
        <w:rPr>
          <w:rFonts w:ascii="Arial" w:hAnsi="Arial" w:cs="Arial"/>
        </w:rPr>
      </w:pPr>
      <w:hyperlink r:id="rId246" w:history="1">
        <w:r w:rsidR="00EE3AB6" w:rsidRPr="00BB5E79">
          <w:rPr>
            <w:rStyle w:val="Hyperlink"/>
            <w:rFonts w:ascii="Arial" w:hAnsi="Arial" w:cs="Arial"/>
          </w:rPr>
          <w:t>https://exactdev:4436/UP/WS/XSD/AcquiringExact_VUB.xsd</w:t>
        </w:r>
      </w:hyperlink>
    </w:p>
    <w:p w14:paraId="431B4712" w14:textId="72F92849" w:rsidR="00757647" w:rsidRPr="004866DE" w:rsidRDefault="001354DD" w:rsidP="00F13719">
      <w:pPr>
        <w:spacing w:before="120"/>
        <w:ind w:left="709" w:right="731"/>
        <w:rPr>
          <w:rFonts w:ascii="Arial" w:hAnsi="Arial" w:cs="Arial"/>
        </w:rPr>
      </w:pPr>
      <w:hyperlink r:id="rId247" w:history="1">
        <w:r w:rsidR="00EE3AB6" w:rsidRPr="00BB5E79">
          <w:rPr>
            <w:rStyle w:val="Hyperlink"/>
            <w:rFonts w:ascii="Arial" w:hAnsi="Arial" w:cs="Arial"/>
          </w:rPr>
          <w:t>https://exactdev:4436/UP/WS/XSD/CommonTypes.xsd</w:t>
        </w:r>
      </w:hyperlink>
    </w:p>
    <w:p w14:paraId="43468B3D" w14:textId="3B612762" w:rsidR="00757647" w:rsidRPr="004866DE" w:rsidRDefault="00757647" w:rsidP="00F13719">
      <w:pPr>
        <w:spacing w:before="120"/>
        <w:ind w:left="709" w:right="731"/>
        <w:rPr>
          <w:rFonts w:ascii="Arial" w:hAnsi="Arial" w:cs="Arial"/>
        </w:rPr>
      </w:pPr>
    </w:p>
    <w:p w14:paraId="4CCF706F" w14:textId="2A5044B4" w:rsidR="00EB2BF9" w:rsidRDefault="00EB2BF9" w:rsidP="005A7526">
      <w:pPr>
        <w:spacing w:before="120"/>
        <w:ind w:right="731"/>
        <w:rPr>
          <w:ins w:id="2479" w:author="Anita Rendulić" w:date="2018-01-03T13:51:00Z"/>
          <w:rFonts w:ascii="Arial" w:hAnsi="Arial" w:cs="Arial"/>
        </w:rPr>
      </w:pPr>
    </w:p>
    <w:p w14:paraId="64686968" w14:textId="24B08AEC" w:rsidR="00802EF8" w:rsidDel="00802EF8" w:rsidRDefault="00802EF8" w:rsidP="005A7526">
      <w:pPr>
        <w:spacing w:before="120"/>
        <w:ind w:right="731"/>
        <w:rPr>
          <w:del w:id="2480" w:author="Anita Rendulić" w:date="2018-01-03T13:51:00Z"/>
          <w:rFonts w:ascii="Arial" w:hAnsi="Arial" w:cs="Arial"/>
        </w:rPr>
      </w:pPr>
    </w:p>
    <w:p w14:paraId="1D6EDF00" w14:textId="5BDA146E" w:rsidR="006471A1" w:rsidDel="00802EF8" w:rsidRDefault="006471A1" w:rsidP="005A7526">
      <w:pPr>
        <w:spacing w:before="120"/>
        <w:ind w:right="731"/>
        <w:rPr>
          <w:del w:id="2481" w:author="Anita Rendulić" w:date="2018-01-03T13:51:00Z"/>
          <w:rFonts w:ascii="Arial" w:hAnsi="Arial" w:cs="Arial"/>
        </w:rPr>
      </w:pPr>
    </w:p>
    <w:p w14:paraId="1423C00F" w14:textId="6EBF4115" w:rsidR="00274361" w:rsidDel="00802EF8" w:rsidRDefault="00274361" w:rsidP="005A7526">
      <w:pPr>
        <w:spacing w:before="120"/>
        <w:ind w:right="731"/>
        <w:rPr>
          <w:del w:id="2482" w:author="Anita Rendulić" w:date="2018-01-03T13:51:00Z"/>
          <w:rFonts w:ascii="Arial" w:hAnsi="Arial" w:cs="Arial"/>
        </w:rPr>
      </w:pPr>
    </w:p>
    <w:p w14:paraId="2A54AA17" w14:textId="44076321" w:rsidR="00274361" w:rsidDel="00802EF8" w:rsidRDefault="00274361" w:rsidP="005A7526">
      <w:pPr>
        <w:spacing w:before="120"/>
        <w:ind w:right="731"/>
        <w:rPr>
          <w:del w:id="2483" w:author="Anita Rendulić" w:date="2018-01-03T13:51:00Z"/>
          <w:rFonts w:ascii="Arial" w:hAnsi="Arial" w:cs="Arial"/>
        </w:rPr>
      </w:pPr>
    </w:p>
    <w:p w14:paraId="6027A3DA" w14:textId="643C3F80" w:rsidR="00274361" w:rsidDel="00802EF8" w:rsidRDefault="00274361" w:rsidP="005A7526">
      <w:pPr>
        <w:spacing w:before="120"/>
        <w:ind w:right="731"/>
        <w:rPr>
          <w:del w:id="2484" w:author="Anita Rendulić" w:date="2018-01-03T13:51:00Z"/>
          <w:rFonts w:ascii="Arial" w:hAnsi="Arial" w:cs="Arial"/>
        </w:rPr>
      </w:pPr>
    </w:p>
    <w:p w14:paraId="5D777F95" w14:textId="0ACB8D99" w:rsidR="00274361" w:rsidDel="00802EF8" w:rsidRDefault="00274361" w:rsidP="005A7526">
      <w:pPr>
        <w:spacing w:before="120"/>
        <w:ind w:right="731"/>
        <w:rPr>
          <w:del w:id="2485" w:author="Anita Rendulić" w:date="2018-01-03T13:51:00Z"/>
          <w:rFonts w:ascii="Arial" w:hAnsi="Arial" w:cs="Arial"/>
        </w:rPr>
      </w:pPr>
    </w:p>
    <w:p w14:paraId="4A61525E" w14:textId="225ECB2E" w:rsidR="00274361" w:rsidDel="00802EF8" w:rsidRDefault="00274361" w:rsidP="005A7526">
      <w:pPr>
        <w:spacing w:before="120"/>
        <w:ind w:right="731"/>
        <w:rPr>
          <w:del w:id="2486" w:author="Anita Rendulić" w:date="2018-01-03T13:51:00Z"/>
          <w:rFonts w:ascii="Arial" w:hAnsi="Arial" w:cs="Arial"/>
        </w:rPr>
      </w:pPr>
    </w:p>
    <w:p w14:paraId="4E921D3E" w14:textId="6F18A18E" w:rsidR="00274361" w:rsidDel="00802EF8" w:rsidRDefault="00274361" w:rsidP="005A7526">
      <w:pPr>
        <w:spacing w:before="120"/>
        <w:ind w:right="731"/>
        <w:rPr>
          <w:del w:id="2487" w:author="Anita Rendulić" w:date="2018-01-03T13:51:00Z"/>
          <w:rFonts w:ascii="Arial" w:hAnsi="Arial" w:cs="Arial"/>
        </w:rPr>
      </w:pPr>
    </w:p>
    <w:p w14:paraId="5AF791D6" w14:textId="0DB200B2" w:rsidR="00274361" w:rsidDel="00802EF8" w:rsidRDefault="00274361" w:rsidP="005A7526">
      <w:pPr>
        <w:spacing w:before="120"/>
        <w:ind w:right="731"/>
        <w:rPr>
          <w:del w:id="2488" w:author="Anita Rendulić" w:date="2018-01-03T13:51:00Z"/>
          <w:rFonts w:ascii="Arial" w:hAnsi="Arial" w:cs="Arial"/>
        </w:rPr>
      </w:pPr>
    </w:p>
    <w:p w14:paraId="6862619A" w14:textId="5AFE3C21" w:rsidR="00274361" w:rsidDel="00802EF8" w:rsidRDefault="00274361" w:rsidP="005A7526">
      <w:pPr>
        <w:spacing w:before="120"/>
        <w:ind w:right="731"/>
        <w:rPr>
          <w:del w:id="2489" w:author="Anita Rendulić" w:date="2018-01-03T13:51:00Z"/>
          <w:rFonts w:ascii="Arial" w:hAnsi="Arial" w:cs="Arial"/>
        </w:rPr>
      </w:pPr>
    </w:p>
    <w:p w14:paraId="5085C9FB" w14:textId="490722B2" w:rsidR="00274361" w:rsidDel="00802EF8" w:rsidRDefault="00274361" w:rsidP="005A7526">
      <w:pPr>
        <w:spacing w:before="120"/>
        <w:ind w:right="731"/>
        <w:rPr>
          <w:del w:id="2490" w:author="Anita Rendulić" w:date="2018-01-03T13:51:00Z"/>
          <w:rFonts w:ascii="Arial" w:hAnsi="Arial" w:cs="Arial"/>
        </w:rPr>
      </w:pPr>
    </w:p>
    <w:p w14:paraId="5DAB1A44" w14:textId="74C5AB82" w:rsidR="00274361" w:rsidDel="00802EF8" w:rsidRDefault="00274361" w:rsidP="005A7526">
      <w:pPr>
        <w:spacing w:before="120"/>
        <w:ind w:right="731"/>
        <w:rPr>
          <w:del w:id="2491" w:author="Anita Rendulić" w:date="2018-01-03T13:51:00Z"/>
          <w:rFonts w:ascii="Arial" w:hAnsi="Arial" w:cs="Arial"/>
        </w:rPr>
      </w:pPr>
    </w:p>
    <w:p w14:paraId="402AF7F7" w14:textId="027AB7D6" w:rsidR="00274361" w:rsidRDefault="00802EF8" w:rsidP="00802EF8">
      <w:pPr>
        <w:spacing w:before="120"/>
        <w:ind w:right="731"/>
        <w:rPr>
          <w:rFonts w:ascii="Arial" w:hAnsi="Arial" w:cs="Arial"/>
        </w:rPr>
      </w:pPr>
      <w:ins w:id="2492" w:author="Anita Rendulić" w:date="2018-01-03T13:51:00Z">
        <w:r>
          <w:t xml:space="preserve">      </w:t>
        </w:r>
        <w:r w:rsidRPr="00D25E91">
          <w:rPr>
            <w:rFonts w:ascii="Arial" w:hAnsi="Arial" w:cs="Arial"/>
          </w:rPr>
          <w:br w:type="textWrapping" w:clear="all"/>
        </w:r>
      </w:ins>
    </w:p>
    <w:p w14:paraId="087BFC4F" w14:textId="302F9678" w:rsidR="00274361" w:rsidDel="00351B12" w:rsidRDefault="00274361" w:rsidP="005A7526">
      <w:pPr>
        <w:spacing w:before="120"/>
        <w:ind w:right="731"/>
        <w:rPr>
          <w:del w:id="2493" w:author="Anita Rendulić" w:date="2018-01-03T10:17:00Z"/>
          <w:rFonts w:ascii="Arial" w:hAnsi="Arial" w:cs="Arial"/>
        </w:rPr>
      </w:pPr>
    </w:p>
    <w:p w14:paraId="2CAC46FF" w14:textId="04282548" w:rsidR="00351B12" w:rsidRDefault="00351B12" w:rsidP="005A7526">
      <w:pPr>
        <w:spacing w:before="120"/>
        <w:ind w:right="731"/>
        <w:rPr>
          <w:ins w:id="2494" w:author="Anita Rendulić" w:date="2018-01-08T09:09:00Z"/>
          <w:rFonts w:ascii="Arial" w:hAnsi="Arial" w:cs="Arial"/>
        </w:rPr>
      </w:pPr>
    </w:p>
    <w:p w14:paraId="132AE2CC" w14:textId="7E9AAFFE" w:rsidR="00351B12" w:rsidRDefault="00351B12" w:rsidP="005A7526">
      <w:pPr>
        <w:spacing w:before="120"/>
        <w:ind w:right="731"/>
        <w:rPr>
          <w:ins w:id="2495" w:author="Anita Rendulić" w:date="2018-01-08T09:09:00Z"/>
          <w:rFonts w:ascii="Arial" w:hAnsi="Arial" w:cs="Arial"/>
        </w:rPr>
      </w:pPr>
    </w:p>
    <w:p w14:paraId="0F5E9791" w14:textId="7969D5A3" w:rsidR="00351B12" w:rsidRDefault="00351B12" w:rsidP="005A7526">
      <w:pPr>
        <w:spacing w:before="120"/>
        <w:ind w:right="731"/>
        <w:rPr>
          <w:ins w:id="2496" w:author="Anita Rendulić" w:date="2018-01-08T09:09:00Z"/>
          <w:rFonts w:ascii="Arial" w:hAnsi="Arial" w:cs="Arial"/>
        </w:rPr>
      </w:pPr>
    </w:p>
    <w:p w14:paraId="6C35CA4B" w14:textId="4A7447C4" w:rsidR="00351B12" w:rsidRDefault="00351B12" w:rsidP="005A7526">
      <w:pPr>
        <w:spacing w:before="120"/>
        <w:ind w:right="731"/>
        <w:rPr>
          <w:ins w:id="2497" w:author="Anita Rendulić" w:date="2018-01-08T09:09:00Z"/>
          <w:rFonts w:ascii="Arial" w:hAnsi="Arial" w:cs="Arial"/>
        </w:rPr>
      </w:pPr>
    </w:p>
    <w:p w14:paraId="69F1FDAC" w14:textId="16557CD9" w:rsidR="00351B12" w:rsidRDefault="00351B12" w:rsidP="005A7526">
      <w:pPr>
        <w:spacing w:before="120"/>
        <w:ind w:right="731"/>
        <w:rPr>
          <w:ins w:id="2498" w:author="Anita Rendulić" w:date="2018-01-08T09:09:00Z"/>
          <w:rFonts w:ascii="Arial" w:hAnsi="Arial" w:cs="Arial"/>
        </w:rPr>
      </w:pPr>
    </w:p>
    <w:p w14:paraId="68A34A86" w14:textId="77BBC575" w:rsidR="00351B12" w:rsidRDefault="00351B12" w:rsidP="005A7526">
      <w:pPr>
        <w:spacing w:before="120"/>
        <w:ind w:right="731"/>
        <w:rPr>
          <w:ins w:id="2499" w:author="Anita Rendulić" w:date="2018-01-08T09:09:00Z"/>
          <w:rFonts w:ascii="Arial" w:hAnsi="Arial" w:cs="Arial"/>
        </w:rPr>
      </w:pPr>
    </w:p>
    <w:p w14:paraId="79930061" w14:textId="76A9D3BC" w:rsidR="00351B12" w:rsidRDefault="00351B12" w:rsidP="005A7526">
      <w:pPr>
        <w:spacing w:before="120"/>
        <w:ind w:right="731"/>
        <w:rPr>
          <w:ins w:id="2500" w:author="Anita Rendulić" w:date="2018-01-08T09:09:00Z"/>
          <w:rFonts w:ascii="Arial" w:hAnsi="Arial" w:cs="Arial"/>
        </w:rPr>
      </w:pPr>
    </w:p>
    <w:p w14:paraId="6C2CDAFD" w14:textId="67EF0E93" w:rsidR="00351B12" w:rsidRDefault="00351B12" w:rsidP="005A7526">
      <w:pPr>
        <w:spacing w:before="120"/>
        <w:ind w:right="731"/>
        <w:rPr>
          <w:ins w:id="2501" w:author="Anita Rendulić" w:date="2018-01-08T09:09:00Z"/>
          <w:rFonts w:ascii="Arial" w:hAnsi="Arial" w:cs="Arial"/>
        </w:rPr>
      </w:pPr>
    </w:p>
    <w:p w14:paraId="590F00D5" w14:textId="5B4D24A7" w:rsidR="00351B12" w:rsidRDefault="00351B12" w:rsidP="005A7526">
      <w:pPr>
        <w:spacing w:before="120"/>
        <w:ind w:right="731"/>
        <w:rPr>
          <w:ins w:id="2502" w:author="Anita Rendulić" w:date="2018-01-08T09:09:00Z"/>
          <w:rFonts w:ascii="Arial" w:hAnsi="Arial" w:cs="Arial"/>
        </w:rPr>
      </w:pPr>
    </w:p>
    <w:p w14:paraId="3983F0E9" w14:textId="4A4CAD81" w:rsidR="00351B12" w:rsidRDefault="00351B12" w:rsidP="005A7526">
      <w:pPr>
        <w:spacing w:before="120"/>
        <w:ind w:right="731"/>
        <w:rPr>
          <w:ins w:id="2503" w:author="Anita Rendulić" w:date="2018-01-08T09:09:00Z"/>
          <w:rFonts w:ascii="Arial" w:hAnsi="Arial" w:cs="Arial"/>
        </w:rPr>
      </w:pPr>
    </w:p>
    <w:p w14:paraId="7AA8F7AA" w14:textId="0213CDB5" w:rsidR="00351B12" w:rsidRDefault="00351B12" w:rsidP="005A7526">
      <w:pPr>
        <w:spacing w:before="120"/>
        <w:ind w:right="731"/>
        <w:rPr>
          <w:ins w:id="2504" w:author="Anita Rendulić" w:date="2018-01-08T09:09:00Z"/>
          <w:rFonts w:ascii="Arial" w:hAnsi="Arial" w:cs="Arial"/>
        </w:rPr>
      </w:pPr>
    </w:p>
    <w:p w14:paraId="4CC743C3" w14:textId="3BAD3DE4" w:rsidR="00351B12" w:rsidRDefault="00351B12" w:rsidP="005A7526">
      <w:pPr>
        <w:spacing w:before="120"/>
        <w:ind w:right="731"/>
        <w:rPr>
          <w:ins w:id="2505" w:author="Anita Rendulić" w:date="2018-01-08T09:09:00Z"/>
          <w:rFonts w:ascii="Arial" w:hAnsi="Arial" w:cs="Arial"/>
        </w:rPr>
      </w:pPr>
    </w:p>
    <w:p w14:paraId="49873F96" w14:textId="3A5C39DE" w:rsidR="00351B12" w:rsidRDefault="00351B12" w:rsidP="005A7526">
      <w:pPr>
        <w:spacing w:before="120"/>
        <w:ind w:right="731"/>
        <w:rPr>
          <w:ins w:id="2506" w:author="Anita Rendulić" w:date="2018-01-08T09:09:00Z"/>
          <w:rFonts w:ascii="Arial" w:hAnsi="Arial" w:cs="Arial"/>
        </w:rPr>
      </w:pPr>
    </w:p>
    <w:p w14:paraId="2FF3AA1F" w14:textId="06648143" w:rsidR="00274361" w:rsidDel="002953C1" w:rsidRDefault="00274361" w:rsidP="005A7526">
      <w:pPr>
        <w:spacing w:before="120"/>
        <w:ind w:right="731"/>
        <w:rPr>
          <w:del w:id="2507" w:author="Anita Rendulić" w:date="2018-01-03T10:17:00Z"/>
          <w:rFonts w:ascii="Arial" w:hAnsi="Arial" w:cs="Arial"/>
        </w:rPr>
      </w:pPr>
    </w:p>
    <w:p w14:paraId="27107D67" w14:textId="15C31803" w:rsidR="00274361" w:rsidDel="002953C1" w:rsidRDefault="00274361" w:rsidP="005A7526">
      <w:pPr>
        <w:spacing w:before="120"/>
        <w:ind w:right="731"/>
        <w:rPr>
          <w:del w:id="2508" w:author="Anita Rendulić" w:date="2018-01-03T10:17:00Z"/>
          <w:rFonts w:ascii="Arial" w:hAnsi="Arial" w:cs="Arial"/>
        </w:rPr>
      </w:pPr>
    </w:p>
    <w:p w14:paraId="73A4E11B" w14:textId="4D90A28F" w:rsidR="00274361" w:rsidDel="002953C1" w:rsidRDefault="00274361" w:rsidP="005A7526">
      <w:pPr>
        <w:spacing w:before="120"/>
        <w:ind w:right="731"/>
        <w:rPr>
          <w:del w:id="2509" w:author="Anita Rendulić" w:date="2018-01-03T10:17:00Z"/>
          <w:rFonts w:ascii="Arial" w:hAnsi="Arial" w:cs="Arial"/>
        </w:rPr>
      </w:pPr>
    </w:p>
    <w:p w14:paraId="695A9A68" w14:textId="2ADEC7EC" w:rsidR="00274361" w:rsidDel="002953C1" w:rsidRDefault="00274361" w:rsidP="005A7526">
      <w:pPr>
        <w:spacing w:before="120"/>
        <w:ind w:right="731"/>
        <w:rPr>
          <w:del w:id="2510" w:author="Anita Rendulić" w:date="2018-01-03T10:17:00Z"/>
          <w:rFonts w:ascii="Arial" w:hAnsi="Arial" w:cs="Arial"/>
        </w:rPr>
      </w:pPr>
    </w:p>
    <w:p w14:paraId="4FDD4D3F" w14:textId="64FF5C59" w:rsidR="00274361" w:rsidDel="002953C1" w:rsidRDefault="00274361" w:rsidP="005A7526">
      <w:pPr>
        <w:spacing w:before="120"/>
        <w:ind w:right="731"/>
        <w:rPr>
          <w:del w:id="2511" w:author="Anita Rendulić" w:date="2018-01-03T10:17:00Z"/>
          <w:rFonts w:ascii="Arial" w:hAnsi="Arial" w:cs="Arial"/>
        </w:rPr>
      </w:pPr>
    </w:p>
    <w:p w14:paraId="37100E7E" w14:textId="09ED421D" w:rsidR="00274361" w:rsidDel="002953C1" w:rsidRDefault="00274361" w:rsidP="005A7526">
      <w:pPr>
        <w:spacing w:before="120"/>
        <w:ind w:right="731"/>
        <w:rPr>
          <w:del w:id="2512" w:author="Anita Rendulić" w:date="2018-01-03T10:17:00Z"/>
          <w:rFonts w:ascii="Arial" w:hAnsi="Arial" w:cs="Arial"/>
        </w:rPr>
      </w:pPr>
    </w:p>
    <w:p w14:paraId="31F30199" w14:textId="2B42072C" w:rsidR="005A7526" w:rsidRPr="005A7526" w:rsidRDefault="007168D6" w:rsidP="005A7526">
      <w:pPr>
        <w:spacing w:before="120"/>
        <w:ind w:right="731"/>
        <w:rPr>
          <w:rFonts w:cs="Arial"/>
          <w:b/>
          <w:bCs/>
        </w:rPr>
      </w:pPr>
      <w:del w:id="2513" w:author="Anita Rendulić" w:date="2018-01-08T09:10:00Z">
        <w:r w:rsidDel="00FE2204">
          <w:rPr>
            <w:rFonts w:ascii="Arial" w:hAnsi="Arial" w:cs="Arial"/>
          </w:rPr>
          <w:delText>7</w:delText>
        </w:r>
        <w:r w:rsidR="00314915" w:rsidDel="00FE2204">
          <w:rPr>
            <w:rFonts w:ascii="Arial" w:hAnsi="Arial" w:cs="Arial"/>
          </w:rPr>
          <w:delText xml:space="preserve">.2. </w:delText>
        </w:r>
        <w:bookmarkStart w:id="2514" w:name="_Toc495578025"/>
        <w:r w:rsidR="005A7526" w:rsidRPr="005A7526" w:rsidDel="00FE2204">
          <w:rPr>
            <w:rFonts w:cs="Arial"/>
            <w:bCs/>
          </w:rPr>
          <w:delText>Appendix A – Terminal status change diagram</w:delText>
        </w:r>
        <w:bookmarkEnd w:id="2514"/>
        <w:r w:rsidR="005A7526" w:rsidRPr="005A7526" w:rsidDel="00FE2204">
          <w:rPr>
            <w:rFonts w:cs="Arial"/>
            <w:b/>
            <w:bCs/>
          </w:rPr>
          <w:delText xml:space="preserve"> </w:delText>
        </w:r>
      </w:del>
    </w:p>
    <w:p w14:paraId="1930BF75" w14:textId="2BF824C7" w:rsidR="00757647" w:rsidRPr="00C335BE" w:rsidRDefault="00802EF8">
      <w:pPr>
        <w:pStyle w:val="Heading1"/>
        <w:spacing w:before="0"/>
        <w:rPr>
          <w:rFonts w:cs="Arial"/>
          <w:sz w:val="20"/>
          <w:szCs w:val="20"/>
        </w:rPr>
        <w:pPrChange w:id="2515" w:author="Anita Rendulić" w:date="2018-01-03T13:52:00Z">
          <w:pPr>
            <w:spacing w:before="120"/>
            <w:ind w:right="731"/>
          </w:pPr>
        </w:pPrChange>
      </w:pPr>
      <w:bookmarkStart w:id="2516" w:name="_7.2._Appendix_A"/>
      <w:bookmarkEnd w:id="2516"/>
      <w:ins w:id="2517" w:author="Anita Rendulić" w:date="2018-01-03T13:51:00Z">
        <w:r>
          <w:t xml:space="preserve">      </w:t>
        </w:r>
        <w:r w:rsidRPr="00D25E91">
          <w:rPr>
            <w:rFonts w:cs="Arial"/>
          </w:rPr>
          <w:br w:type="textWrapping" w:clear="all"/>
        </w:r>
        <w:bookmarkStart w:id="2518" w:name="_Toc506563252"/>
        <w:r w:rsidRPr="00EC51D9">
          <w:rPr>
            <w:rFonts w:cs="Arial"/>
            <w:b w:val="0"/>
            <w:color w:val="auto"/>
            <w:sz w:val="24"/>
            <w:szCs w:val="24"/>
          </w:rPr>
          <w:t>7.</w:t>
        </w:r>
        <w:r>
          <w:rPr>
            <w:rFonts w:cs="Arial"/>
            <w:b w:val="0"/>
            <w:color w:val="auto"/>
            <w:sz w:val="24"/>
            <w:szCs w:val="24"/>
          </w:rPr>
          <w:t>2</w:t>
        </w:r>
        <w:r w:rsidRPr="00EC51D9">
          <w:rPr>
            <w:rFonts w:cs="Arial"/>
            <w:b w:val="0"/>
            <w:color w:val="auto"/>
            <w:sz w:val="24"/>
            <w:szCs w:val="24"/>
          </w:rPr>
          <w:t xml:space="preserve">. </w:t>
        </w:r>
        <w:r>
          <w:rPr>
            <w:rFonts w:cs="Arial"/>
            <w:b w:val="0"/>
            <w:color w:val="auto"/>
            <w:sz w:val="24"/>
            <w:szCs w:val="24"/>
          </w:rPr>
          <w:t xml:space="preserve">Appendix A </w:t>
        </w:r>
      </w:ins>
      <w:ins w:id="2519" w:author="Anita Rendulić" w:date="2018-01-03T13:52:00Z">
        <w:r>
          <w:rPr>
            <w:rFonts w:cs="Arial"/>
            <w:b w:val="0"/>
            <w:color w:val="auto"/>
            <w:sz w:val="24"/>
            <w:szCs w:val="24"/>
          </w:rPr>
          <w:t>–</w:t>
        </w:r>
      </w:ins>
      <w:ins w:id="2520" w:author="Anita Rendulić" w:date="2018-01-03T13:51:00Z">
        <w:r>
          <w:rPr>
            <w:rFonts w:cs="Arial"/>
            <w:b w:val="0"/>
            <w:color w:val="auto"/>
            <w:sz w:val="24"/>
            <w:szCs w:val="24"/>
          </w:rPr>
          <w:t xml:space="preserve"> Terminal </w:t>
        </w:r>
      </w:ins>
      <w:ins w:id="2521" w:author="Anita Rendulić" w:date="2018-01-03T13:52:00Z">
        <w:r>
          <w:rPr>
            <w:rFonts w:cs="Arial"/>
            <w:b w:val="0"/>
            <w:color w:val="auto"/>
            <w:sz w:val="24"/>
            <w:szCs w:val="24"/>
          </w:rPr>
          <w:t>status change diagram</w:t>
        </w:r>
      </w:ins>
      <w:ins w:id="2522" w:author="Anita Rendulić" w:date="2018-01-08T03:11:00Z">
        <w:r w:rsidR="0079335D">
          <w:rPr>
            <w:rFonts w:cs="Arial"/>
            <w:b w:val="0"/>
            <w:color w:val="auto"/>
            <w:sz w:val="24"/>
            <w:szCs w:val="24"/>
          </w:rPr>
          <w:t xml:space="preserve"> (</w:t>
        </w:r>
      </w:ins>
      <w:ins w:id="2523" w:author="Martin Ćosić" w:date="2018-01-26T14:45:00Z">
        <w:r w:rsidR="00200EBB">
          <w:rPr>
            <w:rFonts w:cs="Arial"/>
            <w:b w:val="0"/>
            <w:color w:val="auto"/>
            <w:sz w:val="24"/>
            <w:szCs w:val="24"/>
          </w:rPr>
          <w:fldChar w:fldCharType="begin"/>
        </w:r>
        <w:r w:rsidR="00200EBB">
          <w:rPr>
            <w:rFonts w:cs="Arial"/>
            <w:b w:val="0"/>
            <w:color w:val="auto"/>
            <w:sz w:val="24"/>
            <w:szCs w:val="24"/>
          </w:rPr>
          <w:instrText xml:space="preserve"> HYPERLINK  \l "_5.2._UC_POS_5" </w:instrText>
        </w:r>
        <w:r w:rsidR="00200EBB">
          <w:rPr>
            <w:rFonts w:cs="Arial"/>
            <w:b w:val="0"/>
            <w:color w:val="auto"/>
            <w:sz w:val="24"/>
            <w:szCs w:val="24"/>
          </w:rPr>
          <w:fldChar w:fldCharType="separate"/>
        </w:r>
        <w:r w:rsidR="00200EBB" w:rsidRPr="00200EBB">
          <w:rPr>
            <w:rStyle w:val="Hyperlink"/>
            <w:rFonts w:cs="Arial"/>
            <w:b w:val="0"/>
            <w:sz w:val="24"/>
            <w:szCs w:val="24"/>
          </w:rPr>
          <w:t>UC POS 035</w:t>
        </w:r>
        <w:r w:rsidR="00200EBB">
          <w:rPr>
            <w:rFonts w:cs="Arial"/>
            <w:b w:val="0"/>
            <w:color w:val="auto"/>
            <w:sz w:val="24"/>
            <w:szCs w:val="24"/>
          </w:rPr>
          <w:fldChar w:fldCharType="end"/>
        </w:r>
      </w:ins>
      <w:ins w:id="2524" w:author="Anita Rendulić" w:date="2018-01-08T03:11:00Z">
        <w:r w:rsidR="0079335D">
          <w:rPr>
            <w:rFonts w:cs="Arial"/>
            <w:b w:val="0"/>
            <w:color w:val="auto"/>
            <w:sz w:val="24"/>
            <w:szCs w:val="24"/>
          </w:rPr>
          <w:t xml:space="preserve">, </w:t>
        </w:r>
      </w:ins>
      <w:ins w:id="2525" w:author="Martin Ćosić" w:date="2018-01-26T14:46:00Z">
        <w:r w:rsidR="00200EBB">
          <w:rPr>
            <w:rFonts w:cs="Arial"/>
            <w:b w:val="0"/>
            <w:color w:val="0070C0"/>
            <w:sz w:val="24"/>
            <w:szCs w:val="24"/>
          </w:rPr>
          <w:fldChar w:fldCharType="begin"/>
        </w:r>
        <w:r w:rsidR="00200EBB">
          <w:rPr>
            <w:rFonts w:cs="Arial"/>
            <w:b w:val="0"/>
            <w:color w:val="0070C0"/>
            <w:sz w:val="24"/>
            <w:szCs w:val="24"/>
          </w:rPr>
          <w:instrText xml:space="preserve"> HYPERLINK  \l "_5.2._UC_POS_12" </w:instrText>
        </w:r>
        <w:r w:rsidR="00200EBB">
          <w:rPr>
            <w:rFonts w:cs="Arial"/>
            <w:b w:val="0"/>
            <w:color w:val="0070C0"/>
            <w:sz w:val="24"/>
            <w:szCs w:val="24"/>
          </w:rPr>
          <w:fldChar w:fldCharType="separate"/>
        </w:r>
        <w:r w:rsidR="0079335D" w:rsidRPr="00200EBB">
          <w:rPr>
            <w:rStyle w:val="Hyperlink"/>
            <w:rPrChange w:author="Anita Rendulić" w:date="2018-01-08T03:12:00Z" w:id="2526">
              <w:rPr>
                <w:rFonts w:cs="Arial"/>
                <w:bCs/>
              </w:rPr>
            </w:rPrChange>
          </w:rPr>
          <w:t>UC POS 038</w:t>
        </w:r>
        <w:r w:rsidR="00200EBB">
          <w:rPr>
            <w:rFonts w:cs="Arial"/>
            <w:b w:val="0"/>
            <w:color w:val="0070C0"/>
            <w:sz w:val="24"/>
            <w:szCs w:val="24"/>
          </w:rPr>
          <w:fldChar w:fldCharType="end"/>
        </w:r>
      </w:ins>
      <w:ins w:id="2527" w:author="Anita Rendulić" w:date="2018-01-08T03:11:00Z">
        <w:r w:rsidR="0079335D">
          <w:rPr>
            <w:rFonts w:cs="Arial"/>
            <w:b w:val="0"/>
            <w:color w:val="auto"/>
            <w:sz w:val="24"/>
            <w:szCs w:val="24"/>
          </w:rPr>
          <w:t>):</w:t>
        </w:r>
      </w:ins>
      <w:bookmarkEnd w:id="2518"/>
    </w:p>
    <w:p w14:paraId="20225A2D" w14:textId="6E710F6C" w:rsidR="005A7526" w:rsidRDefault="005A7526" w:rsidP="005A7526">
      <w:pPr>
        <w:ind w:right="729"/>
      </w:pPr>
      <w:r>
        <w:object w:dxaOrig="7720" w:dyaOrig="9361" w14:anchorId="5503410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385.25pt;height:468.5pt" o:ole="" type="#_x0000_t75">
            <v:imagedata o:title="" r:id="rId248"/>
          </v:shape>
          <o:OLEObject Type="Embed" ProgID="Visio.Drawing.15" ShapeID="_x0000_i1025" DrawAspect="Content" ObjectID="_1581326861" r:id="rId249"/>
        </w:object>
      </w:r>
    </w:p>
    <w:p w14:paraId="6708350F" w14:textId="77777777" w:rsidR="005A7526" w:rsidRDefault="005A7526" w:rsidP="005A7526">
      <w:pPr>
        <w:ind w:right="729"/>
      </w:pPr>
    </w:p>
    <w:p w14:paraId="638F9BA5" w14:textId="77777777" w:rsidR="00274361" w:rsidRDefault="00274361" w:rsidP="005A7526">
      <w:pPr>
        <w:ind w:right="729"/>
      </w:pPr>
    </w:p>
    <w:p w14:paraId="0269976D" w14:textId="3690F679" w:rsidR="005A7526" w:rsidRDefault="005A7526" w:rsidP="005A7526">
      <w:pPr>
        <w:ind w:right="729"/>
        <w:rPr>
          <w:ins w:id="2528" w:author="Anita Rendulić" w:date="2018-01-02T17:00:00Z"/>
        </w:rPr>
      </w:pPr>
      <w:r>
        <w:object w:dxaOrig="2761" w:dyaOrig="3561" w14:anchorId="41DACB01">
          <v:shape id="_x0000_i1026" style="width:138.2pt;height:177.35pt" o:ole="" type="#_x0000_t75">
            <v:imagedata o:title="" r:id="rId250"/>
          </v:shape>
          <o:OLEObject Type="Embed" ProgID="Visio.Drawing.15" ShapeID="_x0000_i1026" DrawAspect="Content" ObjectID="_1581326862" r:id="rId251"/>
        </w:object>
      </w:r>
      <w:ins w:id="2529" w:author="Anita Rendulić" w:date="2018-01-08T03:12:00Z">
        <w:r w:rsidR="0079335D">
          <w:t xml:space="preserve">                      </w:t>
        </w:r>
        <w:r w:rsidR="0079335D">
          <w:rPr>
            <w:noProof/>
            <w:lang w:val="sk-SK" w:eastAsia="sk-SK"/>
          </w:rPr>
          <w:drawing>
            <wp:inline distT="0" distB="0" distL="0" distR="0" wp14:anchorId="423921E9" wp14:editId="30BD5CF3">
              <wp:extent cx="3050880" cy="84097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91911" cy="852288"/>
                      </a:xfrm>
                      <a:prstGeom prst="rect">
                        <a:avLst/>
                      </a:prstGeom>
                    </pic:spPr>
                  </pic:pic>
                </a:graphicData>
              </a:graphic>
            </wp:inline>
          </w:drawing>
        </w:r>
      </w:ins>
    </w:p>
    <w:p w14:paraId="1D5645C1" w14:textId="2F5A4E86" w:rsidR="00200EBB" w:rsidRDefault="008676AE" w:rsidP="00966A11">
      <w:pPr>
        <w:pStyle w:val="Heading1"/>
        <w:spacing w:before="0"/>
        <w:rPr>
          <w:ins w:id="2530" w:author="Martin Ćosić" w:date="2018-01-26T14:57:00Z"/>
          <w:rFonts w:cs="Arial"/>
          <w:b w:val="0"/>
          <w:color w:val="auto"/>
          <w:sz w:val="24"/>
          <w:szCs w:val="24"/>
        </w:rPr>
      </w:pPr>
      <w:bookmarkStart w:id="2531" w:name="_7.3._Appendix_B"/>
      <w:bookmarkEnd w:id="2531"/>
      <w:ins w:id="2532" w:author="Anita Rendulić" w:date="2018-01-03T13:53:00Z">
        <w:r>
          <w:t xml:space="preserve">      </w:t>
        </w:r>
        <w:r w:rsidRPr="00D25E91">
          <w:rPr>
            <w:rFonts w:cs="Arial"/>
          </w:rPr>
          <w:br w:type="textWrapping" w:clear="all"/>
        </w:r>
      </w:ins>
      <w:bookmarkStart w:id="2533" w:name="_Toc506563253"/>
      <w:ins w:id="2534" w:author="Martin Ćosić" w:date="2018-01-26T14:46:00Z">
        <w:r w:rsidR="00200EBB">
          <w:rPr>
            <w:rFonts w:cs="Arial"/>
            <w:b w:val="0"/>
            <w:color w:val="auto"/>
            <w:sz w:val="24"/>
            <w:szCs w:val="24"/>
          </w:rPr>
          <w:t>7.3</w:t>
        </w:r>
        <w:r w:rsidR="00200EBB" w:rsidRPr="00EC51D9">
          <w:rPr>
            <w:rFonts w:cs="Arial"/>
            <w:b w:val="0"/>
            <w:color w:val="auto"/>
            <w:sz w:val="24"/>
            <w:szCs w:val="24"/>
          </w:rPr>
          <w:t xml:space="preserve">. </w:t>
        </w:r>
        <w:r w:rsidR="00200EBB">
          <w:rPr>
            <w:rFonts w:cs="Arial"/>
            <w:b w:val="0"/>
            <w:color w:val="auto"/>
            <w:sz w:val="24"/>
            <w:szCs w:val="24"/>
          </w:rPr>
          <w:t xml:space="preserve">Appendix B </w:t>
        </w:r>
      </w:ins>
      <w:ins w:id="2535" w:author="Martin Ćosić" w:date="2018-01-26T14:49:00Z">
        <w:r w:rsidR="00966A11">
          <w:rPr>
            <w:rFonts w:cs="Arial"/>
            <w:b w:val="0"/>
            <w:color w:val="auto"/>
            <w:sz w:val="24"/>
            <w:szCs w:val="24"/>
          </w:rPr>
          <w:t xml:space="preserve">- </w:t>
        </w:r>
        <w:r w:rsidR="00966A11" w:rsidRPr="00966A11">
          <w:rPr>
            <w:rFonts w:cs="Arial"/>
            <w:b w:val="0"/>
            <w:color w:val="auto"/>
            <w:sz w:val="24"/>
            <w:szCs w:val="24"/>
          </w:rPr>
          <w:t>UML sequence diagram</w:t>
        </w:r>
      </w:ins>
      <w:bookmarkEnd w:id="2533"/>
      <w:ins w:id="2536" w:author="Martin Ćosić" w:date="2018-01-26T14:58:00Z">
        <w:r w:rsidR="00BA0E30">
          <w:rPr>
            <w:rFonts w:cs="Arial"/>
            <w:b w:val="0"/>
            <w:color w:val="auto"/>
            <w:sz w:val="24"/>
            <w:szCs w:val="24"/>
          </w:rPr>
          <w:br/>
        </w:r>
      </w:ins>
    </w:p>
    <w:p w14:paraId="304AEB71" w14:textId="0C729163" w:rsidR="003C0405" w:rsidRPr="003316C6" w:rsidRDefault="002C1558">
      <w:pPr>
        <w:pStyle w:val="Heading1"/>
        <w:spacing w:before="0"/>
        <w:rPr>
          <w:ins w:id="2537" w:author="Martin Ćosić" w:date="2018-01-26T14:59:00Z"/>
          <w:rFonts w:cs="Arial"/>
        </w:rPr>
        <w:pPrChange w:id="2538" w:author="Martin Ćosić" w:date="2018-01-26T16:42:00Z">
          <w:pPr>
            <w:ind w:right="729"/>
          </w:pPr>
        </w:pPrChange>
      </w:pPr>
      <w:bookmarkStart w:id="2539" w:name="_ACQ-POS_Create_Customer"/>
      <w:bookmarkStart w:id="2540" w:name="_Toc506563254"/>
      <w:bookmarkEnd w:id="2539"/>
      <w:ins w:id="2541" w:author="Martin Ćosić" w:date="2018-01-26T16:40:00Z">
        <w:r>
          <w:rPr>
            <w:rFonts w:cs="Arial"/>
            <w:b w:val="0"/>
            <w:color w:val="auto"/>
            <w:sz w:val="24"/>
            <w:szCs w:val="24"/>
            <w:rPrChange w:author="Martin Ćosić" w:date="2018-02-09T09:39:00Z" w:id="2542">
              <w:rPr>
                <w:rFonts w:cs="Arial"/>
                <w:bCs/>
              </w:rPr>
            </w:rPrChange>
          </w:rPr>
          <w:t>7.</w:t>
        </w:r>
      </w:ins>
      <w:ins w:id="2543" w:author="Martin Ćosić" w:date="2018-02-09T09:40:00Z">
        <w:r>
          <w:rPr>
            <w:rFonts w:cs="Arial"/>
            <w:b w:val="0"/>
            <w:color w:val="auto"/>
            <w:sz w:val="24"/>
            <w:szCs w:val="24"/>
          </w:rPr>
          <w:t>4</w:t>
        </w:r>
      </w:ins>
      <w:ins w:id="2544" w:author="Martin Ćosić" w:date="2018-01-26T16:40:00Z">
        <w:r w:rsidR="003C0405" w:rsidRPr="002C1558">
          <w:rPr>
            <w:rFonts w:cs="Arial"/>
            <w:b w:val="0"/>
            <w:color w:val="auto"/>
            <w:sz w:val="24"/>
            <w:szCs w:val="24"/>
            <w:rPrChange w:author="Martin Ćosić" w:date="2018-02-09T09:39:00Z" w:id="2545">
              <w:rPr>
                <w:b/>
                <w:bCs/>
              </w:rPr>
            </w:rPrChange>
          </w:rPr>
          <w:t>. ACQ-POS Create Customer</w:t>
        </w:r>
      </w:ins>
      <w:bookmarkEnd w:id="2540"/>
    </w:p>
    <w:p w14:paraId="56543F5F" w14:textId="0FB4D35B" w:rsidR="00BA0E30" w:rsidRDefault="00BA0E30">
      <w:pPr>
        <w:rPr>
          <w:ins w:id="2546" w:author="Martin Ćosić" w:date="2018-01-26T14:59:00Z"/>
        </w:rPr>
        <w:pPrChange w:id="2547" w:author="Martin Ćosić" w:date="2018-01-26T14:58:00Z">
          <w:pPr>
            <w:ind w:right="729"/>
          </w:pPr>
        </w:pPrChange>
      </w:pPr>
    </w:p>
    <w:p w14:paraId="271D04BB" w14:textId="05E7F66F" w:rsidR="00BA0E30" w:rsidRDefault="00BA0E30">
      <w:pPr>
        <w:rPr>
          <w:ins w:id="2548" w:author="Martin Ćosić" w:date="2018-01-26T14:58:00Z"/>
        </w:rPr>
        <w:pPrChange w:id="2549" w:author="Martin Ćosić" w:date="2018-01-26T14:58:00Z">
          <w:pPr>
            <w:ind w:right="729"/>
          </w:pPr>
        </w:pPrChange>
      </w:pPr>
      <w:ins w:id="2550" w:author="Martin Ćosić" w:date="2018-01-26T14:59:00Z">
        <w:r>
          <w:rPr>
            <w:noProof/>
            <w:lang w:val="sk-SK" w:eastAsia="sk-SK"/>
          </w:rPr>
          <w:drawing>
            <wp:inline distT="0" distB="0" distL="0" distR="0" wp14:anchorId="2EE5C3B0" wp14:editId="65C63617">
              <wp:extent cx="6367145" cy="27990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CQ-POS Create Customer.png"/>
                      <pic:cNvPicPr/>
                    </pic:nvPicPr>
                    <pic:blipFill>
                      <a:blip r:embed="rId253">
                        <a:extLst>
                          <a:ext uri="{28A0092B-C50C-407E-A947-70E740481C1C}">
                            <a14:useLocalDpi xmlns:a14="http://schemas.microsoft.com/office/drawing/2010/main" val="0"/>
                          </a:ext>
                        </a:extLst>
                      </a:blip>
                      <a:stretch>
                        <a:fillRect/>
                      </a:stretch>
                    </pic:blipFill>
                    <pic:spPr>
                      <a:xfrm>
                        <a:off x="0" y="0"/>
                        <a:ext cx="6367145" cy="2799080"/>
                      </a:xfrm>
                      <a:prstGeom prst="rect">
                        <a:avLst/>
                      </a:prstGeom>
                    </pic:spPr>
                  </pic:pic>
                </a:graphicData>
              </a:graphic>
            </wp:inline>
          </w:drawing>
        </w:r>
      </w:ins>
    </w:p>
    <w:p w14:paraId="2619B30E" w14:textId="62D4E1D9" w:rsidR="00BA0E30" w:rsidRDefault="00BA0E30">
      <w:pPr>
        <w:rPr>
          <w:ins w:id="2551" w:author="Martin Ćosić" w:date="2018-01-26T14:59:00Z"/>
        </w:rPr>
        <w:pPrChange w:id="2552" w:author="Martin Ćosić" w:date="2018-01-26T14:58:00Z">
          <w:pPr>
            <w:ind w:right="729"/>
          </w:pPr>
        </w:pPrChange>
      </w:pPr>
    </w:p>
    <w:p w14:paraId="1BE9294F" w14:textId="2D0A7655" w:rsidR="00BA0E30" w:rsidRDefault="00BA0E30">
      <w:pPr>
        <w:rPr>
          <w:ins w:id="2553" w:author="Martin Ćosić" w:date="2018-01-26T14:59:00Z"/>
        </w:rPr>
        <w:pPrChange w:id="2554" w:author="Martin Ćosić" w:date="2018-01-26T14:58:00Z">
          <w:pPr>
            <w:ind w:right="729"/>
          </w:pPr>
        </w:pPrChange>
      </w:pPr>
    </w:p>
    <w:p w14:paraId="5F5D4DA2" w14:textId="2AC30371" w:rsidR="00BA0E30" w:rsidRDefault="00BA0E30">
      <w:pPr>
        <w:rPr>
          <w:ins w:id="2555" w:author="Martin Ćosić" w:date="2018-01-26T15:00:00Z"/>
        </w:rPr>
        <w:pPrChange w:id="2556" w:author="Martin Ćosić" w:date="2018-01-26T14:58:00Z">
          <w:pPr>
            <w:ind w:right="729"/>
          </w:pPr>
        </w:pPrChange>
      </w:pPr>
    </w:p>
    <w:p w14:paraId="1667D0AF" w14:textId="2A46E27F" w:rsidR="00BA0E30" w:rsidRDefault="00BA0E30">
      <w:pPr>
        <w:rPr>
          <w:ins w:id="2557" w:author="Martin Ćosić" w:date="2018-01-26T15:00:00Z"/>
        </w:rPr>
        <w:pPrChange w:id="2558" w:author="Martin Ćosić" w:date="2018-01-26T14:58:00Z">
          <w:pPr>
            <w:ind w:right="729"/>
          </w:pPr>
        </w:pPrChange>
      </w:pPr>
    </w:p>
    <w:p w14:paraId="7C6BF71A" w14:textId="35F38FC5" w:rsidR="00BA0E30" w:rsidRDefault="00BA0E30">
      <w:pPr>
        <w:rPr>
          <w:ins w:id="2559" w:author="Martin Ćosić" w:date="2018-01-26T15:00:00Z"/>
        </w:rPr>
        <w:pPrChange w:id="2560" w:author="Martin Ćosić" w:date="2018-01-26T14:58:00Z">
          <w:pPr>
            <w:ind w:right="729"/>
          </w:pPr>
        </w:pPrChange>
      </w:pPr>
    </w:p>
    <w:p w14:paraId="5BDF3EEC" w14:textId="2068EF20" w:rsidR="00BA0E30" w:rsidRDefault="00BA0E30">
      <w:pPr>
        <w:rPr>
          <w:ins w:id="2561" w:author="Martin Ćosić" w:date="2018-01-26T15:00:00Z"/>
        </w:rPr>
        <w:pPrChange w:id="2562" w:author="Martin Ćosić" w:date="2018-01-26T14:58:00Z">
          <w:pPr>
            <w:ind w:right="729"/>
          </w:pPr>
        </w:pPrChange>
      </w:pPr>
    </w:p>
    <w:p w14:paraId="74AA58EB" w14:textId="3B6FD7F6" w:rsidR="00BA0E30" w:rsidRDefault="00BA0E30">
      <w:pPr>
        <w:rPr>
          <w:ins w:id="2563" w:author="Martin Ćosić" w:date="2018-01-26T15:00:00Z"/>
        </w:rPr>
        <w:pPrChange w:id="2564" w:author="Martin Ćosić" w:date="2018-01-26T14:58:00Z">
          <w:pPr>
            <w:ind w:right="729"/>
          </w:pPr>
        </w:pPrChange>
      </w:pPr>
    </w:p>
    <w:p w14:paraId="4CBCDD98" w14:textId="0AA8D8D2" w:rsidR="00BA0E30" w:rsidRDefault="00BA0E30">
      <w:pPr>
        <w:rPr>
          <w:ins w:id="2565" w:author="Martin Ćosić" w:date="2018-01-26T15:00:00Z"/>
        </w:rPr>
        <w:pPrChange w:id="2566" w:author="Martin Ćosić" w:date="2018-01-26T14:58:00Z">
          <w:pPr>
            <w:ind w:right="729"/>
          </w:pPr>
        </w:pPrChange>
      </w:pPr>
    </w:p>
    <w:p w14:paraId="0A92AAA9" w14:textId="2F8BD245" w:rsidR="00BA0E30" w:rsidRDefault="00BA0E30">
      <w:pPr>
        <w:rPr>
          <w:ins w:id="2567" w:author="Martin Ćosić" w:date="2018-01-26T15:00:00Z"/>
        </w:rPr>
        <w:pPrChange w:id="2568" w:author="Martin Ćosić" w:date="2018-01-26T14:58:00Z">
          <w:pPr>
            <w:ind w:right="729"/>
          </w:pPr>
        </w:pPrChange>
      </w:pPr>
    </w:p>
    <w:p w14:paraId="220E621B" w14:textId="28F0B699" w:rsidR="00BA0E30" w:rsidRDefault="00BA0E30">
      <w:pPr>
        <w:rPr>
          <w:ins w:id="2569" w:author="Martin Ćosić" w:date="2018-01-26T15:00:00Z"/>
        </w:rPr>
        <w:pPrChange w:id="2570" w:author="Martin Ćosić" w:date="2018-01-26T14:58:00Z">
          <w:pPr>
            <w:ind w:right="729"/>
          </w:pPr>
        </w:pPrChange>
      </w:pPr>
    </w:p>
    <w:p w14:paraId="3599D6F6" w14:textId="2A6A52A8" w:rsidR="00BA0E30" w:rsidRDefault="00BA0E30">
      <w:pPr>
        <w:rPr>
          <w:ins w:id="2571" w:author="Martin Ćosić" w:date="2018-01-26T15:00:00Z"/>
        </w:rPr>
        <w:pPrChange w:id="2572" w:author="Martin Ćosić" w:date="2018-01-26T14:58:00Z">
          <w:pPr>
            <w:ind w:right="729"/>
          </w:pPr>
        </w:pPrChange>
      </w:pPr>
    </w:p>
    <w:p w14:paraId="4BF1CE06" w14:textId="4C6A7680" w:rsidR="00BA0E30" w:rsidRDefault="00BA0E30">
      <w:pPr>
        <w:rPr>
          <w:ins w:id="2573" w:author="Martin Ćosić" w:date="2018-01-26T15:00:00Z"/>
        </w:rPr>
        <w:pPrChange w:id="2574" w:author="Martin Ćosić" w:date="2018-01-26T14:58:00Z">
          <w:pPr>
            <w:ind w:right="729"/>
          </w:pPr>
        </w:pPrChange>
      </w:pPr>
    </w:p>
    <w:p w14:paraId="2B50E55E" w14:textId="113612FB" w:rsidR="00BA0E30" w:rsidRDefault="00BA0E30">
      <w:pPr>
        <w:rPr>
          <w:ins w:id="2575" w:author="Martin Ćosić" w:date="2018-01-26T15:00:00Z"/>
        </w:rPr>
        <w:pPrChange w:id="2576" w:author="Martin Ćosić" w:date="2018-01-26T14:58:00Z">
          <w:pPr>
            <w:ind w:right="729"/>
          </w:pPr>
        </w:pPrChange>
      </w:pPr>
    </w:p>
    <w:p w14:paraId="6282D470" w14:textId="26FD68A5" w:rsidR="00BA0E30" w:rsidRDefault="00BA0E30">
      <w:pPr>
        <w:rPr>
          <w:ins w:id="2577" w:author="Martin Ćosić" w:date="2018-01-26T15:00:00Z"/>
        </w:rPr>
        <w:pPrChange w:id="2578" w:author="Martin Ćosić" w:date="2018-01-26T14:58:00Z">
          <w:pPr>
            <w:ind w:right="729"/>
          </w:pPr>
        </w:pPrChange>
      </w:pPr>
    </w:p>
    <w:p w14:paraId="62A449CC" w14:textId="2066333C" w:rsidR="00BA0E30" w:rsidRDefault="00BA0E30">
      <w:pPr>
        <w:rPr>
          <w:ins w:id="2579" w:author="Martin Ćosić" w:date="2018-01-26T15:00:00Z"/>
        </w:rPr>
        <w:pPrChange w:id="2580" w:author="Martin Ćosić" w:date="2018-01-26T14:58:00Z">
          <w:pPr>
            <w:ind w:right="729"/>
          </w:pPr>
        </w:pPrChange>
      </w:pPr>
    </w:p>
    <w:p w14:paraId="0BC8568C" w14:textId="2344AF54" w:rsidR="00BA0E30" w:rsidRDefault="00BA0E30">
      <w:pPr>
        <w:rPr>
          <w:ins w:id="2581" w:author="Martin Ćosić" w:date="2018-01-26T15:00:00Z"/>
        </w:rPr>
        <w:pPrChange w:id="2582" w:author="Martin Ćosić" w:date="2018-01-26T14:58:00Z">
          <w:pPr>
            <w:ind w:right="729"/>
          </w:pPr>
        </w:pPrChange>
      </w:pPr>
    </w:p>
    <w:p w14:paraId="1D06F6C5" w14:textId="6F0C70A5" w:rsidR="00BA0E30" w:rsidRDefault="00BA0E30">
      <w:pPr>
        <w:rPr>
          <w:ins w:id="2583" w:author="Martin Ćosić" w:date="2018-01-26T15:00:00Z"/>
        </w:rPr>
        <w:pPrChange w:id="2584" w:author="Martin Ćosić" w:date="2018-01-26T14:58:00Z">
          <w:pPr>
            <w:ind w:right="729"/>
          </w:pPr>
        </w:pPrChange>
      </w:pPr>
    </w:p>
    <w:p w14:paraId="4B4A51DE" w14:textId="4929340E" w:rsidR="00BA0E30" w:rsidRDefault="00BA0E30">
      <w:pPr>
        <w:rPr>
          <w:ins w:id="2585" w:author="Martin Ćosić" w:date="2018-01-26T15:00:00Z"/>
        </w:rPr>
        <w:pPrChange w:id="2586" w:author="Martin Ćosić" w:date="2018-01-26T14:58:00Z">
          <w:pPr>
            <w:ind w:right="729"/>
          </w:pPr>
        </w:pPrChange>
      </w:pPr>
    </w:p>
    <w:p w14:paraId="4CBECD09" w14:textId="0FB13ACC" w:rsidR="00BA0E30" w:rsidRDefault="00BA0E30">
      <w:pPr>
        <w:rPr>
          <w:ins w:id="2587" w:author="Martin Ćosić" w:date="2018-01-26T15:00:00Z"/>
        </w:rPr>
        <w:pPrChange w:id="2588" w:author="Martin Ćosić" w:date="2018-01-26T14:58:00Z">
          <w:pPr>
            <w:ind w:right="729"/>
          </w:pPr>
        </w:pPrChange>
      </w:pPr>
    </w:p>
    <w:p w14:paraId="1D29678C" w14:textId="27224A2F" w:rsidR="00BA0E30" w:rsidRDefault="00BA0E30">
      <w:pPr>
        <w:rPr>
          <w:ins w:id="2589" w:author="Martin Ćosić" w:date="2018-01-26T15:00:00Z"/>
        </w:rPr>
        <w:pPrChange w:id="2590" w:author="Martin Ćosić" w:date="2018-01-26T14:58:00Z">
          <w:pPr>
            <w:ind w:right="729"/>
          </w:pPr>
        </w:pPrChange>
      </w:pPr>
    </w:p>
    <w:p w14:paraId="6984A7AA" w14:textId="769452AF" w:rsidR="00BA0E30" w:rsidRDefault="00BA0E30">
      <w:pPr>
        <w:rPr>
          <w:ins w:id="2591" w:author="Martin Ćosić" w:date="2018-01-26T15:00:00Z"/>
        </w:rPr>
        <w:pPrChange w:id="2592" w:author="Martin Ćosić" w:date="2018-01-26T14:58:00Z">
          <w:pPr>
            <w:ind w:right="729"/>
          </w:pPr>
        </w:pPrChange>
      </w:pPr>
    </w:p>
    <w:p w14:paraId="33350341" w14:textId="7C0C9D62" w:rsidR="00BA0E30" w:rsidRDefault="00BA0E30">
      <w:pPr>
        <w:rPr>
          <w:ins w:id="2593" w:author="Martin Ćosić" w:date="2018-01-26T15:00:00Z"/>
        </w:rPr>
        <w:pPrChange w:id="2594" w:author="Martin Ćosić" w:date="2018-01-26T14:58:00Z">
          <w:pPr>
            <w:ind w:right="729"/>
          </w:pPr>
        </w:pPrChange>
      </w:pPr>
    </w:p>
    <w:p w14:paraId="0AFEB74F" w14:textId="7EC3CD8C" w:rsidR="00BA0E30" w:rsidRDefault="00BA0E30">
      <w:pPr>
        <w:rPr>
          <w:ins w:id="2595" w:author="Martin Ćosić" w:date="2018-01-26T15:00:00Z"/>
        </w:rPr>
        <w:pPrChange w:id="2596" w:author="Martin Ćosić" w:date="2018-01-26T14:58:00Z">
          <w:pPr>
            <w:ind w:right="729"/>
          </w:pPr>
        </w:pPrChange>
      </w:pPr>
    </w:p>
    <w:p w14:paraId="38B179AF" w14:textId="047C33BE" w:rsidR="00BA0E30" w:rsidRDefault="00BA0E30">
      <w:pPr>
        <w:rPr>
          <w:ins w:id="2597" w:author="Martin Ćosić" w:date="2018-01-26T15:00:00Z"/>
        </w:rPr>
        <w:pPrChange w:id="2598" w:author="Martin Ćosić" w:date="2018-01-26T14:58:00Z">
          <w:pPr>
            <w:ind w:right="729"/>
          </w:pPr>
        </w:pPrChange>
      </w:pPr>
    </w:p>
    <w:p w14:paraId="2BD9C1D0" w14:textId="717F68D9" w:rsidR="00BA0E30" w:rsidRDefault="00BA0E30">
      <w:pPr>
        <w:rPr>
          <w:ins w:id="2599" w:author="Martin Ćosić" w:date="2018-01-26T15:00:00Z"/>
        </w:rPr>
        <w:pPrChange w:id="2600" w:author="Martin Ćosić" w:date="2018-01-26T14:58:00Z">
          <w:pPr>
            <w:ind w:right="729"/>
          </w:pPr>
        </w:pPrChange>
      </w:pPr>
    </w:p>
    <w:p w14:paraId="3FE63C67" w14:textId="43758D11" w:rsidR="00BA0E30" w:rsidRDefault="00BA0E30">
      <w:pPr>
        <w:rPr>
          <w:ins w:id="2601" w:author="Martin Ćosić" w:date="2018-01-26T15:00:00Z"/>
        </w:rPr>
        <w:pPrChange w:id="2602" w:author="Martin Ćosić" w:date="2018-01-26T14:58:00Z">
          <w:pPr>
            <w:ind w:right="729"/>
          </w:pPr>
        </w:pPrChange>
      </w:pPr>
    </w:p>
    <w:p w14:paraId="0FB19188" w14:textId="2C38919D" w:rsidR="00BA0E30" w:rsidRDefault="00BA0E30">
      <w:pPr>
        <w:rPr>
          <w:ins w:id="2603" w:author="Martin Ćosić" w:date="2018-01-26T15:00:00Z"/>
        </w:rPr>
        <w:pPrChange w:id="2604" w:author="Martin Ćosić" w:date="2018-01-26T14:58:00Z">
          <w:pPr>
            <w:ind w:right="729"/>
          </w:pPr>
        </w:pPrChange>
      </w:pPr>
    </w:p>
    <w:p w14:paraId="11370D94" w14:textId="6F3A4E34" w:rsidR="00BA0E30" w:rsidRDefault="00BA0E30">
      <w:pPr>
        <w:rPr>
          <w:ins w:id="2605" w:author="Martin Ćosić" w:date="2018-01-26T15:00:00Z"/>
        </w:rPr>
        <w:pPrChange w:id="2606" w:author="Martin Ćosić" w:date="2018-01-26T14:58:00Z">
          <w:pPr>
            <w:ind w:right="729"/>
          </w:pPr>
        </w:pPrChange>
      </w:pPr>
    </w:p>
    <w:p w14:paraId="2AD70AD7" w14:textId="04DDA000" w:rsidR="00BA0E30" w:rsidRDefault="00BA0E30">
      <w:pPr>
        <w:rPr>
          <w:ins w:id="2607" w:author="Martin Ćosić" w:date="2018-01-26T15:00:00Z"/>
        </w:rPr>
        <w:pPrChange w:id="2608" w:author="Martin Ćosić" w:date="2018-01-26T14:58:00Z">
          <w:pPr>
            <w:ind w:right="729"/>
          </w:pPr>
        </w:pPrChange>
      </w:pPr>
    </w:p>
    <w:p w14:paraId="454FD32D" w14:textId="77777777" w:rsidR="00BA0E30" w:rsidRDefault="00BA0E30">
      <w:pPr>
        <w:rPr>
          <w:ins w:id="2609" w:author="Martin Ćosić" w:date="2018-01-26T14:59:00Z"/>
        </w:rPr>
        <w:pPrChange w:id="2610" w:author="Martin Ćosić" w:date="2018-01-26T14:58:00Z">
          <w:pPr>
            <w:ind w:right="729"/>
          </w:pPr>
        </w:pPrChange>
      </w:pPr>
    </w:p>
    <w:p w14:paraId="1EDF5AB8" w14:textId="0836744E" w:rsidR="003C0405" w:rsidRPr="003316C6" w:rsidRDefault="003C0405">
      <w:pPr>
        <w:pStyle w:val="Heading1"/>
        <w:spacing w:before="0"/>
        <w:rPr>
          <w:ins w:id="2611" w:author="Martin Ćosić" w:date="2018-01-26T16:41:00Z"/>
          <w:rFonts w:cs="Arial"/>
        </w:rPr>
        <w:pPrChange w:id="2612" w:author="Martin Ćosić" w:date="2018-01-26T16:41:00Z">
          <w:pPr>
            <w:ind w:right="729"/>
          </w:pPr>
        </w:pPrChange>
      </w:pPr>
      <w:bookmarkStart w:id="2613" w:name="_ACQ-POS_Create_Contract"/>
      <w:bookmarkStart w:id="2614" w:name="_Toc506563255"/>
      <w:bookmarkEnd w:id="2613"/>
      <w:ins w:id="2615" w:author="Martin Ćosić" w:date="2018-01-26T16:40:00Z">
        <w:r w:rsidRPr="002C1558">
          <w:rPr>
            <w:rFonts w:cs="Arial"/>
            <w:b w:val="0"/>
            <w:color w:val="auto"/>
            <w:sz w:val="24"/>
            <w:szCs w:val="24"/>
            <w:rPrChange w:author="Martin Ćosić" w:date="2018-02-09T09:40:00Z" w:id="2616">
              <w:rPr>
                <w:b/>
                <w:bCs/>
              </w:rPr>
            </w:rPrChange>
          </w:rPr>
          <w:t>7.</w:t>
        </w:r>
      </w:ins>
      <w:ins w:id="2617" w:author="Martin Ćosić" w:date="2018-02-09T09:40:00Z">
        <w:r w:rsidR="002C1558">
          <w:rPr>
            <w:rFonts w:cs="Arial"/>
            <w:b w:val="0"/>
            <w:color w:val="auto"/>
            <w:sz w:val="24"/>
            <w:szCs w:val="24"/>
          </w:rPr>
          <w:t>5</w:t>
        </w:r>
      </w:ins>
      <w:ins w:id="2618" w:author="Martin Ćosić" w:date="2018-01-26T16:40:00Z">
        <w:r w:rsidRPr="002C1558">
          <w:rPr>
            <w:rFonts w:cs="Arial"/>
            <w:b w:val="0"/>
            <w:color w:val="auto"/>
            <w:sz w:val="24"/>
            <w:szCs w:val="24"/>
            <w:rPrChange w:author="Martin Ćosić" w:date="2018-02-09T09:40:00Z" w:id="2619">
              <w:rPr>
                <w:b/>
                <w:bCs/>
              </w:rPr>
            </w:rPrChange>
          </w:rPr>
          <w:t>. ACQ-POS Create Contracts</w:t>
        </w:r>
      </w:ins>
      <w:bookmarkEnd w:id="2614"/>
    </w:p>
    <w:p w14:paraId="76695F2A" w14:textId="02D272D8" w:rsidR="003C0405" w:rsidRPr="003C0405" w:rsidRDefault="0091532F">
      <w:pPr>
        <w:rPr>
          <w:ins w:id="2620" w:author="Martin Ćosić" w:date="2018-01-26T15:00:00Z"/>
        </w:rPr>
        <w:pPrChange w:id="2621" w:author="Martin Ćosić" w:date="2018-01-26T16:40:00Z">
          <w:pPr>
            <w:ind w:right="729"/>
          </w:pPr>
        </w:pPrChange>
      </w:pPr>
      <w:ins w:id="2622" w:author="Martin Ćosić" w:date="2018-02-16T16:20:00Z">
        <w:r>
          <w:rPr>
            <w:noProof/>
            <w:lang w:val="sk-SK" w:eastAsia="sk-SK"/>
          </w:rPr>
          <w:drawing>
            <wp:inline distT="0" distB="0" distL="0" distR="0" wp14:anchorId="5E8C6A56" wp14:editId="5BA52CD3">
              <wp:extent cx="6367145" cy="64001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CQ-POS Create Contract, Payment &amp; Statement Definition.png"/>
                      <pic:cNvPicPr/>
                    </pic:nvPicPr>
                    <pic:blipFill>
                      <a:blip r:embed="rId254">
                        <a:extLst>
                          <a:ext uri="{28A0092B-C50C-407E-A947-70E740481C1C}">
                            <a14:useLocalDpi xmlns:a14="http://schemas.microsoft.com/office/drawing/2010/main" val="0"/>
                          </a:ext>
                        </a:extLst>
                      </a:blip>
                      <a:stretch>
                        <a:fillRect/>
                      </a:stretch>
                    </pic:blipFill>
                    <pic:spPr>
                      <a:xfrm>
                        <a:off x="0" y="0"/>
                        <a:ext cx="6367145" cy="6400165"/>
                      </a:xfrm>
                      <a:prstGeom prst="rect">
                        <a:avLst/>
                      </a:prstGeom>
                    </pic:spPr>
                  </pic:pic>
                </a:graphicData>
              </a:graphic>
            </wp:inline>
          </w:drawing>
        </w:r>
      </w:ins>
    </w:p>
    <w:p w14:paraId="7379757A" w14:textId="77777777" w:rsidR="00BA0E30" w:rsidRDefault="00BA0E30">
      <w:pPr>
        <w:rPr>
          <w:ins w:id="2623" w:author="Martin Ćosić" w:date="2018-01-26T15:00:00Z"/>
          <w:rFonts w:cs="Arial"/>
        </w:rPr>
        <w:pPrChange w:id="2624" w:author="Martin Ćosić" w:date="2018-01-26T15:00:00Z">
          <w:pPr>
            <w:ind w:right="729"/>
          </w:pPr>
        </w:pPrChange>
      </w:pPr>
    </w:p>
    <w:p w14:paraId="7FDF2711" w14:textId="653B8B28" w:rsidR="00BA0E30" w:rsidRDefault="00BA0E30">
      <w:pPr>
        <w:rPr>
          <w:ins w:id="2625" w:author="Martin Ćosić" w:date="2018-01-26T14:58:00Z"/>
          <w:rFonts w:cs="Arial"/>
          <w:b/>
        </w:rPr>
        <w:pPrChange w:id="2626" w:author="Martin Ćosić" w:date="2018-01-26T15:00:00Z">
          <w:pPr>
            <w:ind w:right="729"/>
          </w:pPr>
        </w:pPrChange>
      </w:pPr>
    </w:p>
    <w:p w14:paraId="073E08B8" w14:textId="59E765B9" w:rsidR="003C0405" w:rsidRPr="003C0405" w:rsidRDefault="002C1558" w:rsidP="003C0405">
      <w:pPr>
        <w:pStyle w:val="Heading1"/>
        <w:spacing w:before="0"/>
        <w:rPr>
          <w:ins w:id="2627" w:author="Martin Ćosić" w:date="2018-01-26T16:39:00Z"/>
          <w:rFonts w:cs="Arial"/>
          <w:color w:val="auto"/>
          <w:sz w:val="24"/>
          <w:szCs w:val="24"/>
        </w:rPr>
      </w:pPr>
      <w:bookmarkStart w:id="2628" w:name="_ACQ-POS_Create_Retailers"/>
      <w:bookmarkStart w:id="2629" w:name="_Toc506563256"/>
      <w:bookmarkEnd w:id="2628"/>
      <w:ins w:id="2630" w:author="Martin Ćosić" w:date="2018-01-26T16:39:00Z">
        <w:r>
          <w:rPr>
            <w:rFonts w:cs="Arial"/>
            <w:b w:val="0"/>
            <w:color w:val="auto"/>
            <w:sz w:val="24"/>
            <w:szCs w:val="24"/>
          </w:rPr>
          <w:t>7.</w:t>
        </w:r>
      </w:ins>
      <w:ins w:id="2631" w:author="Martin Ćosić" w:date="2018-02-09T09:41:00Z">
        <w:r>
          <w:rPr>
            <w:rFonts w:cs="Arial"/>
            <w:b w:val="0"/>
            <w:color w:val="auto"/>
            <w:sz w:val="24"/>
            <w:szCs w:val="24"/>
          </w:rPr>
          <w:t>6</w:t>
        </w:r>
      </w:ins>
      <w:ins w:id="2632" w:author="Martin Ćosić" w:date="2018-01-26T16:39:00Z">
        <w:r w:rsidRPr="002C1558">
          <w:rPr>
            <w:rFonts w:cs="Arial"/>
            <w:b w:val="0"/>
            <w:color w:val="auto"/>
            <w:sz w:val="24"/>
            <w:szCs w:val="24"/>
            <w:rPrChange w:author="Martin Ćosić" w:date="2018-02-09T09:40:00Z" w:id="2633">
              <w:rPr/>
            </w:rPrChange>
          </w:rPr>
          <w:t>. ACQ-POS Create Retailers &amp; Terminals</w:t>
        </w:r>
      </w:ins>
      <w:ins w:id="2634" w:author="Martin Ćosić" w:date="2018-01-26T16:38:00Z">
        <w:r w:rsidR="003C0405">
          <w:br/>
        </w:r>
      </w:ins>
      <w:ins w:id="2635" w:author="Martin Ćosić" w:date="2018-01-26T16:39:00Z">
        <w:r w:rsidR="003C0405">
          <w:rPr>
            <w:b w:val="0"/>
          </w:rPr>
          <w:br/>
        </w:r>
      </w:ins>
      <w:r>
        <w:rPr>
          <w:rFonts w:cs="Arial"/>
          <w:noProof/>
          <w:color w:val="auto"/>
          <w:sz w:val="24"/>
          <w:szCs w:val="24"/>
          <w:lang w:val="sk-SK" w:eastAsia="sk-SK"/>
        </w:rPr>
        <w:drawing>
          <wp:inline distT="0" distB="0" distL="0" distR="0" wp14:anchorId="64551259" wp14:editId="7102EA62">
            <wp:extent cx="6367145" cy="36887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CQ-POS Create Retailers &amp; Terminals.png"/>
                    <pic:cNvPicPr/>
                  </pic:nvPicPr>
                  <pic:blipFill>
                    <a:blip r:embed="rId255">
                      <a:extLst>
                        <a:ext uri="{28A0092B-C50C-407E-A947-70E740481C1C}">
                          <a14:useLocalDpi xmlns:a14="http://schemas.microsoft.com/office/drawing/2010/main" val="0"/>
                        </a:ext>
                      </a:extLst>
                    </a:blip>
                    <a:stretch>
                      <a:fillRect/>
                    </a:stretch>
                  </pic:blipFill>
                  <pic:spPr>
                    <a:xfrm>
                      <a:off x="0" y="0"/>
                      <a:ext cx="6367145" cy="3688715"/>
                    </a:xfrm>
                    <a:prstGeom prst="rect">
                      <a:avLst/>
                    </a:prstGeom>
                  </pic:spPr>
                </pic:pic>
              </a:graphicData>
            </a:graphic>
          </wp:inline>
        </w:drawing>
      </w:r>
      <w:bookmarkEnd w:id="2629"/>
    </w:p>
    <w:p w14:paraId="47A89B77" w14:textId="5DEE7BE0" w:rsidR="00BA0E30" w:rsidRDefault="00BA0E30">
      <w:pPr>
        <w:pStyle w:val="Heading2"/>
        <w:rPr>
          <w:ins w:id="2636" w:author="Martin Ćosić" w:date="2018-01-26T14:58:00Z"/>
          <w:b/>
        </w:rPr>
        <w:pPrChange w:id="2637" w:author="Martin Ćosić" w:date="2018-01-26T15:40:00Z">
          <w:pPr>
            <w:ind w:right="729"/>
          </w:pPr>
        </w:pPrChange>
      </w:pPr>
    </w:p>
    <w:p w14:paraId="7359E4AE" w14:textId="1EFA34D7" w:rsidR="006D6E85" w:rsidRPr="00876D9E" w:rsidDel="000D25B7" w:rsidRDefault="008676AE">
      <w:pPr>
        <w:pStyle w:val="Heading1"/>
        <w:spacing w:before="0"/>
        <w:rPr>
          <w:ins w:id="2638" w:author="Anita Rendulić" w:date="2018-01-03T09:05:00Z"/>
          <w:del w:id="2639" w:author="Martin Ćosić" w:date="2018-01-08T11:36:00Z"/>
          <w:rFonts w:cs="Arial"/>
        </w:rPr>
        <w:pPrChange w:id="2640" w:author="Martin Ćosić" w:date="2018-01-08T11:36:00Z">
          <w:pPr>
            <w:ind w:right="729"/>
          </w:pPr>
        </w:pPrChange>
      </w:pPr>
      <w:ins w:id="2641" w:author="Anita Rendulić" w:date="2018-01-03T13:53:00Z">
        <w:del w:id="2642" w:author="Martin Ćosić" w:date="2018-01-08T11:36:00Z">
          <w:r w:rsidRPr="00EC51D9" w:rsidDel="000D25B7">
            <w:rPr>
              <w:rFonts w:cs="Arial"/>
              <w:b w:val="0"/>
              <w:color w:val="auto"/>
              <w:sz w:val="24"/>
              <w:szCs w:val="24"/>
            </w:rPr>
            <w:delText>7.</w:delText>
          </w:r>
          <w:r w:rsidDel="000D25B7">
            <w:rPr>
              <w:rFonts w:cs="Arial"/>
              <w:b w:val="0"/>
              <w:color w:val="auto"/>
              <w:sz w:val="24"/>
              <w:szCs w:val="24"/>
            </w:rPr>
            <w:delText>3</w:delText>
          </w:r>
          <w:r w:rsidRPr="00EC51D9" w:rsidDel="000D25B7">
            <w:rPr>
              <w:rFonts w:cs="Arial"/>
              <w:b w:val="0"/>
              <w:color w:val="auto"/>
              <w:sz w:val="24"/>
              <w:szCs w:val="24"/>
            </w:rPr>
            <w:delText xml:space="preserve">. </w:delText>
          </w:r>
          <w:r w:rsidDel="000D25B7">
            <w:rPr>
              <w:rFonts w:cs="Arial"/>
              <w:b w:val="0"/>
              <w:color w:val="auto"/>
              <w:sz w:val="24"/>
              <w:szCs w:val="24"/>
            </w:rPr>
            <w:delText>List of validations and error messages in eXact web application</w:delText>
          </w:r>
        </w:del>
      </w:ins>
    </w:p>
    <w:p w14:paraId="15266545" w14:textId="386B42B1" w:rsidR="006D6E85" w:rsidDel="000D25B7" w:rsidRDefault="006D6E85">
      <w:pPr>
        <w:pStyle w:val="Heading1"/>
        <w:spacing w:before="0"/>
        <w:rPr>
          <w:ins w:id="2643" w:author="Anita Rendulić" w:date="2018-01-03T09:08:00Z"/>
          <w:del w:id="2644" w:author="Martin Ćosić" w:date="2018-01-08T11:36:00Z"/>
          <w:rFonts w:cs="Arial"/>
        </w:rPr>
        <w:pPrChange w:id="2645" w:author="Martin Ćosić" w:date="2018-01-08T11:36:00Z">
          <w:pPr>
            <w:ind w:right="729"/>
          </w:pPr>
        </w:pPrChange>
      </w:pPr>
    </w:p>
    <w:p w14:paraId="7566111F" w14:textId="58E06C83" w:rsidR="006D6E85" w:rsidRPr="00C335BE" w:rsidRDefault="00214656">
      <w:pPr>
        <w:pStyle w:val="Heading1"/>
        <w:spacing w:before="0"/>
        <w:rPr>
          <w:rFonts w:cs="Arial"/>
          <w:sz w:val="20"/>
          <w:szCs w:val="20"/>
        </w:rPr>
        <w:pPrChange w:id="2646" w:author="Martin Ćosić" w:date="2018-01-08T11:36:00Z">
          <w:pPr>
            <w:ind w:right="729"/>
          </w:pPr>
        </w:pPrChange>
      </w:pPr>
      <w:ins w:id="2647" w:author="Anita Rendulić" w:date="2018-01-03T12:12:00Z">
        <w:del w:id="2648" w:author="Martin Ćosić" w:date="2018-01-08T11:36:00Z">
          <w:r w:rsidDel="000D25B7">
            <w:rPr>
              <w:rFonts w:cs="Arial"/>
              <w:sz w:val="20"/>
              <w:szCs w:val="20"/>
            </w:rPr>
            <w:delText xml:space="preserve">               </w:delText>
          </w:r>
        </w:del>
      </w:ins>
      <w:bookmarkStart w:id="2649" w:name="_MON_1576486806"/>
      <w:bookmarkEnd w:id="2649"/>
      <w:ins w:id="2650" w:author="Anita Rendulić" w:date="2018-01-03T12:12:00Z">
        <w:del w:id="2651" w:author="Martin Ćosić" w:date="2018-01-08T11:36:00Z">
          <w:r w:rsidR="004206E7" w:rsidDel="000D25B7">
            <w:rPr>
              <w:rFonts w:cs="Arial"/>
              <w:sz w:val="20"/>
              <w:szCs w:val="20"/>
            </w:rPr>
            <w:object w:dxaOrig="1508" w:dyaOrig="983" w14:anchorId="46C69756">
              <v:shape id="_x0000_i1027" style="width:76.1pt;height:48.95pt" o:ole="" type="#_x0000_t75">
                <v:imagedata o:title="" r:id="rId256"/>
              </v:shape>
              <o:OLEObject Type="Embed" ProgID="Excel.Sheet.12" ShapeID="_x0000_i1027" DrawAspect="Icon" ObjectID="_1581326863" r:id="rId257"/>
            </w:object>
          </w:r>
        </w:del>
      </w:ins>
    </w:p>
    <w:sectPr w:rsidR="006D6E85" w:rsidRPr="00C335BE" w:rsidSect="00ED0C63">
      <w:headerReference w:type="default" r:id="rId258"/>
      <w:footerReference w:type="default" r:id="rId259"/>
      <w:pgSz w:w="11899" w:h="16840" w:code="9"/>
      <w:pgMar w:top="1138" w:right="734" w:bottom="850" w:left="1138" w:header="389" w:footer="562"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eková Mária" w:date="2018-01-16T15:10:00Z" w:initials="SM">
    <w:p w14:paraId="0C8A25E5" w14:textId="2FB03BD7" w:rsidR="00450012" w:rsidRDefault="00450012">
      <w:pPr>
        <w:pStyle w:val="CommentText"/>
      </w:pPr>
      <w:r>
        <w:rPr>
          <w:rStyle w:val="CommentReference"/>
        </w:rPr>
        <w:annotationRef/>
      </w:r>
      <w:r>
        <w:t>In general, please correct statuses of all entities in the document according to the data mapping.</w:t>
      </w:r>
    </w:p>
    <w:p w14:paraId="71A63C85" w14:textId="77777777" w:rsidR="00450012" w:rsidRDefault="00450012">
      <w:pPr>
        <w:pStyle w:val="CommentText"/>
      </w:pPr>
    </w:p>
    <w:p w14:paraId="3C70581E" w14:textId="2D826FEA" w:rsidR="00450012" w:rsidRDefault="00450012">
      <w:pPr>
        <w:pStyle w:val="CommentText"/>
      </w:pPr>
      <w:r>
        <w:t xml:space="preserve">Please align data on the screens and in the text with data mapping. </w:t>
      </w:r>
    </w:p>
  </w:comment>
  <w:comment w:id="2" w:author="Martin Ćosić" w:date="2018-01-17T15:30:00Z" w:initials="MĆ">
    <w:p w14:paraId="60F5900F" w14:textId="30F905B0" w:rsidR="00450012" w:rsidRDefault="00450012">
      <w:pPr>
        <w:pStyle w:val="CommentText"/>
      </w:pPr>
      <w:r>
        <w:rPr>
          <w:rStyle w:val="CommentReference"/>
        </w:rPr>
        <w:annotationRef/>
      </w:r>
      <w:r>
        <w:t>OK. Will be done.</w:t>
      </w:r>
      <w:r>
        <w:br/>
      </w:r>
      <w:r>
        <w:br/>
      </w:r>
      <w:r>
        <w:t xml:space="preserve">UC to be updated </w:t>
      </w:r>
      <w:r w:rsidRPr="007D58C5">
        <w:t>continuously</w:t>
      </w:r>
      <w:r>
        <w:t xml:space="preserve"> since there are still changes on GUI due to small requested changes.</w:t>
      </w:r>
    </w:p>
  </w:comment>
  <w:comment w:id="3" w:author="Seková Mária" w:date="2018-02-15T15:29:00Z" w:initials="SM">
    <w:p w14:paraId="6CDD0858" w14:textId="77A89C0A" w:rsidR="00450012" w:rsidRDefault="00450012">
      <w:pPr>
        <w:pStyle w:val="CommentText"/>
      </w:pPr>
      <w:r>
        <w:rPr>
          <w:rStyle w:val="CommentReference"/>
        </w:rPr>
        <w:annotationRef/>
      </w:r>
      <w:r>
        <w:t>OK</w:t>
      </w:r>
    </w:p>
  </w:comment>
  <w:comment w:id="9" w:author="Seková Mária" w:date="2018-02-28T12:41:00Z" w:initials="SM">
    <w:p w14:paraId="04289D3F" w14:textId="1B9B195E" w:rsidR="001354DD" w:rsidRDefault="001354DD">
      <w:pPr>
        <w:pStyle w:val="CommentText"/>
      </w:pPr>
      <w:r>
        <w:rPr>
          <w:rStyle w:val="CommentReference"/>
        </w:rPr>
        <w:annotationRef/>
      </w:r>
      <w:r>
        <w:t>Missing UC transfer terminal to different retailer</w:t>
      </w:r>
    </w:p>
  </w:comment>
  <w:comment w:id="35" w:author="Seková Mária" w:date="2018-01-16T13:54:00Z" w:initials="SM">
    <w:p w14:paraId="53E99D43" w14:textId="5BB50C86" w:rsidR="00450012" w:rsidRDefault="00450012">
      <w:pPr>
        <w:pStyle w:val="CommentText"/>
      </w:pPr>
      <w:r>
        <w:rPr>
          <w:rStyle w:val="CommentReference"/>
        </w:rPr>
        <w:annotationRef/>
      </w:r>
      <w:r>
        <w:t>Please use hyperlinks.</w:t>
      </w:r>
    </w:p>
  </w:comment>
  <w:comment w:id="36" w:author="Martin Ćosić" w:date="2018-01-17T15:33:00Z" w:initials="MĆ">
    <w:p w14:paraId="0B78E4AB" w14:textId="04FEA42F" w:rsidR="00450012" w:rsidRDefault="00450012">
      <w:pPr>
        <w:pStyle w:val="CommentText"/>
      </w:pPr>
      <w:r>
        <w:rPr>
          <w:rStyle w:val="CommentReference"/>
        </w:rPr>
        <w:annotationRef/>
      </w:r>
      <w:r>
        <w:t xml:space="preserve">Hyperlinks will be used. </w:t>
      </w:r>
      <w:r>
        <w:br/>
      </w:r>
      <w:r>
        <w:br/>
      </w:r>
      <w:r>
        <w:t>UC document updated.</w:t>
      </w:r>
    </w:p>
  </w:comment>
  <w:comment w:id="37" w:author="Seková Mária" w:date="2018-02-15T09:56:00Z" w:initials="SM">
    <w:p w14:paraId="011EA3BA" w14:textId="182EA0A0" w:rsidR="00450012" w:rsidRDefault="00450012">
      <w:pPr>
        <w:pStyle w:val="CommentText"/>
      </w:pPr>
      <w:r>
        <w:rPr>
          <w:rStyle w:val="CommentReference"/>
        </w:rPr>
        <w:annotationRef/>
      </w:r>
      <w:r>
        <w:t>OK</w:t>
      </w:r>
    </w:p>
  </w:comment>
  <w:comment w:id="38" w:author="Seková Mária" w:date="2018-01-16T10:54:00Z" w:initials="SM">
    <w:p w14:paraId="5A8A0312" w14:textId="361BB770" w:rsidR="00450012" w:rsidRDefault="00450012">
      <w:pPr>
        <w:pStyle w:val="CommentText"/>
      </w:pPr>
      <w:r>
        <w:rPr>
          <w:rStyle w:val="CommentReference"/>
        </w:rPr>
        <w:annotationRef/>
      </w:r>
      <w:r>
        <w:t xml:space="preserve">Please do not delete our comments as we want to confirm the changes made by MPSI. </w:t>
      </w:r>
    </w:p>
  </w:comment>
  <w:comment w:id="39" w:author="Martin Ćosić" w:date="2018-01-17T15:34:00Z" w:initials="MĆ">
    <w:p w14:paraId="6C74259F" w14:textId="6DCE77CC" w:rsidR="00450012" w:rsidRDefault="00450012">
      <w:pPr>
        <w:pStyle w:val="CommentText"/>
      </w:pPr>
      <w:r>
        <w:rPr>
          <w:rStyle w:val="CommentReference"/>
        </w:rPr>
        <w:annotationRef/>
      </w:r>
      <w:r>
        <w:t>OK. From now – comments will stay with track changes until final document is ready.</w:t>
      </w:r>
    </w:p>
  </w:comment>
  <w:comment w:id="40" w:author="Martin Ćosić" w:date="2018-01-19T10:14:00Z" w:initials="MĆ">
    <w:p w14:paraId="6814971D" w14:textId="029650FF" w:rsidR="00450012" w:rsidRDefault="00450012">
      <w:pPr>
        <w:pStyle w:val="CommentText"/>
      </w:pPr>
      <w:r>
        <w:rPr>
          <w:rStyle w:val="CommentReference"/>
        </w:rPr>
        <w:annotationRef/>
      </w:r>
      <w:r>
        <w:t>Note: in case comment is linked to word/picture I delete; I will copy comment as new</w:t>
      </w:r>
    </w:p>
    <w:p w14:paraId="5BAE0128" w14:textId="77777777" w:rsidR="00450012" w:rsidRDefault="00450012">
      <w:pPr>
        <w:pStyle w:val="CommentText"/>
      </w:pPr>
    </w:p>
  </w:comment>
  <w:comment w:id="41" w:author="Martin Ćosić" w:date="2018-02-07T10:25:00Z" w:initials="MĆ">
    <w:p w14:paraId="0021B011" w14:textId="2868ABEB" w:rsidR="00450012" w:rsidRDefault="00450012">
      <w:pPr>
        <w:pStyle w:val="CommentText"/>
      </w:pPr>
      <w:r>
        <w:rPr>
          <w:rStyle w:val="CommentReference"/>
        </w:rPr>
        <w:annotationRef/>
      </w:r>
      <w:r>
        <w:t>Exception is terminals. There was some comments, but obsolete because terminals were in redesign phase.</w:t>
      </w:r>
    </w:p>
  </w:comment>
  <w:comment w:id="42" w:author="Seková Mária" w:date="2018-02-15T09:56:00Z" w:initials="SM">
    <w:p w14:paraId="4FD4DB59" w14:textId="131393B1" w:rsidR="00450012" w:rsidRDefault="00450012">
      <w:pPr>
        <w:pStyle w:val="CommentText"/>
      </w:pPr>
      <w:r>
        <w:rPr>
          <w:rStyle w:val="CommentReference"/>
        </w:rPr>
        <w:annotationRef/>
      </w:r>
      <w:r>
        <w:t>OK</w:t>
      </w:r>
    </w:p>
  </w:comment>
  <w:comment w:id="90" w:author="Prejsa Róbert" w:date="2018-01-16T10:21:00Z" w:initials="PR">
    <w:p w14:paraId="6F450BE5" w14:textId="1ADECB2F" w:rsidR="00450012" w:rsidRDefault="00450012">
      <w:pPr>
        <w:pStyle w:val="CommentText"/>
      </w:pPr>
      <w:r>
        <w:rPr>
          <w:rStyle w:val="CommentReference"/>
        </w:rPr>
        <w:annotationRef/>
      </w:r>
      <w:r>
        <w:t>I recommend to move generic technical WS preconditions (e.g. WS configuration, username …) from UCs to some generic chapter, and keep within UC only business relevant preconditions.</w:t>
      </w:r>
    </w:p>
    <w:p w14:paraId="702577DA" w14:textId="77777777" w:rsidR="00450012" w:rsidRDefault="00450012">
      <w:pPr>
        <w:pStyle w:val="CommentText"/>
      </w:pPr>
    </w:p>
    <w:p w14:paraId="6873E5B9" w14:textId="59606D8C" w:rsidR="00450012" w:rsidRDefault="00450012">
      <w:pPr>
        <w:pStyle w:val="CommentText"/>
      </w:pPr>
      <w:r>
        <w:t>Document will be shorter and better readable.</w:t>
      </w:r>
    </w:p>
  </w:comment>
  <w:comment w:id="91" w:author="Martin Ćosić" w:date="2018-01-17T15:04:00Z" w:initials="MĆ">
    <w:p w14:paraId="489ABACA" w14:textId="7CF67CD1" w:rsidR="00450012" w:rsidRDefault="00450012">
      <w:pPr>
        <w:pStyle w:val="CommentText"/>
      </w:pPr>
      <w:r>
        <w:rPr>
          <w:rStyle w:val="CommentReference"/>
        </w:rPr>
        <w:annotationRef/>
      </w:r>
      <w:r>
        <w:t xml:space="preserve">Will be </w:t>
      </w:r>
      <w:proofErr w:type="spellStart"/>
      <w:r>
        <w:t>prepaired</w:t>
      </w:r>
      <w:proofErr w:type="spellEnd"/>
      <w:r>
        <w:t xml:space="preserve"> WS </w:t>
      </w:r>
      <w:proofErr w:type="spellStart"/>
      <w:r>
        <w:t>tehnical</w:t>
      </w:r>
      <w:proofErr w:type="spellEnd"/>
      <w:r>
        <w:t xml:space="preserve"> specification</w:t>
      </w:r>
    </w:p>
  </w:comment>
  <w:comment w:id="153" w:author="Prejsa Róbert" w:date="2018-01-16T10:37:00Z" w:initials="PR">
    <w:p w14:paraId="096B47D6" w14:textId="77777777" w:rsidR="00450012" w:rsidRDefault="00450012">
      <w:pPr>
        <w:pStyle w:val="CommentText"/>
      </w:pPr>
      <w:r>
        <w:rPr>
          <w:rStyle w:val="CommentReference"/>
        </w:rPr>
        <w:annotationRef/>
      </w:r>
      <w:r>
        <w:t>Please add generic “non-wizard” usage of all WS somewhere in document:</w:t>
      </w:r>
    </w:p>
    <w:p w14:paraId="4E3A21CE" w14:textId="77777777" w:rsidR="00450012" w:rsidRDefault="00450012" w:rsidP="00DB30AD">
      <w:pPr>
        <w:pStyle w:val="CommentText"/>
        <w:numPr>
          <w:ilvl w:val="0"/>
          <w:numId w:val="98"/>
        </w:numPr>
      </w:pPr>
      <w:r>
        <w:t xml:space="preserve"> element “input” must be filled in</w:t>
      </w:r>
    </w:p>
    <w:p w14:paraId="0E7449FB" w14:textId="2A04DA81" w:rsidR="00450012" w:rsidRDefault="00450012" w:rsidP="00DB30AD">
      <w:pPr>
        <w:pStyle w:val="CommentText"/>
        <w:numPr>
          <w:ilvl w:val="0"/>
          <w:numId w:val="98"/>
        </w:numPr>
      </w:pPr>
      <w:r>
        <w:t xml:space="preserve"> element “sequence” shall not be filled in</w:t>
      </w:r>
    </w:p>
  </w:comment>
  <w:comment w:id="154" w:author="Martin Ćosić" w:date="2018-01-17T15:36:00Z" w:initials="MĆ">
    <w:p w14:paraId="014EDAE8" w14:textId="44C20FEC" w:rsidR="00450012" w:rsidRDefault="00450012">
      <w:pPr>
        <w:pStyle w:val="CommentText"/>
      </w:pPr>
      <w:r>
        <w:rPr>
          <w:rStyle w:val="CommentReference"/>
        </w:rPr>
        <w:annotationRef/>
      </w:r>
      <w:proofErr w:type="gramStart"/>
      <w:r>
        <w:t>comment</w:t>
      </w:r>
      <w:proofErr w:type="gramEnd"/>
      <w:r>
        <w:t xml:space="preserve"> for each WS method will be added</w:t>
      </w:r>
      <w:r>
        <w:br/>
      </w:r>
      <w:r>
        <w:br/>
      </w:r>
      <w:r>
        <w:t>UC document to be updated</w:t>
      </w:r>
    </w:p>
    <w:p w14:paraId="63E9A7A6" w14:textId="2C224392" w:rsidR="00450012" w:rsidRDefault="00450012">
      <w:pPr>
        <w:pStyle w:val="CommentText"/>
      </w:pPr>
    </w:p>
    <w:p w14:paraId="4685B3C1" w14:textId="77777777" w:rsidR="00450012" w:rsidRDefault="00450012" w:rsidP="00112DBF">
      <w:pPr>
        <w:pStyle w:val="CommentText"/>
      </w:pPr>
      <w:r>
        <w:t xml:space="preserve">Workshop: </w:t>
      </w:r>
      <w:r>
        <w:rPr>
          <w:rStyle w:val="CommentReference"/>
        </w:rPr>
        <w:annotationRef/>
      </w:r>
      <w:r>
        <w:t xml:space="preserve">Will be </w:t>
      </w:r>
      <w:proofErr w:type="spellStart"/>
      <w:r>
        <w:t>prepaired</w:t>
      </w:r>
      <w:proofErr w:type="spellEnd"/>
      <w:r>
        <w:t xml:space="preserve"> WS </w:t>
      </w:r>
      <w:proofErr w:type="spellStart"/>
      <w:r>
        <w:t>tehnical</w:t>
      </w:r>
      <w:proofErr w:type="spellEnd"/>
      <w:r>
        <w:t xml:space="preserve"> specification</w:t>
      </w:r>
    </w:p>
    <w:p w14:paraId="39870B5C" w14:textId="45F32697" w:rsidR="00450012" w:rsidRDefault="00450012">
      <w:pPr>
        <w:pStyle w:val="CommentText"/>
      </w:pPr>
    </w:p>
  </w:comment>
  <w:comment w:id="421" w:author="Seková Mária" w:date="2018-01-16T13:57:00Z" w:initials="SM">
    <w:p w14:paraId="67090214" w14:textId="2BF0295B" w:rsidR="00450012" w:rsidRDefault="00450012">
      <w:pPr>
        <w:pStyle w:val="CommentText"/>
      </w:pPr>
      <w:r>
        <w:rPr>
          <w:rStyle w:val="CommentReference"/>
        </w:rPr>
        <w:annotationRef/>
      </w:r>
      <w:r>
        <w:t>Mandatory fields should be:</w:t>
      </w:r>
    </w:p>
    <w:p w14:paraId="592CEF96" w14:textId="77777777" w:rsidR="00450012" w:rsidRDefault="00450012">
      <w:pPr>
        <w:pStyle w:val="CommentText"/>
      </w:pPr>
    </w:p>
    <w:p w14:paraId="376F560F" w14:textId="2C1ED534" w:rsidR="00450012" w:rsidRDefault="00450012" w:rsidP="00723289">
      <w:pPr>
        <w:pStyle w:val="CommentText"/>
        <w:numPr>
          <w:ilvl w:val="0"/>
          <w:numId w:val="99"/>
        </w:numPr>
      </w:pPr>
      <w:r>
        <w:t>Customer ID</w:t>
      </w:r>
    </w:p>
    <w:p w14:paraId="175B7EDE" w14:textId="52ECDA52" w:rsidR="00450012" w:rsidRDefault="00450012" w:rsidP="00723289">
      <w:pPr>
        <w:pStyle w:val="CommentText"/>
        <w:numPr>
          <w:ilvl w:val="0"/>
          <w:numId w:val="99"/>
        </w:numPr>
      </w:pPr>
      <w:r>
        <w:t>External ID</w:t>
      </w:r>
    </w:p>
    <w:p w14:paraId="35E5FB77" w14:textId="638070AD" w:rsidR="00450012" w:rsidRDefault="00450012" w:rsidP="00723289">
      <w:pPr>
        <w:pStyle w:val="CommentText"/>
        <w:numPr>
          <w:ilvl w:val="0"/>
          <w:numId w:val="99"/>
        </w:numPr>
      </w:pPr>
      <w:r>
        <w:t>Name 1</w:t>
      </w:r>
    </w:p>
    <w:p w14:paraId="516F8479" w14:textId="50E4C8F1" w:rsidR="00450012" w:rsidRDefault="00450012" w:rsidP="00723289">
      <w:pPr>
        <w:pStyle w:val="CommentText"/>
        <w:numPr>
          <w:ilvl w:val="0"/>
          <w:numId w:val="99"/>
        </w:numPr>
      </w:pPr>
      <w:r>
        <w:t>Company reg. number</w:t>
      </w:r>
    </w:p>
    <w:p w14:paraId="10819BBA" w14:textId="68346B91" w:rsidR="00450012" w:rsidRDefault="00450012" w:rsidP="00723289">
      <w:pPr>
        <w:pStyle w:val="CommentText"/>
        <w:numPr>
          <w:ilvl w:val="0"/>
          <w:numId w:val="99"/>
        </w:numPr>
      </w:pPr>
      <w:r>
        <w:t>Country</w:t>
      </w:r>
    </w:p>
    <w:p w14:paraId="110C3997" w14:textId="1D09FFE5" w:rsidR="00450012" w:rsidRDefault="00450012" w:rsidP="00723289">
      <w:pPr>
        <w:pStyle w:val="CommentText"/>
        <w:numPr>
          <w:ilvl w:val="0"/>
          <w:numId w:val="99"/>
        </w:numPr>
      </w:pPr>
      <w:r>
        <w:t>Postal code</w:t>
      </w:r>
    </w:p>
    <w:p w14:paraId="23AAA3D9" w14:textId="645C8363" w:rsidR="00450012" w:rsidRDefault="00450012" w:rsidP="00723289">
      <w:pPr>
        <w:pStyle w:val="CommentText"/>
        <w:numPr>
          <w:ilvl w:val="0"/>
          <w:numId w:val="99"/>
        </w:numPr>
      </w:pPr>
      <w:r>
        <w:t>City</w:t>
      </w:r>
    </w:p>
    <w:p w14:paraId="0D43417F" w14:textId="212484ED" w:rsidR="00450012" w:rsidRDefault="00450012" w:rsidP="00723289">
      <w:pPr>
        <w:pStyle w:val="CommentText"/>
        <w:numPr>
          <w:ilvl w:val="0"/>
          <w:numId w:val="99"/>
        </w:numPr>
      </w:pPr>
      <w:r>
        <w:t>Address</w:t>
      </w:r>
    </w:p>
    <w:p w14:paraId="184B706B" w14:textId="693D1F99" w:rsidR="00450012" w:rsidRDefault="00450012" w:rsidP="00723289">
      <w:pPr>
        <w:pStyle w:val="CommentText"/>
        <w:numPr>
          <w:ilvl w:val="0"/>
          <w:numId w:val="99"/>
        </w:numPr>
      </w:pPr>
      <w:r>
        <w:t>Process from Exact</w:t>
      </w:r>
    </w:p>
    <w:p w14:paraId="41EF48D5" w14:textId="77777777" w:rsidR="00450012" w:rsidRDefault="00450012" w:rsidP="00D82CA4">
      <w:pPr>
        <w:pStyle w:val="CommentText"/>
      </w:pPr>
    </w:p>
    <w:p w14:paraId="13C9F577" w14:textId="45DA80CA" w:rsidR="00450012" w:rsidRDefault="00450012" w:rsidP="00D82CA4">
      <w:pPr>
        <w:pStyle w:val="CommentText"/>
      </w:pPr>
      <w:r>
        <w:t>Missing contact phone.</w:t>
      </w:r>
    </w:p>
    <w:p w14:paraId="44831D65" w14:textId="77777777" w:rsidR="00450012" w:rsidRDefault="00450012" w:rsidP="00D82CA4">
      <w:pPr>
        <w:pStyle w:val="CommentText"/>
      </w:pPr>
    </w:p>
    <w:p w14:paraId="750B8F1E" w14:textId="19437401" w:rsidR="00450012" w:rsidRDefault="00450012" w:rsidP="00D82CA4">
      <w:pPr>
        <w:pStyle w:val="CommentText"/>
      </w:pPr>
      <w:r>
        <w:t xml:space="preserve">You’ve deleted my previous comment in V005 regarding 1 contact phone for 1 contact person, will this be incorporated? </w:t>
      </w:r>
    </w:p>
  </w:comment>
  <w:comment w:id="422" w:author="Martin Ćosić" w:date="2018-01-17T12:57:00Z" w:initials="MĆ">
    <w:p w14:paraId="68F04366" w14:textId="668C21AC" w:rsidR="00450012" w:rsidRDefault="00450012">
      <w:pPr>
        <w:pStyle w:val="CommentText"/>
      </w:pPr>
      <w:r>
        <w:rPr>
          <w:rStyle w:val="CommentReference"/>
        </w:rPr>
        <w:annotationRef/>
      </w:r>
      <w:r>
        <w:t>Yes, it will be incorporated</w:t>
      </w:r>
      <w:proofErr w:type="gramStart"/>
      <w:r>
        <w:t>..</w:t>
      </w:r>
      <w:proofErr w:type="gramEnd"/>
      <w:r>
        <w:t xml:space="preserve"> </w:t>
      </w:r>
      <w:proofErr w:type="gramStart"/>
      <w:r>
        <w:t>each</w:t>
      </w:r>
      <w:proofErr w:type="gramEnd"/>
      <w:r>
        <w:t xml:space="preserve"> person will have telephone.</w:t>
      </w:r>
    </w:p>
  </w:comment>
  <w:comment w:id="423" w:author="Martin Ćosić" w:date="2018-01-17T13:00:00Z" w:initials="MĆ">
    <w:p w14:paraId="6E254668" w14:textId="3C7FF8AE" w:rsidR="00450012" w:rsidRDefault="00450012">
      <w:pPr>
        <w:pStyle w:val="CommentText"/>
      </w:pPr>
      <w:r>
        <w:rPr>
          <w:rStyle w:val="CommentReference"/>
        </w:rPr>
        <w:annotationRef/>
      </w:r>
      <w:r>
        <w:t xml:space="preserve">Company reg. number will be O and </w:t>
      </w:r>
      <w:proofErr w:type="spellStart"/>
      <w:r>
        <w:t>Customt</w:t>
      </w:r>
      <w:proofErr w:type="spellEnd"/>
      <w:r>
        <w:t xml:space="preserve">. Tax ID </w:t>
      </w:r>
      <w:proofErr w:type="gramStart"/>
      <w:r>
        <w:t>M .</w:t>
      </w:r>
      <w:proofErr w:type="gramEnd"/>
      <w:r>
        <w:t xml:space="preserve"> </w:t>
      </w:r>
      <w:proofErr w:type="gramStart"/>
      <w:r>
        <w:t>data</w:t>
      </w:r>
      <w:proofErr w:type="gramEnd"/>
      <w:r>
        <w:t xml:space="preserve"> mapping document to be updated. </w:t>
      </w:r>
      <w:r>
        <w:br/>
      </w:r>
      <w:r>
        <w:br/>
      </w:r>
      <w:r>
        <w:t>UC document updated.</w:t>
      </w:r>
    </w:p>
  </w:comment>
  <w:comment w:id="424" w:author="Seková Mária" w:date="2018-01-30T17:28:00Z" w:initials="SM">
    <w:p w14:paraId="1593010A" w14:textId="4336B7EE" w:rsidR="00450012" w:rsidRDefault="00450012">
      <w:pPr>
        <w:pStyle w:val="CommentText"/>
      </w:pPr>
      <w:r>
        <w:rPr>
          <w:rStyle w:val="CommentReference"/>
        </w:rPr>
        <w:annotationRef/>
      </w:r>
      <w:r>
        <w:t xml:space="preserve">No, </w:t>
      </w:r>
      <w:proofErr w:type="spellStart"/>
      <w:r>
        <w:t>CRNo</w:t>
      </w:r>
      <w:proofErr w:type="spellEnd"/>
      <w:r>
        <w:t xml:space="preserve"> is M and Tax ID O. Update the data mapping in this way please. Rest is OK.</w:t>
      </w:r>
    </w:p>
  </w:comment>
  <w:comment w:id="425" w:author="Martin Ćosić" w:date="2018-02-02T09:33:00Z" w:initials="MĆ">
    <w:p w14:paraId="6AA29453" w14:textId="1C491428" w:rsidR="00450012" w:rsidRDefault="00450012">
      <w:pPr>
        <w:pStyle w:val="CommentText"/>
      </w:pPr>
      <w:r>
        <w:rPr>
          <w:rStyle w:val="CommentReference"/>
        </w:rPr>
        <w:annotationRef/>
      </w:r>
      <w:r>
        <w:t>OK</w:t>
      </w:r>
    </w:p>
  </w:comment>
  <w:comment w:id="426" w:author="Seková Mária" w:date="2018-02-14T17:00:00Z" w:initials="SM">
    <w:p w14:paraId="7A84E46A" w14:textId="267EB114" w:rsidR="00450012" w:rsidRDefault="00450012">
      <w:pPr>
        <w:pStyle w:val="CommentText"/>
      </w:pPr>
      <w:r>
        <w:rPr>
          <w:rStyle w:val="CommentReference"/>
        </w:rPr>
        <w:annotationRef/>
      </w:r>
      <w:r>
        <w:t>OK</w:t>
      </w:r>
    </w:p>
  </w:comment>
  <w:comment w:id="431" w:author="Martin Ćosić" w:date="2018-02-02T09:50:00Z" w:initials="MĆ">
    <w:p w14:paraId="4F1350A0" w14:textId="77777777" w:rsidR="00450012" w:rsidRDefault="00450012" w:rsidP="009A6EE0">
      <w:pPr>
        <w:pStyle w:val="CommentText"/>
      </w:pPr>
      <w:r>
        <w:rPr>
          <w:rStyle w:val="CommentReference"/>
        </w:rPr>
        <w:annotationRef/>
      </w:r>
      <w:r>
        <w:t>Copy comment</w:t>
      </w:r>
      <w:proofErr w:type="gramStart"/>
      <w:r>
        <w:t>:</w:t>
      </w:r>
      <w:proofErr w:type="gramEnd"/>
      <w:r>
        <w:br/>
      </w:r>
      <w:r>
        <w:t>This screen applies for mailing address only, the rest will be included in user guide? Or will you include it here?</w:t>
      </w:r>
    </w:p>
    <w:p w14:paraId="7CC455B5" w14:textId="46B8D3C4" w:rsidR="00450012" w:rsidRDefault="00450012">
      <w:pPr>
        <w:pStyle w:val="CommentText"/>
      </w:pPr>
      <w:r>
        <w:br/>
      </w:r>
      <w:r>
        <w:t>MPSI: UC document updated with all 3 possibilities</w:t>
      </w:r>
    </w:p>
  </w:comment>
  <w:comment w:id="432" w:author="Seková Mária" w:date="2018-02-14T17:00:00Z" w:initials="SM">
    <w:p w14:paraId="655C18D7" w14:textId="29C6306D" w:rsidR="00450012" w:rsidRDefault="00450012">
      <w:pPr>
        <w:pStyle w:val="CommentText"/>
      </w:pPr>
      <w:r>
        <w:rPr>
          <w:rStyle w:val="CommentReference"/>
        </w:rPr>
        <w:annotationRef/>
      </w:r>
      <w:r>
        <w:t>OK</w:t>
      </w:r>
    </w:p>
  </w:comment>
  <w:comment w:id="435" w:author="Seková Mária" w:date="2018-01-30T17:44:00Z" w:initials="SM">
    <w:p w14:paraId="096762BC" w14:textId="6063B2EA" w:rsidR="00450012" w:rsidRDefault="00450012">
      <w:pPr>
        <w:pStyle w:val="CommentText"/>
      </w:pPr>
      <w:r>
        <w:rPr>
          <w:rStyle w:val="CommentReference"/>
        </w:rPr>
        <w:annotationRef/>
      </w:r>
      <w:r>
        <w:t>This screen applies for mailing address only, the rest will be included in user guide? Or will you include it here?</w:t>
      </w:r>
    </w:p>
  </w:comment>
  <w:comment w:id="433" w:author="Martin Ćosić" w:date="2018-02-02T09:45:00Z" w:initials="MĆ">
    <w:p w14:paraId="19FAF7F8" w14:textId="027EB784" w:rsidR="00450012" w:rsidRDefault="00450012">
      <w:pPr>
        <w:pStyle w:val="CommentText"/>
      </w:pPr>
      <w:r>
        <w:rPr>
          <w:rStyle w:val="CommentReference"/>
        </w:rPr>
        <w:annotationRef/>
      </w:r>
      <w:r>
        <w:t>UC document updated with all 3 possibilities.</w:t>
      </w:r>
    </w:p>
  </w:comment>
  <w:comment w:id="434" w:author="Seková Mária" w:date="2018-02-15T09:58:00Z" w:initials="SM">
    <w:p w14:paraId="00AFDADA" w14:textId="3BF2D8A4" w:rsidR="00450012" w:rsidRDefault="00450012">
      <w:pPr>
        <w:pStyle w:val="CommentText"/>
      </w:pPr>
      <w:r>
        <w:rPr>
          <w:rStyle w:val="CommentReference"/>
        </w:rPr>
        <w:annotationRef/>
      </w:r>
      <w:r>
        <w:t>OK</w:t>
      </w:r>
    </w:p>
  </w:comment>
  <w:comment w:id="436" w:author="Seková Mária" w:date="2018-01-30T17:43:00Z" w:initials="SM">
    <w:p w14:paraId="2025835D" w14:textId="14350D1C" w:rsidR="00450012" w:rsidRDefault="00450012">
      <w:pPr>
        <w:pStyle w:val="CommentText"/>
      </w:pPr>
      <w:r>
        <w:rPr>
          <w:rStyle w:val="CommentReference"/>
        </w:rPr>
        <w:annotationRef/>
      </w:r>
      <w:r>
        <w:t>Delete only or modify also?</w:t>
      </w:r>
    </w:p>
  </w:comment>
  <w:comment w:id="437" w:author="Martin Ćosić" w:date="2018-02-02T09:40:00Z" w:initials="MĆ">
    <w:p w14:paraId="30CA5820" w14:textId="1E7C1E3E" w:rsidR="00450012" w:rsidRDefault="00450012">
      <w:pPr>
        <w:pStyle w:val="CommentText"/>
      </w:pPr>
      <w:r>
        <w:rPr>
          <w:rStyle w:val="CommentReference"/>
        </w:rPr>
        <w:annotationRef/>
      </w:r>
      <w:r>
        <w:t>Both. UC document updated.</w:t>
      </w:r>
    </w:p>
  </w:comment>
  <w:comment w:id="438" w:author="Seková Mária" w:date="2018-02-14T17:01:00Z" w:initials="SM">
    <w:p w14:paraId="333C9E3D" w14:textId="124CCD90" w:rsidR="00450012" w:rsidRDefault="00450012">
      <w:pPr>
        <w:pStyle w:val="CommentText"/>
      </w:pPr>
      <w:r>
        <w:rPr>
          <w:rStyle w:val="CommentReference"/>
        </w:rPr>
        <w:annotationRef/>
      </w:r>
      <w:r>
        <w:t>OK</w:t>
      </w:r>
    </w:p>
  </w:comment>
  <w:comment w:id="439" w:author="Seková Mária" w:date="2018-01-17T09:45:00Z" w:initials="SM">
    <w:p w14:paraId="280D7D81" w14:textId="59B9D731" w:rsidR="00450012" w:rsidRDefault="00450012">
      <w:pPr>
        <w:pStyle w:val="CommentText"/>
      </w:pPr>
      <w:r>
        <w:rPr>
          <w:rStyle w:val="CommentReference"/>
        </w:rPr>
        <w:annotationRef/>
      </w:r>
      <w:r>
        <w:t>In UC POS 014 you are referencing to this UC.</w:t>
      </w:r>
    </w:p>
  </w:comment>
  <w:comment w:id="440" w:author="Martin Ćosić" w:date="2018-01-17T15:55:00Z" w:initials="MĆ">
    <w:p w14:paraId="714493BF" w14:textId="419CFC64" w:rsidR="00450012" w:rsidRDefault="00450012">
      <w:pPr>
        <w:pStyle w:val="CommentText"/>
      </w:pPr>
      <w:r>
        <w:rPr>
          <w:rStyle w:val="CommentReference"/>
        </w:rPr>
        <w:annotationRef/>
      </w:r>
      <w:r>
        <w:t>True. Because of the chapter f.</w:t>
      </w:r>
      <w:r>
        <w:br/>
      </w:r>
      <w:r>
        <w:br/>
      </w:r>
      <w:r>
        <w:t>UC document updated.</w:t>
      </w:r>
    </w:p>
  </w:comment>
  <w:comment w:id="441" w:author="Seková Mária" w:date="2018-02-14T17:01:00Z" w:initials="SM">
    <w:p w14:paraId="45D32D19" w14:textId="33226FAD" w:rsidR="00450012" w:rsidRDefault="00450012">
      <w:pPr>
        <w:pStyle w:val="CommentText"/>
      </w:pPr>
      <w:r>
        <w:rPr>
          <w:rStyle w:val="CommentReference"/>
        </w:rPr>
        <w:annotationRef/>
      </w:r>
      <w:r>
        <w:t>OK</w:t>
      </w:r>
    </w:p>
  </w:comment>
  <w:comment w:id="442" w:author="Seková Mária" w:date="2018-01-17T09:48:00Z" w:initials="SM">
    <w:p w14:paraId="6D1D8D9C" w14:textId="239E34FA" w:rsidR="00450012" w:rsidRPr="007266A1" w:rsidRDefault="00450012" w:rsidP="009F798A">
      <w:pPr>
        <w:pStyle w:val="Heading1"/>
        <w:rPr>
          <w:color w:val="auto"/>
          <w:sz w:val="24"/>
          <w:szCs w:val="24"/>
        </w:rPr>
      </w:pPr>
      <w:r>
        <w:rPr>
          <w:rStyle w:val="CommentReference"/>
        </w:rPr>
        <w:annotationRef/>
      </w:r>
      <w:r w:rsidRPr="009F798A">
        <w:rPr>
          <w:b w:val="0"/>
          <w:color w:val="auto"/>
          <w:sz w:val="24"/>
          <w:szCs w:val="24"/>
        </w:rPr>
        <w:t>You are referencing</w:t>
      </w:r>
      <w:r>
        <w:rPr>
          <w:color w:val="auto"/>
          <w:sz w:val="24"/>
          <w:szCs w:val="24"/>
        </w:rPr>
        <w:t xml:space="preserve"> </w:t>
      </w:r>
      <w:r w:rsidRPr="007266A1">
        <w:rPr>
          <w:color w:val="auto"/>
          <w:sz w:val="24"/>
          <w:szCs w:val="24"/>
        </w:rPr>
        <w:t xml:space="preserve">UC POS </w:t>
      </w:r>
      <w:r>
        <w:rPr>
          <w:color w:val="auto"/>
          <w:sz w:val="24"/>
          <w:szCs w:val="24"/>
        </w:rPr>
        <w:t>025</w:t>
      </w:r>
      <w:r w:rsidRPr="007266A1">
        <w:rPr>
          <w:color w:val="auto"/>
          <w:sz w:val="24"/>
          <w:szCs w:val="24"/>
        </w:rPr>
        <w:t xml:space="preserve">: </w:t>
      </w:r>
      <w:r>
        <w:rPr>
          <w:color w:val="auto"/>
          <w:sz w:val="24"/>
          <w:szCs w:val="24"/>
        </w:rPr>
        <w:t>Retrieve payment d</w:t>
      </w:r>
      <w:r w:rsidRPr="007266A1">
        <w:rPr>
          <w:color w:val="auto"/>
          <w:sz w:val="24"/>
          <w:szCs w:val="24"/>
        </w:rPr>
        <w:t>efinition</w:t>
      </w:r>
      <w:r>
        <w:rPr>
          <w:color w:val="auto"/>
          <w:sz w:val="24"/>
          <w:szCs w:val="24"/>
        </w:rPr>
        <w:t>(s)</w:t>
      </w:r>
    </w:p>
    <w:p w14:paraId="76714915" w14:textId="730DA270" w:rsidR="00450012" w:rsidRDefault="00450012">
      <w:pPr>
        <w:pStyle w:val="CommentText"/>
      </w:pPr>
    </w:p>
    <w:p w14:paraId="21CE7B4E" w14:textId="06F94379" w:rsidR="00450012" w:rsidRDefault="00450012">
      <w:pPr>
        <w:pStyle w:val="CommentText"/>
      </w:pPr>
      <w:r>
        <w:t>Please use hyperlinks, then you don’t have to update it manually…</w:t>
      </w:r>
    </w:p>
  </w:comment>
  <w:comment w:id="443" w:author="Martin Ćosić" w:date="2018-01-17T15:55:00Z" w:initials="MĆ">
    <w:p w14:paraId="2BC8BAD1" w14:textId="052B7568" w:rsidR="00450012" w:rsidRDefault="00450012">
      <w:pPr>
        <w:pStyle w:val="CommentText"/>
      </w:pPr>
      <w:r>
        <w:rPr>
          <w:rStyle w:val="CommentReference"/>
        </w:rPr>
        <w:annotationRef/>
      </w:r>
      <w:r>
        <w:t>US document updated.</w:t>
      </w:r>
    </w:p>
  </w:comment>
  <w:comment w:id="444" w:author="Seková Mária" w:date="2018-02-14T17:01:00Z" w:initials="SM">
    <w:p w14:paraId="4B231976" w14:textId="0DD76A65" w:rsidR="00450012" w:rsidRDefault="00450012">
      <w:pPr>
        <w:pStyle w:val="CommentText"/>
      </w:pPr>
      <w:r>
        <w:rPr>
          <w:rStyle w:val="CommentReference"/>
        </w:rPr>
        <w:annotationRef/>
      </w:r>
      <w:r>
        <w:t>OK</w:t>
      </w:r>
    </w:p>
  </w:comment>
  <w:comment w:id="446" w:author="Seková Mária" w:date="2018-02-15T09:59:00Z" w:initials="SM">
    <w:p w14:paraId="4C5F6947" w14:textId="2C064568" w:rsidR="00450012" w:rsidRDefault="00450012">
      <w:pPr>
        <w:pStyle w:val="CommentText"/>
      </w:pPr>
      <w:r>
        <w:rPr>
          <w:rStyle w:val="CommentReference"/>
        </w:rPr>
        <w:annotationRef/>
      </w:r>
      <w:r>
        <w:t>Added</w:t>
      </w:r>
    </w:p>
  </w:comment>
  <w:comment w:id="447" w:author="Martin Ćosić" w:date="2018-02-16T08:30:00Z" w:initials="MĆ">
    <w:p w14:paraId="2A35F61E" w14:textId="2330A3F0" w:rsidR="00450012" w:rsidRDefault="00450012">
      <w:pPr>
        <w:pStyle w:val="CommentText"/>
      </w:pPr>
      <w:r>
        <w:rPr>
          <w:rStyle w:val="CommentReference"/>
        </w:rPr>
        <w:annotationRef/>
      </w:r>
      <w:proofErr w:type="gramStart"/>
      <w:r>
        <w:t>thanks</w:t>
      </w:r>
      <w:proofErr w:type="gramEnd"/>
    </w:p>
  </w:comment>
  <w:comment w:id="452" w:author="Martin Ćosić" w:date="2018-01-25T16:27:00Z" w:initials="MĆ">
    <w:p w14:paraId="5BBF471C" w14:textId="2DF2C4D6" w:rsidR="00450012" w:rsidRDefault="00450012">
      <w:pPr>
        <w:pStyle w:val="CommentText"/>
      </w:pPr>
      <w:r>
        <w:rPr>
          <w:rStyle w:val="CommentReference"/>
        </w:rPr>
        <w:annotationRef/>
      </w:r>
      <w:r>
        <w:t>Copy comment from VUB</w:t>
      </w:r>
      <w:proofErr w:type="gramStart"/>
      <w:r>
        <w:t>:</w:t>
      </w:r>
      <w:proofErr w:type="gramEnd"/>
      <w:r>
        <w:br/>
      </w:r>
      <w:r>
        <w:t>Not updated (“Account number” replace with “Payment definition”).</w:t>
      </w:r>
      <w:r>
        <w:br/>
      </w:r>
      <w:r>
        <w:br/>
      </w:r>
      <w:r>
        <w:t>MPSI: UC document updated.</w:t>
      </w:r>
    </w:p>
  </w:comment>
  <w:comment w:id="453" w:author="Seková Mária" w:date="2018-02-14T17:05:00Z" w:initials="SM">
    <w:p w14:paraId="69A39993" w14:textId="08FF671E" w:rsidR="00450012" w:rsidRDefault="00450012">
      <w:pPr>
        <w:pStyle w:val="CommentText"/>
      </w:pPr>
      <w:r>
        <w:rPr>
          <w:rStyle w:val="CommentReference"/>
        </w:rPr>
        <w:annotationRef/>
      </w:r>
      <w:r>
        <w:t>OK</w:t>
      </w:r>
    </w:p>
  </w:comment>
  <w:comment w:id="456" w:author="Seková Mária" w:date="2018-01-17T09:53:00Z" w:initials="SM">
    <w:p w14:paraId="51881CD7" w14:textId="0367A67E" w:rsidR="00450012" w:rsidRDefault="00450012">
      <w:pPr>
        <w:pStyle w:val="CommentText"/>
      </w:pPr>
      <w:r>
        <w:rPr>
          <w:rStyle w:val="CommentReference"/>
        </w:rPr>
        <w:annotationRef/>
      </w:r>
      <w:r>
        <w:t>Not updated (“Account number” replace with “Payment definition”).</w:t>
      </w:r>
    </w:p>
  </w:comment>
  <w:comment w:id="454" w:author="Martin Ćosić" w:date="2018-01-17T13:15:00Z" w:initials="MĆ">
    <w:p w14:paraId="13F007A1" w14:textId="5E1A7F28" w:rsidR="00450012" w:rsidRDefault="00450012">
      <w:pPr>
        <w:pStyle w:val="CommentText"/>
      </w:pPr>
      <w:r>
        <w:rPr>
          <w:rStyle w:val="CommentReference"/>
        </w:rPr>
        <w:annotationRef/>
      </w:r>
      <w:r>
        <w:t>Will be done.</w:t>
      </w:r>
      <w:r>
        <w:br/>
      </w:r>
      <w:r>
        <w:br/>
      </w:r>
      <w:r>
        <w:t>UC to be updated.</w:t>
      </w:r>
    </w:p>
  </w:comment>
  <w:comment w:id="455" w:author="Seková Mária" w:date="2018-02-15T10:00:00Z" w:initials="SM">
    <w:p w14:paraId="75C954A3" w14:textId="504AE3FF" w:rsidR="00450012" w:rsidRDefault="00450012">
      <w:pPr>
        <w:pStyle w:val="CommentText"/>
      </w:pPr>
      <w:r>
        <w:rPr>
          <w:rStyle w:val="CommentReference"/>
        </w:rPr>
        <w:annotationRef/>
      </w:r>
      <w:r>
        <w:t>OK</w:t>
      </w:r>
    </w:p>
  </w:comment>
  <w:comment w:id="457" w:author="Seková Mária" w:date="2018-01-17T09:48:00Z" w:initials="SM">
    <w:p w14:paraId="38D722EC" w14:textId="77777777" w:rsidR="00450012" w:rsidRPr="007266A1" w:rsidRDefault="00450012" w:rsidP="000E1482">
      <w:pPr>
        <w:pStyle w:val="Heading1"/>
        <w:rPr>
          <w:color w:val="auto"/>
          <w:sz w:val="24"/>
          <w:szCs w:val="24"/>
        </w:rPr>
      </w:pPr>
      <w:r>
        <w:rPr>
          <w:rStyle w:val="CommentReference"/>
        </w:rPr>
        <w:annotationRef/>
      </w:r>
      <w:r w:rsidRPr="009F798A">
        <w:rPr>
          <w:b w:val="0"/>
          <w:color w:val="auto"/>
          <w:sz w:val="24"/>
          <w:szCs w:val="24"/>
        </w:rPr>
        <w:t>You are referencing</w:t>
      </w:r>
      <w:r>
        <w:rPr>
          <w:color w:val="auto"/>
          <w:sz w:val="24"/>
          <w:szCs w:val="24"/>
        </w:rPr>
        <w:t xml:space="preserve"> </w:t>
      </w:r>
      <w:r w:rsidRPr="007266A1">
        <w:rPr>
          <w:color w:val="auto"/>
          <w:sz w:val="24"/>
          <w:szCs w:val="24"/>
        </w:rPr>
        <w:t xml:space="preserve">UC POS </w:t>
      </w:r>
      <w:r>
        <w:rPr>
          <w:color w:val="auto"/>
          <w:sz w:val="24"/>
          <w:szCs w:val="24"/>
        </w:rPr>
        <w:t>025</w:t>
      </w:r>
      <w:r w:rsidRPr="007266A1">
        <w:rPr>
          <w:color w:val="auto"/>
          <w:sz w:val="24"/>
          <w:szCs w:val="24"/>
        </w:rPr>
        <w:t xml:space="preserve">: </w:t>
      </w:r>
      <w:r>
        <w:rPr>
          <w:color w:val="auto"/>
          <w:sz w:val="24"/>
          <w:szCs w:val="24"/>
        </w:rPr>
        <w:t>Retrieve payment d</w:t>
      </w:r>
      <w:r w:rsidRPr="007266A1">
        <w:rPr>
          <w:color w:val="auto"/>
          <w:sz w:val="24"/>
          <w:szCs w:val="24"/>
        </w:rPr>
        <w:t>efinition</w:t>
      </w:r>
      <w:r>
        <w:rPr>
          <w:color w:val="auto"/>
          <w:sz w:val="24"/>
          <w:szCs w:val="24"/>
        </w:rPr>
        <w:t>(s)</w:t>
      </w:r>
    </w:p>
    <w:p w14:paraId="30639698" w14:textId="77777777" w:rsidR="00450012" w:rsidRDefault="00450012" w:rsidP="000E1482">
      <w:pPr>
        <w:pStyle w:val="CommentText"/>
      </w:pPr>
    </w:p>
    <w:p w14:paraId="77951D68" w14:textId="77777777" w:rsidR="00450012" w:rsidRDefault="00450012" w:rsidP="000E1482">
      <w:pPr>
        <w:pStyle w:val="CommentText"/>
      </w:pPr>
      <w:r>
        <w:t>Please use hyperlinks, then you don’t have to update it manually…</w:t>
      </w:r>
    </w:p>
  </w:comment>
  <w:comment w:id="458" w:author="Martin Ćosić" w:date="2018-01-17T15:55:00Z" w:initials="MĆ">
    <w:p w14:paraId="2E9616F8" w14:textId="77777777" w:rsidR="00450012" w:rsidRDefault="00450012" w:rsidP="000E1482">
      <w:pPr>
        <w:pStyle w:val="CommentText"/>
      </w:pPr>
      <w:r>
        <w:rPr>
          <w:rStyle w:val="CommentReference"/>
        </w:rPr>
        <w:annotationRef/>
      </w:r>
      <w:r>
        <w:t>US document updated.</w:t>
      </w:r>
    </w:p>
  </w:comment>
  <w:comment w:id="459" w:author="Seková Mária" w:date="2018-02-14T17:06:00Z" w:initials="SM">
    <w:p w14:paraId="0F3864AB" w14:textId="58C47288" w:rsidR="00450012" w:rsidRDefault="00450012">
      <w:pPr>
        <w:pStyle w:val="CommentText"/>
      </w:pPr>
      <w:r>
        <w:rPr>
          <w:rStyle w:val="CommentReference"/>
        </w:rPr>
        <w:annotationRef/>
      </w:r>
      <w:r>
        <w:t>OK</w:t>
      </w:r>
    </w:p>
  </w:comment>
  <w:comment w:id="462" w:author="Seková Mária" w:date="2018-01-17T09:58:00Z" w:initials="SM">
    <w:p w14:paraId="32E8BFDE" w14:textId="077DAC20" w:rsidR="00450012" w:rsidRDefault="00450012">
      <w:pPr>
        <w:pStyle w:val="CommentText"/>
      </w:pPr>
      <w:r>
        <w:rPr>
          <w:rStyle w:val="CommentReference"/>
        </w:rPr>
        <w:annotationRef/>
      </w:r>
      <w:r>
        <w:t>We are selecting it for what reason?</w:t>
      </w:r>
    </w:p>
    <w:p w14:paraId="1FEAA30B" w14:textId="77777777" w:rsidR="00450012" w:rsidRDefault="00450012">
      <w:pPr>
        <w:pStyle w:val="CommentText"/>
      </w:pPr>
    </w:p>
    <w:p w14:paraId="7B40F3E8" w14:textId="153A30F0" w:rsidR="00450012" w:rsidRDefault="00450012">
      <w:pPr>
        <w:pStyle w:val="CommentText"/>
      </w:pPr>
      <w:r>
        <w:t>I suppose there will be some pop up where user can choose on which entity he wants to assign it?</w:t>
      </w:r>
    </w:p>
  </w:comment>
  <w:comment w:id="463" w:author="Martin Ćosić" w:date="2018-01-17T15:56:00Z" w:initials="MĆ">
    <w:p w14:paraId="75CCF135" w14:textId="3C640917" w:rsidR="00450012" w:rsidRDefault="00450012">
      <w:pPr>
        <w:pStyle w:val="CommentText"/>
      </w:pPr>
      <w:r>
        <w:t xml:space="preserve">When you create new </w:t>
      </w:r>
      <w:r>
        <w:rPr>
          <w:rStyle w:val="CommentReference"/>
        </w:rPr>
        <w:annotationRef/>
      </w:r>
      <w:r>
        <w:t xml:space="preserve">Payment definition – it is assigned to level. In this case is customer </w:t>
      </w:r>
      <w:proofErr w:type="gramStart"/>
      <w:r>
        <w:t>level .</w:t>
      </w:r>
      <w:proofErr w:type="gramEnd"/>
      <w:r>
        <w:br/>
      </w:r>
      <w:r>
        <w:br/>
      </w:r>
      <w:proofErr w:type="gramStart"/>
      <w:r>
        <w:t>if</w:t>
      </w:r>
      <w:proofErr w:type="gramEnd"/>
      <w:r>
        <w:t xml:space="preserve"> you are in new retailer </w:t>
      </w:r>
      <w:proofErr w:type="spellStart"/>
      <w:r>
        <w:t>retailer</w:t>
      </w:r>
      <w:proofErr w:type="spellEnd"/>
      <w:r>
        <w:t xml:space="preserve"> wizard then statement definition will be for that retailer.</w:t>
      </w:r>
      <w:r>
        <w:br/>
      </w:r>
      <w:r>
        <w:br/>
      </w:r>
      <w:r>
        <w:t>And If you want to choose existing payment definition – all definitions for that customer will be listed.</w:t>
      </w:r>
    </w:p>
    <w:p w14:paraId="35F0CCA3" w14:textId="77777777" w:rsidR="00450012" w:rsidRDefault="00450012">
      <w:pPr>
        <w:pStyle w:val="CommentText"/>
      </w:pPr>
    </w:p>
  </w:comment>
  <w:comment w:id="464" w:author="Seková Mária" w:date="2018-01-30T17:54:00Z" w:initials="SM">
    <w:p w14:paraId="7D0B6E21" w14:textId="2C0AC639" w:rsidR="00450012" w:rsidRDefault="00450012">
      <w:pPr>
        <w:pStyle w:val="CommentText"/>
        <w:rPr>
          <w:lang w:val="sk-SK"/>
        </w:rPr>
      </w:pPr>
      <w:r>
        <w:rPr>
          <w:rStyle w:val="CommentReference"/>
        </w:rPr>
        <w:annotationRef/>
      </w:r>
      <w:r>
        <w:t xml:space="preserve">First two sentences are OK </w:t>
      </w:r>
      <w:r>
        <w:rPr>
          <w:lang w:val="sk-SK"/>
        </w:rPr>
        <w:t>(</w:t>
      </w:r>
      <w:proofErr w:type="spellStart"/>
      <w:r>
        <w:rPr>
          <w:lang w:val="sk-SK"/>
        </w:rPr>
        <w:t>this</w:t>
      </w:r>
      <w:proofErr w:type="spellEnd"/>
      <w:r>
        <w:rPr>
          <w:lang w:val="sk-SK"/>
        </w:rPr>
        <w:t xml:space="preserve"> </w:t>
      </w:r>
      <w:proofErr w:type="spellStart"/>
      <w:r>
        <w:rPr>
          <w:lang w:val="sk-SK"/>
        </w:rPr>
        <w:t>is</w:t>
      </w:r>
      <w:proofErr w:type="spellEnd"/>
      <w:r>
        <w:rPr>
          <w:lang w:val="sk-SK"/>
        </w:rPr>
        <w:t xml:space="preserve"> </w:t>
      </w:r>
      <w:proofErr w:type="spellStart"/>
      <w:r>
        <w:rPr>
          <w:lang w:val="sk-SK"/>
        </w:rPr>
        <w:t>what</w:t>
      </w:r>
      <w:proofErr w:type="spellEnd"/>
      <w:r>
        <w:rPr>
          <w:lang w:val="sk-SK"/>
        </w:rPr>
        <w:t xml:space="preserve"> </w:t>
      </w:r>
      <w:proofErr w:type="spellStart"/>
      <w:r>
        <w:rPr>
          <w:lang w:val="sk-SK"/>
        </w:rPr>
        <w:t>we</w:t>
      </w:r>
      <w:proofErr w:type="spellEnd"/>
      <w:r>
        <w:rPr>
          <w:lang w:val="sk-SK"/>
        </w:rPr>
        <w:t xml:space="preserve"> </w:t>
      </w:r>
      <w:proofErr w:type="spellStart"/>
      <w:r>
        <w:rPr>
          <w:lang w:val="sk-SK"/>
        </w:rPr>
        <w:t>agreed</w:t>
      </w:r>
      <w:proofErr w:type="spellEnd"/>
      <w:r>
        <w:rPr>
          <w:lang w:val="sk-SK"/>
        </w:rPr>
        <w:t xml:space="preserve"> in </w:t>
      </w:r>
      <w:proofErr w:type="spellStart"/>
      <w:r>
        <w:rPr>
          <w:lang w:val="sk-SK"/>
        </w:rPr>
        <w:t>the</w:t>
      </w:r>
      <w:proofErr w:type="spellEnd"/>
      <w:r>
        <w:rPr>
          <w:lang w:val="sk-SK"/>
        </w:rPr>
        <w:t xml:space="preserve"> </w:t>
      </w:r>
      <w:proofErr w:type="spellStart"/>
      <w:r>
        <w:rPr>
          <w:lang w:val="sk-SK"/>
        </w:rPr>
        <w:t>past</w:t>
      </w:r>
      <w:proofErr w:type="spellEnd"/>
      <w:r>
        <w:rPr>
          <w:lang w:val="sk-SK"/>
        </w:rPr>
        <w:t>).</w:t>
      </w:r>
    </w:p>
    <w:p w14:paraId="4562D87C" w14:textId="77777777" w:rsidR="00450012" w:rsidRDefault="00450012">
      <w:pPr>
        <w:pStyle w:val="CommentText"/>
        <w:rPr>
          <w:lang w:val="sk-SK"/>
        </w:rPr>
      </w:pPr>
    </w:p>
    <w:p w14:paraId="3BE1C58F" w14:textId="4EB2B596" w:rsidR="00450012" w:rsidRDefault="00450012">
      <w:pPr>
        <w:pStyle w:val="CommentText"/>
        <w:rPr>
          <w:lang w:val="sk-SK"/>
        </w:rPr>
      </w:pPr>
      <w:proofErr w:type="spellStart"/>
      <w:r>
        <w:rPr>
          <w:lang w:val="sk-SK"/>
        </w:rPr>
        <w:t>Regarding</w:t>
      </w:r>
      <w:proofErr w:type="spellEnd"/>
      <w:r>
        <w:rPr>
          <w:lang w:val="sk-SK"/>
        </w:rPr>
        <w:t xml:space="preserve"> </w:t>
      </w:r>
      <w:proofErr w:type="spellStart"/>
      <w:r>
        <w:rPr>
          <w:lang w:val="sk-SK"/>
        </w:rPr>
        <w:t>last</w:t>
      </w:r>
      <w:proofErr w:type="spellEnd"/>
      <w:r>
        <w:rPr>
          <w:lang w:val="sk-SK"/>
        </w:rPr>
        <w:t xml:space="preserve"> </w:t>
      </w:r>
      <w:proofErr w:type="spellStart"/>
      <w:r>
        <w:rPr>
          <w:lang w:val="sk-SK"/>
        </w:rPr>
        <w:t>sentence</w:t>
      </w:r>
      <w:proofErr w:type="spellEnd"/>
      <w:r>
        <w:rPr>
          <w:lang w:val="sk-SK"/>
        </w:rPr>
        <w:t xml:space="preserve"> -</w:t>
      </w:r>
      <w:r>
        <w:t xml:space="preserve">&gt; what you propose is creation of </w:t>
      </w:r>
      <w:proofErr w:type="spellStart"/>
      <w:r>
        <w:t>paydef</w:t>
      </w:r>
      <w:proofErr w:type="spellEnd"/>
      <w:r>
        <w:t xml:space="preserve"> just for creation </w:t>
      </w:r>
      <w:r>
        <w:rPr>
          <w:lang w:val="sk-SK"/>
        </w:rPr>
        <w:t xml:space="preserve">- </w:t>
      </w:r>
      <w:proofErr w:type="spellStart"/>
      <w:r>
        <w:rPr>
          <w:lang w:val="sk-SK"/>
        </w:rPr>
        <w:t>without</w:t>
      </w:r>
      <w:proofErr w:type="spellEnd"/>
      <w:r>
        <w:rPr>
          <w:lang w:val="sk-SK"/>
        </w:rPr>
        <w:t xml:space="preserve"> </w:t>
      </w:r>
      <w:proofErr w:type="spellStart"/>
      <w:r>
        <w:rPr>
          <w:lang w:val="sk-SK"/>
        </w:rPr>
        <w:t>possibility</w:t>
      </w:r>
      <w:proofErr w:type="spellEnd"/>
      <w:r>
        <w:rPr>
          <w:lang w:val="sk-SK"/>
        </w:rPr>
        <w:t xml:space="preserve"> to </w:t>
      </w:r>
      <w:proofErr w:type="spellStart"/>
      <w:r>
        <w:rPr>
          <w:lang w:val="sk-SK"/>
        </w:rPr>
        <w:t>assign</w:t>
      </w:r>
      <w:proofErr w:type="spellEnd"/>
      <w:r>
        <w:rPr>
          <w:lang w:val="sk-SK"/>
        </w:rPr>
        <w:t xml:space="preserve"> </w:t>
      </w:r>
      <w:proofErr w:type="spellStart"/>
      <w:r>
        <w:rPr>
          <w:lang w:val="sk-SK"/>
        </w:rPr>
        <w:t>it</w:t>
      </w:r>
      <w:proofErr w:type="spellEnd"/>
      <w:r>
        <w:rPr>
          <w:lang w:val="sk-SK"/>
        </w:rPr>
        <w:t xml:space="preserve"> </w:t>
      </w:r>
      <w:proofErr w:type="spellStart"/>
      <w:r>
        <w:rPr>
          <w:lang w:val="sk-SK"/>
        </w:rPr>
        <w:t>anywhere</w:t>
      </w:r>
      <w:proofErr w:type="spellEnd"/>
      <w:r>
        <w:rPr>
          <w:lang w:val="sk-SK"/>
        </w:rPr>
        <w:t>.</w:t>
      </w:r>
    </w:p>
    <w:p w14:paraId="6EA0F6ED" w14:textId="77777777" w:rsidR="00450012" w:rsidRDefault="00450012">
      <w:pPr>
        <w:pStyle w:val="CommentText"/>
        <w:rPr>
          <w:lang w:val="sk-SK"/>
        </w:rPr>
      </w:pPr>
    </w:p>
    <w:p w14:paraId="302DD963" w14:textId="0F383A24" w:rsidR="00450012" w:rsidRPr="00756AB8" w:rsidRDefault="00450012">
      <w:pPr>
        <w:pStyle w:val="CommentText"/>
      </w:pPr>
      <w:r>
        <w:rPr>
          <w:lang w:val="sk-SK"/>
        </w:rPr>
        <w:t xml:space="preserve">Or </w:t>
      </w:r>
      <w:proofErr w:type="spellStart"/>
      <w:r>
        <w:rPr>
          <w:lang w:val="sk-SK"/>
        </w:rPr>
        <w:t>selecting</w:t>
      </w:r>
      <w:proofErr w:type="spellEnd"/>
      <w:r>
        <w:rPr>
          <w:lang w:val="sk-SK"/>
        </w:rPr>
        <w:t xml:space="preserve"> </w:t>
      </w:r>
      <w:proofErr w:type="spellStart"/>
      <w:r>
        <w:rPr>
          <w:lang w:val="sk-SK"/>
        </w:rPr>
        <w:t>it</w:t>
      </w:r>
      <w:proofErr w:type="spellEnd"/>
      <w:r>
        <w:rPr>
          <w:lang w:val="sk-SK"/>
        </w:rPr>
        <w:t xml:space="preserve"> -</w:t>
      </w:r>
      <w:r>
        <w:t>&gt; but what would be the next step?</w:t>
      </w:r>
    </w:p>
    <w:p w14:paraId="779FB0F6" w14:textId="77777777" w:rsidR="00450012" w:rsidRDefault="00450012">
      <w:pPr>
        <w:pStyle w:val="CommentText"/>
      </w:pPr>
    </w:p>
    <w:p w14:paraId="0AE4F7CB" w14:textId="54E46190" w:rsidR="00450012" w:rsidRDefault="00450012">
      <w:pPr>
        <w:pStyle w:val="CommentText"/>
      </w:pPr>
      <w:proofErr w:type="spellStart"/>
      <w:r>
        <w:t>Paydef</w:t>
      </w:r>
      <w:proofErr w:type="spellEnd"/>
      <w:r>
        <w:t xml:space="preserve"> should be chronologically included as a third step within customer wizard. </w:t>
      </w:r>
    </w:p>
    <w:p w14:paraId="3F5866F3" w14:textId="77777777" w:rsidR="00450012" w:rsidRDefault="00450012">
      <w:pPr>
        <w:pStyle w:val="CommentText"/>
      </w:pPr>
    </w:p>
    <w:p w14:paraId="3D726167" w14:textId="77777777" w:rsidR="00450012" w:rsidRDefault="00450012">
      <w:pPr>
        <w:pStyle w:val="CommentText"/>
      </w:pPr>
      <w:r>
        <w:t xml:space="preserve">That way the user could create it on the customer level and assign it to the upcoming contracts which he is about to create. </w:t>
      </w:r>
    </w:p>
    <w:p w14:paraId="00BEB57D" w14:textId="680F8030" w:rsidR="00450012" w:rsidRDefault="00450012">
      <w:pPr>
        <w:pStyle w:val="CommentText"/>
      </w:pPr>
      <w:r>
        <w:t xml:space="preserve">If the </w:t>
      </w:r>
      <w:proofErr w:type="spellStart"/>
      <w:r>
        <w:t>paydef</w:t>
      </w:r>
      <w:proofErr w:type="spellEnd"/>
      <w:r>
        <w:t xml:space="preserve"> will differ per contract for example, he could skip the </w:t>
      </w:r>
      <w:proofErr w:type="spellStart"/>
      <w:r>
        <w:t>paydef</w:t>
      </w:r>
      <w:proofErr w:type="spellEnd"/>
      <w:r>
        <w:t xml:space="preserve"> step within customer wizard and create the </w:t>
      </w:r>
      <w:proofErr w:type="spellStart"/>
      <w:r>
        <w:t>paydef</w:t>
      </w:r>
      <w:proofErr w:type="spellEnd"/>
      <w:r>
        <w:t xml:space="preserve"> within contract wizard.</w:t>
      </w:r>
    </w:p>
    <w:p w14:paraId="111A2F8E" w14:textId="34D48CAF" w:rsidR="00450012" w:rsidRDefault="00450012">
      <w:pPr>
        <w:pStyle w:val="CommentText"/>
      </w:pPr>
    </w:p>
  </w:comment>
  <w:comment w:id="465" w:author="Martin Ćosić" w:date="2018-02-03T11:04:00Z" w:initials="MĆ">
    <w:p w14:paraId="2341EE62" w14:textId="0C6B4725" w:rsidR="00450012" w:rsidRDefault="00450012">
      <w:pPr>
        <w:pStyle w:val="CommentText"/>
      </w:pPr>
      <w:r>
        <w:rPr>
          <w:rStyle w:val="CommentReference"/>
        </w:rPr>
        <w:annotationRef/>
      </w:r>
      <w:r>
        <w:t xml:space="preserve">Payment definitions are redesigned now. On 3 step of wizard there is a control so you must enter payment definition for that customer. </w:t>
      </w:r>
    </w:p>
    <w:p w14:paraId="0A950400" w14:textId="451143C9" w:rsidR="00450012" w:rsidRDefault="00450012">
      <w:pPr>
        <w:pStyle w:val="CommentText"/>
      </w:pPr>
      <w:r>
        <w:t xml:space="preserve">Later in steps 4 and five you can also enter new pay </w:t>
      </w:r>
      <w:proofErr w:type="spellStart"/>
      <w:r>
        <w:t>def</w:t>
      </w:r>
      <w:proofErr w:type="spellEnd"/>
      <w:r>
        <w:t xml:space="preserve"> (not </w:t>
      </w:r>
      <w:proofErr w:type="spellStart"/>
      <w:r>
        <w:t>mandatoy</w:t>
      </w:r>
      <w:proofErr w:type="spellEnd"/>
      <w:r>
        <w:t xml:space="preserve">). And finally on step 6 you can see pay </w:t>
      </w:r>
      <w:proofErr w:type="spellStart"/>
      <w:r>
        <w:t>def</w:t>
      </w:r>
      <w:proofErr w:type="spellEnd"/>
      <w:r>
        <w:t xml:space="preserve"> assignment.</w:t>
      </w:r>
    </w:p>
  </w:comment>
  <w:comment w:id="466" w:author="Seková Mária" w:date="2018-02-14T17:38:00Z" w:initials="SM">
    <w:p w14:paraId="2007A635" w14:textId="2AE29B54" w:rsidR="00450012" w:rsidRDefault="00450012">
      <w:pPr>
        <w:pStyle w:val="CommentText"/>
      </w:pPr>
      <w:r>
        <w:rPr>
          <w:rStyle w:val="CommentReference"/>
        </w:rPr>
        <w:annotationRef/>
      </w:r>
      <w:r>
        <w:t>OK</w:t>
      </w:r>
    </w:p>
  </w:comment>
  <w:comment w:id="472" w:author="Seková Mária" w:date="2018-01-17T09:55:00Z" w:initials="SM">
    <w:p w14:paraId="6ADEA0D2" w14:textId="126B214A" w:rsidR="00450012" w:rsidRDefault="00450012">
      <w:pPr>
        <w:pStyle w:val="CommentText"/>
      </w:pPr>
      <w:r>
        <w:rPr>
          <w:rStyle w:val="CommentReference"/>
        </w:rPr>
        <w:annotationRef/>
      </w:r>
      <w:r>
        <w:t xml:space="preserve">Missing screen for payment definition. And how will user assign the </w:t>
      </w:r>
      <w:proofErr w:type="spellStart"/>
      <w:r>
        <w:t>paydef</w:t>
      </w:r>
      <w:proofErr w:type="spellEnd"/>
      <w:r>
        <w:t xml:space="preserve"> to previous entities if he creates it here?</w:t>
      </w:r>
    </w:p>
  </w:comment>
  <w:comment w:id="469" w:author="Martin Ćosić" w:date="2018-01-17T16:01:00Z" w:initials="MĆ">
    <w:p w14:paraId="4E1078B3" w14:textId="5F0F751D" w:rsidR="00450012" w:rsidRDefault="00450012">
      <w:pPr>
        <w:pStyle w:val="CommentText"/>
      </w:pPr>
      <w:r>
        <w:rPr>
          <w:rStyle w:val="CommentReference"/>
        </w:rPr>
        <w:annotationRef/>
      </w:r>
      <w:r>
        <w:t>See comment above.</w:t>
      </w:r>
    </w:p>
  </w:comment>
  <w:comment w:id="470" w:author="Martin Ćosić" w:date="2018-01-19T11:20:00Z" w:initials="MĆ">
    <w:p w14:paraId="6B8CAACF" w14:textId="6738A05C" w:rsidR="00450012" w:rsidRDefault="00450012">
      <w:pPr>
        <w:pStyle w:val="CommentText"/>
      </w:pPr>
      <w:r>
        <w:rPr>
          <w:rStyle w:val="CommentReference"/>
        </w:rPr>
        <w:annotationRef/>
      </w:r>
      <w:r>
        <w:t>New screens added.</w:t>
      </w:r>
    </w:p>
  </w:comment>
  <w:comment w:id="471" w:author="Seková Mária" w:date="2018-01-30T17:57:00Z" w:initials="SM">
    <w:p w14:paraId="39344122" w14:textId="007048AE" w:rsidR="00450012" w:rsidRDefault="00450012">
      <w:pPr>
        <w:pStyle w:val="CommentText"/>
      </w:pPr>
      <w:r>
        <w:rPr>
          <w:rStyle w:val="CommentReference"/>
        </w:rPr>
        <w:annotationRef/>
      </w:r>
      <w:r>
        <w:t xml:space="preserve">See comment above, and </w:t>
      </w:r>
      <w:proofErr w:type="spellStart"/>
      <w:r>
        <w:t>additionaly</w:t>
      </w:r>
      <w:proofErr w:type="spellEnd"/>
      <w:r>
        <w:t>:</w:t>
      </w:r>
    </w:p>
    <w:p w14:paraId="1691E799" w14:textId="77777777" w:rsidR="00450012" w:rsidRDefault="00450012">
      <w:pPr>
        <w:pStyle w:val="CommentText"/>
      </w:pPr>
    </w:p>
    <w:p w14:paraId="0B4D5E1F" w14:textId="4CC37CFF" w:rsidR="00450012" w:rsidRDefault="00450012" w:rsidP="00F12290">
      <w:pPr>
        <w:pStyle w:val="CommentText"/>
        <w:numPr>
          <w:ilvl w:val="0"/>
          <w:numId w:val="98"/>
        </w:numPr>
      </w:pPr>
      <w:r>
        <w:t xml:space="preserve"> Settlement model – regularly -&gt; N/A for VUB</w:t>
      </w:r>
    </w:p>
    <w:p w14:paraId="029F1A88" w14:textId="59BF82AF" w:rsidR="00450012" w:rsidRDefault="00450012" w:rsidP="00F12290">
      <w:pPr>
        <w:pStyle w:val="CommentText"/>
        <w:numPr>
          <w:ilvl w:val="0"/>
          <w:numId w:val="98"/>
        </w:numPr>
      </w:pPr>
      <w:r>
        <w:t xml:space="preserve"> Grouping level – payment -&gt; N/A for VUB</w:t>
      </w:r>
    </w:p>
    <w:p w14:paraId="4511DFB2" w14:textId="16FD34F2" w:rsidR="00450012" w:rsidRDefault="00450012" w:rsidP="00F12290">
      <w:pPr>
        <w:pStyle w:val="CommentText"/>
        <w:numPr>
          <w:ilvl w:val="0"/>
          <w:numId w:val="98"/>
        </w:numPr>
      </w:pPr>
      <w:r>
        <w:t xml:space="preserve"> Ref. number -&gt; should be filled be default with possibility to be </w:t>
      </w:r>
      <w:proofErr w:type="spellStart"/>
      <w:r>
        <w:t>overriden</w:t>
      </w:r>
      <w:proofErr w:type="spellEnd"/>
    </w:p>
    <w:p w14:paraId="30A12C88" w14:textId="77777777" w:rsidR="00450012" w:rsidRDefault="00450012">
      <w:pPr>
        <w:pStyle w:val="CommentText"/>
      </w:pPr>
    </w:p>
  </w:comment>
  <w:comment w:id="484" w:author="Seková Mária" w:date="2018-02-15T10:02:00Z" w:initials="SM">
    <w:p w14:paraId="7248F467" w14:textId="5D65B775" w:rsidR="00450012" w:rsidRDefault="00450012">
      <w:pPr>
        <w:pStyle w:val="CommentText"/>
      </w:pPr>
      <w:r>
        <w:rPr>
          <w:rStyle w:val="CommentReference"/>
        </w:rPr>
        <w:annotationRef/>
      </w:r>
      <w:r>
        <w:t xml:space="preserve">Deleted </w:t>
      </w:r>
      <w:r>
        <w:sym w:font="Wingdings" w:char="F04A"/>
      </w:r>
    </w:p>
  </w:comment>
  <w:comment w:id="487" w:author="Seková Mária" w:date="2018-01-30T18:54:00Z" w:initials="SM">
    <w:p w14:paraId="115422C0" w14:textId="55CF5A84" w:rsidR="00450012" w:rsidRDefault="00450012">
      <w:pPr>
        <w:pStyle w:val="CommentText"/>
      </w:pPr>
      <w:r>
        <w:rPr>
          <w:rStyle w:val="CommentReference"/>
        </w:rPr>
        <w:annotationRef/>
      </w:r>
      <w:r>
        <w:t>It does not have to be all contracts, but chosen contracts – am I correct?</w:t>
      </w:r>
    </w:p>
  </w:comment>
  <w:comment w:id="488" w:author="Martin Ćosić" w:date="2018-02-02T15:19:00Z" w:initials="MĆ">
    <w:p w14:paraId="0F79A53C" w14:textId="46191A9A" w:rsidR="00450012" w:rsidRDefault="00450012">
      <w:pPr>
        <w:pStyle w:val="CommentText"/>
      </w:pPr>
      <w:r>
        <w:rPr>
          <w:rStyle w:val="CommentReference"/>
        </w:rPr>
        <w:annotationRef/>
      </w:r>
      <w:r>
        <w:t>Changed his to assigned</w:t>
      </w:r>
    </w:p>
  </w:comment>
  <w:comment w:id="489" w:author="Seková Mária" w:date="2018-02-14T17:38:00Z" w:initials="SM">
    <w:p w14:paraId="526DA055" w14:textId="4A4BBB97" w:rsidR="00450012" w:rsidRDefault="00450012">
      <w:pPr>
        <w:pStyle w:val="CommentText"/>
      </w:pPr>
      <w:r>
        <w:rPr>
          <w:rStyle w:val="CommentReference"/>
        </w:rPr>
        <w:annotationRef/>
      </w:r>
      <w:r>
        <w:t>OK</w:t>
      </w:r>
    </w:p>
  </w:comment>
  <w:comment w:id="490" w:author="Seková Mária" w:date="2018-01-17T10:24:00Z" w:initials="SM">
    <w:p w14:paraId="230EA6BE" w14:textId="476BE982" w:rsidR="00450012" w:rsidRDefault="00450012">
      <w:pPr>
        <w:pStyle w:val="CommentText"/>
      </w:pPr>
      <w:r>
        <w:rPr>
          <w:rStyle w:val="CommentReference"/>
        </w:rPr>
        <w:annotationRef/>
      </w:r>
      <w:r>
        <w:t xml:space="preserve">Why did you delete this info from the document? </w:t>
      </w:r>
    </w:p>
  </w:comment>
  <w:comment w:id="491" w:author="Martin Ćosić" w:date="2018-01-17T13:43:00Z" w:initials="MĆ">
    <w:p w14:paraId="7954F465" w14:textId="536B85F9" w:rsidR="00450012" w:rsidRDefault="00450012">
      <w:pPr>
        <w:pStyle w:val="CommentText"/>
      </w:pPr>
      <w:r>
        <w:rPr>
          <w:rStyle w:val="CommentReference"/>
        </w:rPr>
        <w:annotationRef/>
      </w:r>
      <w:r>
        <w:t>There is no independency between assigned settlement model and assignment level</w:t>
      </w:r>
    </w:p>
  </w:comment>
  <w:comment w:id="492" w:author="Seková Mária" w:date="2018-02-14T17:39:00Z" w:initials="SM">
    <w:p w14:paraId="4EFA10C2" w14:textId="41B34A69" w:rsidR="00450012" w:rsidRDefault="00450012">
      <w:pPr>
        <w:pStyle w:val="CommentText"/>
      </w:pPr>
      <w:r>
        <w:rPr>
          <w:rStyle w:val="CommentReference"/>
        </w:rPr>
        <w:annotationRef/>
      </w:r>
      <w:r>
        <w:t>OK</w:t>
      </w:r>
    </w:p>
  </w:comment>
  <w:comment w:id="1072" w:author="Prejsa Róbert" w:date="2018-01-16T10:58:00Z" w:initials="PR">
    <w:p w14:paraId="179BEABB" w14:textId="2CBAC779" w:rsidR="00450012" w:rsidRDefault="00450012">
      <w:pPr>
        <w:pStyle w:val="CommentText"/>
      </w:pPr>
      <w:r>
        <w:t xml:space="preserve">Is </w:t>
      </w:r>
      <w:r>
        <w:rPr>
          <w:rStyle w:val="CommentReference"/>
        </w:rPr>
        <w:annotationRef/>
      </w:r>
      <w:r>
        <w:rPr>
          <w:rStyle w:val="CommentReference"/>
        </w:rPr>
        <w:t>it</w:t>
      </w:r>
      <w:r>
        <w:t xml:space="preserve"> requirement for </w:t>
      </w:r>
      <w:proofErr w:type="spellStart"/>
      <w:r w:rsidRPr="00320C24">
        <w:t>UpdateCustomer</w:t>
      </w:r>
      <w:proofErr w:type="spellEnd"/>
      <w:r w:rsidRPr="00320C24">
        <w:t xml:space="preserve"> WS</w:t>
      </w:r>
      <w:r>
        <w:t xml:space="preserve"> or generic requirement for all WS?</w:t>
      </w:r>
    </w:p>
  </w:comment>
  <w:comment w:id="1073" w:author="Martin Ćosić" w:date="2018-01-17T15:18:00Z" w:initials="MĆ">
    <w:p w14:paraId="36C31E9D" w14:textId="43CCB91C" w:rsidR="00450012" w:rsidRDefault="00450012">
      <w:pPr>
        <w:pStyle w:val="CommentText"/>
      </w:pPr>
      <w:r>
        <w:rPr>
          <w:rStyle w:val="CommentReference"/>
        </w:rPr>
        <w:annotationRef/>
      </w:r>
      <w:r>
        <w:t>Generic. And will be covered in WS technical document</w:t>
      </w:r>
    </w:p>
  </w:comment>
  <w:comment w:id="1114" w:author="Prejsa Róbert" w:date="2018-01-16T10:59:00Z" w:initials="PR">
    <w:p w14:paraId="14833856" w14:textId="39A88674" w:rsidR="00450012" w:rsidRDefault="00450012">
      <w:pPr>
        <w:pStyle w:val="CommentText"/>
      </w:pPr>
      <w:r>
        <w:rPr>
          <w:rStyle w:val="CommentReference"/>
        </w:rPr>
        <w:annotationRef/>
      </w:r>
      <w:r>
        <w:t>Another candidate for generic chapter in this document:</w:t>
      </w:r>
    </w:p>
    <w:p w14:paraId="0749EA27" w14:textId="77DB6F4F" w:rsidR="00450012" w:rsidRDefault="00450012" w:rsidP="00320C24">
      <w:pPr>
        <w:pStyle w:val="CommentText"/>
        <w:numPr>
          <w:ilvl w:val="0"/>
          <w:numId w:val="98"/>
        </w:numPr>
      </w:pPr>
      <w:r>
        <w:t xml:space="preserve">Which data will be logged? Only customer changes? </w:t>
      </w:r>
      <w:proofErr w:type="spellStart"/>
      <w:r>
        <w:t>Whatabout</w:t>
      </w:r>
      <w:proofErr w:type="spellEnd"/>
      <w:r>
        <w:t xml:space="preserve"> add customer?</w:t>
      </w:r>
    </w:p>
    <w:p w14:paraId="05EFC89B" w14:textId="28D0B789" w:rsidR="00450012" w:rsidRDefault="00450012" w:rsidP="00320C24">
      <w:pPr>
        <w:pStyle w:val="CommentText"/>
        <w:numPr>
          <w:ilvl w:val="0"/>
          <w:numId w:val="98"/>
        </w:numPr>
      </w:pPr>
      <w:r>
        <w:t xml:space="preserve">It will be logged under VUB technical user or also VUB business user can be used (if VUB </w:t>
      </w:r>
      <w:proofErr w:type="spellStart"/>
      <w:r>
        <w:t>eRequest</w:t>
      </w:r>
      <w:proofErr w:type="spellEnd"/>
      <w:r>
        <w:t xml:space="preserve"> will be implemented)?</w:t>
      </w:r>
    </w:p>
    <w:p w14:paraId="1A3CC7FB" w14:textId="4FE9E470" w:rsidR="00450012" w:rsidRDefault="00450012" w:rsidP="00320C24">
      <w:pPr>
        <w:pStyle w:val="CommentText"/>
        <w:numPr>
          <w:ilvl w:val="0"/>
          <w:numId w:val="98"/>
        </w:numPr>
      </w:pPr>
      <w:r>
        <w:t>How and where will be logs available for key business users?</w:t>
      </w:r>
    </w:p>
  </w:comment>
  <w:comment w:id="1115" w:author="Martin Ćosić" w:date="2018-01-17T16:18:00Z" w:initials="MĆ">
    <w:p w14:paraId="2BCF158B" w14:textId="43C3F817" w:rsidR="00450012" w:rsidRDefault="00450012">
      <w:pPr>
        <w:pStyle w:val="CommentText"/>
      </w:pPr>
      <w:r>
        <w:rPr>
          <w:rStyle w:val="CommentReference"/>
        </w:rPr>
        <w:annotationRef/>
      </w:r>
      <w:r>
        <w:t xml:space="preserve">We are logging both users. </w:t>
      </w:r>
      <w:proofErr w:type="spellStart"/>
      <w:r>
        <w:t>Tehnical</w:t>
      </w:r>
      <w:proofErr w:type="spellEnd"/>
      <w:r>
        <w:t xml:space="preserve"> and business user who </w:t>
      </w:r>
      <w:proofErr w:type="spellStart"/>
      <w:r>
        <w:t>trigerred</w:t>
      </w:r>
      <w:proofErr w:type="spellEnd"/>
      <w:r>
        <w:t xml:space="preserve"> </w:t>
      </w:r>
      <w:proofErr w:type="spellStart"/>
      <w:r>
        <w:t>eRequest</w:t>
      </w:r>
      <w:proofErr w:type="spellEnd"/>
      <w:r>
        <w:br/>
      </w:r>
      <w:r>
        <w:br/>
      </w:r>
      <w:r>
        <w:t>UC document updated</w:t>
      </w:r>
    </w:p>
    <w:p w14:paraId="50116F95" w14:textId="27E5A502" w:rsidR="00450012" w:rsidRDefault="00450012">
      <w:pPr>
        <w:pStyle w:val="CommentText"/>
      </w:pPr>
    </w:p>
    <w:p w14:paraId="60A94A98" w14:textId="77777777" w:rsidR="00450012" w:rsidRDefault="00450012" w:rsidP="00112DBF">
      <w:pPr>
        <w:pStyle w:val="CommentText"/>
      </w:pPr>
      <w:r>
        <w:t xml:space="preserve">Workshop: </w:t>
      </w:r>
      <w:r>
        <w:rPr>
          <w:rStyle w:val="CommentReference"/>
        </w:rPr>
        <w:annotationRef/>
      </w:r>
      <w:r>
        <w:t xml:space="preserve">Will be </w:t>
      </w:r>
      <w:proofErr w:type="spellStart"/>
      <w:r>
        <w:t>prepaired</w:t>
      </w:r>
      <w:proofErr w:type="spellEnd"/>
      <w:r>
        <w:t xml:space="preserve"> WS </w:t>
      </w:r>
      <w:proofErr w:type="spellStart"/>
      <w:r>
        <w:t>tehnical</w:t>
      </w:r>
      <w:proofErr w:type="spellEnd"/>
      <w:r>
        <w:t xml:space="preserve"> specification</w:t>
      </w:r>
    </w:p>
    <w:p w14:paraId="2FF80582" w14:textId="1FC4D35E" w:rsidR="00450012" w:rsidRDefault="00450012">
      <w:pPr>
        <w:pStyle w:val="CommentText"/>
      </w:pPr>
    </w:p>
  </w:comment>
  <w:comment w:id="1134" w:author="Martin Ćosić" w:date="2018-02-03T11:24:00Z" w:initials="MĆ">
    <w:p w14:paraId="0D97220E" w14:textId="77777777" w:rsidR="00450012" w:rsidRDefault="00450012" w:rsidP="00754EDE">
      <w:pPr>
        <w:pStyle w:val="CommentText"/>
      </w:pPr>
      <w:r>
        <w:rPr>
          <w:rStyle w:val="CommentReference"/>
        </w:rPr>
        <w:annotationRef/>
      </w:r>
      <w:r>
        <w:t>Copy comment</w:t>
      </w:r>
      <w:proofErr w:type="gramStart"/>
      <w:r>
        <w:t>:</w:t>
      </w:r>
      <w:proofErr w:type="gramEnd"/>
      <w:r>
        <w:br/>
      </w:r>
      <w:r>
        <w:rPr>
          <w:rStyle w:val="CommentReference"/>
        </w:rPr>
        <w:annotationRef/>
      </w:r>
      <w:r>
        <w:t>Same comment regarding data on screen as in UC Add customer.</w:t>
      </w:r>
    </w:p>
    <w:p w14:paraId="53C3DF2C" w14:textId="6C074B87" w:rsidR="00450012" w:rsidRDefault="00450012">
      <w:pPr>
        <w:pStyle w:val="CommentText"/>
      </w:pPr>
      <w:r>
        <w:br/>
      </w:r>
      <w:r>
        <w:t>MPSI: new screen added</w:t>
      </w:r>
    </w:p>
  </w:comment>
  <w:comment w:id="1135" w:author="Seková Mária" w:date="2018-02-15T10:04:00Z" w:initials="SM">
    <w:p w14:paraId="0F0287C0" w14:textId="01EB896D" w:rsidR="00450012" w:rsidRDefault="00450012">
      <w:pPr>
        <w:pStyle w:val="CommentText"/>
      </w:pPr>
      <w:r>
        <w:rPr>
          <w:rStyle w:val="CommentReference"/>
        </w:rPr>
        <w:annotationRef/>
      </w:r>
      <w:r>
        <w:t>OK</w:t>
      </w:r>
    </w:p>
  </w:comment>
  <w:comment w:id="1137" w:author="Seková Mária" w:date="2018-01-30T18:55:00Z" w:initials="SM">
    <w:p w14:paraId="0567E606" w14:textId="2EA425D4" w:rsidR="00450012" w:rsidRDefault="00450012">
      <w:pPr>
        <w:pStyle w:val="CommentText"/>
      </w:pPr>
      <w:r>
        <w:rPr>
          <w:rStyle w:val="CommentReference"/>
        </w:rPr>
        <w:annotationRef/>
      </w:r>
      <w:r>
        <w:t>This is UC POS 005.</w:t>
      </w:r>
    </w:p>
  </w:comment>
  <w:comment w:id="1138" w:author="Martin Ćosić" w:date="2018-02-03T11:27:00Z" w:initials="MĆ">
    <w:p w14:paraId="3B7C206B" w14:textId="7C21F011" w:rsidR="00450012" w:rsidRDefault="00450012">
      <w:pPr>
        <w:pStyle w:val="CommentText"/>
      </w:pPr>
      <w:r>
        <w:rPr>
          <w:rStyle w:val="CommentReference"/>
        </w:rPr>
        <w:annotationRef/>
      </w:r>
      <w:r>
        <w:t>UC document updated</w:t>
      </w:r>
    </w:p>
  </w:comment>
  <w:comment w:id="1139" w:author="Seková Mária" w:date="2018-02-14T17:39:00Z" w:initials="SM">
    <w:p w14:paraId="1DAA3646" w14:textId="2207CE6A" w:rsidR="00450012" w:rsidRDefault="00450012">
      <w:pPr>
        <w:pStyle w:val="CommentText"/>
      </w:pPr>
      <w:r>
        <w:rPr>
          <w:rStyle w:val="CommentReference"/>
        </w:rPr>
        <w:annotationRef/>
      </w:r>
      <w:r>
        <w:t>OK</w:t>
      </w:r>
    </w:p>
  </w:comment>
  <w:comment w:id="1141" w:author="Seková Mária" w:date="2018-02-01T12:44:00Z" w:initials="SM">
    <w:p w14:paraId="794980EE" w14:textId="77777777" w:rsidR="00450012" w:rsidRDefault="00450012" w:rsidP="00135845">
      <w:pPr>
        <w:pStyle w:val="CommentText"/>
      </w:pPr>
      <w:r>
        <w:rPr>
          <w:rStyle w:val="CommentReference"/>
        </w:rPr>
        <w:annotationRef/>
      </w:r>
      <w:r>
        <w:t xml:space="preserve">So “valid from” on the assigned fee/discount will not be changed? I’ve put this comment several times in the document, let’s discuss it during </w:t>
      </w:r>
      <w:proofErr w:type="spellStart"/>
      <w:r>
        <w:t>screensharing</w:t>
      </w:r>
      <w:proofErr w:type="spellEnd"/>
      <w:r>
        <w:t>.</w:t>
      </w:r>
    </w:p>
  </w:comment>
  <w:comment w:id="1142" w:author="Martin Ćosić" w:date="2018-02-09T12:26:00Z" w:initials="MĆ">
    <w:p w14:paraId="36034903" w14:textId="3A3C0B76" w:rsidR="00450012" w:rsidRDefault="00450012">
      <w:pPr>
        <w:pStyle w:val="CommentText"/>
      </w:pPr>
      <w:r>
        <w:rPr>
          <w:rStyle w:val="CommentReference"/>
        </w:rPr>
        <w:annotationRef/>
      </w:r>
      <w:r>
        <w:t>Workshop</w:t>
      </w:r>
    </w:p>
  </w:comment>
  <w:comment w:id="1143" w:author="Seková Mária" w:date="2018-02-14T17:40:00Z" w:initials="SM">
    <w:p w14:paraId="7F56EA8F" w14:textId="5060E90C" w:rsidR="00450012" w:rsidRDefault="00450012">
      <w:pPr>
        <w:pStyle w:val="CommentText"/>
      </w:pPr>
      <w:r>
        <w:rPr>
          <w:rStyle w:val="CommentReference"/>
        </w:rPr>
        <w:annotationRef/>
      </w:r>
      <w:r>
        <w:t>OK</w:t>
      </w:r>
    </w:p>
  </w:comment>
  <w:comment w:id="1146" w:author="Seková Mária" w:date="2018-01-17T10:35:00Z" w:initials="SM">
    <w:p w14:paraId="4CC3AD26" w14:textId="55E0E367" w:rsidR="00450012" w:rsidRDefault="00450012" w:rsidP="00742D99">
      <w:pPr>
        <w:pStyle w:val="CommentText"/>
      </w:pPr>
      <w:r>
        <w:rPr>
          <w:rStyle w:val="CommentReference"/>
        </w:rPr>
        <w:annotationRef/>
      </w:r>
      <w:r>
        <w:t>Can we also add:</w:t>
      </w:r>
    </w:p>
    <w:p w14:paraId="04667702" w14:textId="77777777" w:rsidR="00450012" w:rsidRDefault="00450012" w:rsidP="00742D99">
      <w:pPr>
        <w:pStyle w:val="CommentText"/>
      </w:pPr>
    </w:p>
    <w:p w14:paraId="6B430644" w14:textId="77777777" w:rsidR="00450012" w:rsidRDefault="00450012" w:rsidP="00742D99">
      <w:pPr>
        <w:pStyle w:val="CommentText"/>
        <w:numPr>
          <w:ilvl w:val="0"/>
          <w:numId w:val="98"/>
        </w:numPr>
      </w:pPr>
      <w:r>
        <w:t xml:space="preserve"> Company termination (permanent cancellation)</w:t>
      </w:r>
    </w:p>
    <w:p w14:paraId="0F4C820E" w14:textId="224F73CC" w:rsidR="00450012" w:rsidRDefault="00450012" w:rsidP="00742D99">
      <w:pPr>
        <w:pStyle w:val="CommentText"/>
        <w:numPr>
          <w:ilvl w:val="0"/>
          <w:numId w:val="98"/>
        </w:numPr>
      </w:pPr>
      <w:r>
        <w:t xml:space="preserve"> Fraudulent merchant (temporary cancellation) </w:t>
      </w:r>
    </w:p>
  </w:comment>
  <w:comment w:id="1147" w:author="Martin Ćosić" w:date="2018-01-17T14:14:00Z" w:initials="MĆ">
    <w:p w14:paraId="3177FDC0" w14:textId="78AF4190" w:rsidR="00450012" w:rsidRDefault="00450012">
      <w:pPr>
        <w:pStyle w:val="CommentText"/>
      </w:pPr>
      <w:r>
        <w:rPr>
          <w:rStyle w:val="CommentReference"/>
        </w:rPr>
        <w:annotationRef/>
      </w:r>
      <w:r>
        <w:t xml:space="preserve">But you actually have this already </w:t>
      </w:r>
      <w:r>
        <w:sym w:font="Wingdings" w:char="F04A"/>
      </w:r>
      <w:r>
        <w:br/>
      </w:r>
      <w:r>
        <w:br/>
      </w:r>
      <w:r>
        <w:t>Permanent can be: Company termination or Permanent cancelation</w:t>
      </w:r>
      <w:r>
        <w:br/>
      </w:r>
      <w:r>
        <w:t xml:space="preserve">Temporary can be: </w:t>
      </w:r>
      <w:proofErr w:type="spellStart"/>
      <w:r>
        <w:t>Fraudelent</w:t>
      </w:r>
      <w:proofErr w:type="spellEnd"/>
      <w:r>
        <w:t xml:space="preserve"> merchant or Temporary cancellation</w:t>
      </w:r>
    </w:p>
  </w:comment>
  <w:comment w:id="1148" w:author="Seková Mária" w:date="2018-01-30T18:57:00Z" w:initials="SM">
    <w:p w14:paraId="481DADB5" w14:textId="00B157D6" w:rsidR="00450012" w:rsidRDefault="00450012">
      <w:pPr>
        <w:pStyle w:val="CommentText"/>
      </w:pPr>
      <w:r>
        <w:rPr>
          <w:rStyle w:val="CommentReference"/>
        </w:rPr>
        <w:annotationRef/>
      </w:r>
      <w:r>
        <w:t>On the screen (where is the comment included), not in the document.</w:t>
      </w:r>
    </w:p>
  </w:comment>
  <w:comment w:id="1149" w:author="Martin Ćosić" w:date="2018-02-03T11:33:00Z" w:initials="MĆ">
    <w:p w14:paraId="7611FF86" w14:textId="22BEDCEF" w:rsidR="00450012" w:rsidRDefault="00450012">
      <w:pPr>
        <w:pStyle w:val="CommentText"/>
      </w:pPr>
      <w:r>
        <w:rPr>
          <w:rStyle w:val="CommentReference"/>
        </w:rPr>
        <w:annotationRef/>
      </w:r>
      <w:r>
        <w:t>Workshop.</w:t>
      </w:r>
    </w:p>
    <w:p w14:paraId="0F2E9252" w14:textId="6EDE2498" w:rsidR="00450012" w:rsidRDefault="00450012">
      <w:pPr>
        <w:pStyle w:val="CommentText"/>
      </w:pPr>
    </w:p>
    <w:p w14:paraId="5B2EC82A" w14:textId="4EA849E6" w:rsidR="00450012" w:rsidRDefault="00450012">
      <w:pPr>
        <w:pStyle w:val="CommentText"/>
      </w:pPr>
    </w:p>
    <w:p w14:paraId="2927E442" w14:textId="19E26048" w:rsidR="00450012" w:rsidRDefault="00450012">
      <w:pPr>
        <w:pStyle w:val="CommentText"/>
      </w:pPr>
      <w:r>
        <w:t>UC document updated</w:t>
      </w:r>
    </w:p>
  </w:comment>
  <w:comment w:id="1150" w:author="Seková Mária" w:date="2018-02-14T17:40:00Z" w:initials="SM">
    <w:p w14:paraId="1761ADAD" w14:textId="41593F28" w:rsidR="00450012" w:rsidRDefault="00450012">
      <w:pPr>
        <w:pStyle w:val="CommentText"/>
      </w:pPr>
      <w:r>
        <w:rPr>
          <w:rStyle w:val="CommentReference"/>
        </w:rPr>
        <w:annotationRef/>
      </w:r>
      <w:r>
        <w:t>OK</w:t>
      </w:r>
    </w:p>
  </w:comment>
  <w:comment w:id="1152" w:author="Seková Mária" w:date="2018-01-17T10:39:00Z" w:initials="SM">
    <w:p w14:paraId="619CE8E9" w14:textId="47950DC5" w:rsidR="00450012" w:rsidRDefault="00450012">
      <w:pPr>
        <w:pStyle w:val="CommentText"/>
      </w:pPr>
      <w:r>
        <w:rPr>
          <w:rStyle w:val="CommentReference"/>
        </w:rPr>
        <w:annotationRef/>
      </w:r>
      <w:r>
        <w:t xml:space="preserve">What about </w:t>
      </w:r>
      <w:proofErr w:type="spellStart"/>
      <w:r>
        <w:t>PayDef</w:t>
      </w:r>
      <w:proofErr w:type="spellEnd"/>
      <w:r>
        <w:t xml:space="preserve">, </w:t>
      </w:r>
      <w:proofErr w:type="spellStart"/>
      <w:r>
        <w:t>StateDef</w:t>
      </w:r>
      <w:proofErr w:type="spellEnd"/>
      <w:r>
        <w:t>? Assigned F/D?</w:t>
      </w:r>
    </w:p>
  </w:comment>
  <w:comment w:id="1153" w:author="Martin Ćosić" w:date="2018-01-17T14:15:00Z" w:initials="MĆ">
    <w:p w14:paraId="39F58785" w14:textId="23A835C9" w:rsidR="00450012" w:rsidRDefault="00450012">
      <w:pPr>
        <w:pStyle w:val="CommentText"/>
      </w:pPr>
      <w:r>
        <w:rPr>
          <w:rStyle w:val="CommentReference"/>
        </w:rPr>
        <w:annotationRef/>
      </w:r>
      <w:r>
        <w:t>Explained above. They stay active during cancelation, and there is no need for manual reactivation because fees/</w:t>
      </w:r>
      <w:proofErr w:type="spellStart"/>
      <w:r>
        <w:t>discaunts</w:t>
      </w:r>
      <w:proofErr w:type="spellEnd"/>
      <w:r>
        <w:t xml:space="preserve"> you can reuse on any terminal and payment definition you can reuse on any customer</w:t>
      </w:r>
    </w:p>
  </w:comment>
  <w:comment w:id="1154" w:author="Seková Mária" w:date="2018-01-30T18:58:00Z" w:initials="SM">
    <w:p w14:paraId="2E837068" w14:textId="791A596B" w:rsidR="00450012" w:rsidRPr="00782B62" w:rsidRDefault="00450012">
      <w:pPr>
        <w:pStyle w:val="CommentText"/>
        <w:rPr>
          <w:lang w:val="sk-SK"/>
        </w:rPr>
      </w:pPr>
      <w:r>
        <w:rPr>
          <w:rStyle w:val="CommentReference"/>
        </w:rPr>
        <w:annotationRef/>
      </w:r>
      <w:r>
        <w:rPr>
          <w:lang w:val="sk-SK"/>
        </w:rPr>
        <w:t xml:space="preserve">To </w:t>
      </w:r>
      <w:proofErr w:type="spellStart"/>
      <w:r>
        <w:rPr>
          <w:lang w:val="sk-SK"/>
        </w:rPr>
        <w:t>be</w:t>
      </w:r>
      <w:proofErr w:type="spellEnd"/>
      <w:r>
        <w:rPr>
          <w:lang w:val="sk-SK"/>
        </w:rPr>
        <w:t xml:space="preserve"> </w:t>
      </w:r>
      <w:proofErr w:type="spellStart"/>
      <w:r>
        <w:rPr>
          <w:lang w:val="sk-SK"/>
        </w:rPr>
        <w:t>discussed</w:t>
      </w:r>
      <w:proofErr w:type="spellEnd"/>
      <w:r>
        <w:rPr>
          <w:lang w:val="sk-SK"/>
        </w:rPr>
        <w:t xml:space="preserve"> </w:t>
      </w:r>
      <w:proofErr w:type="spellStart"/>
      <w:r>
        <w:rPr>
          <w:lang w:val="sk-SK"/>
        </w:rPr>
        <w:t>during</w:t>
      </w:r>
      <w:proofErr w:type="spellEnd"/>
      <w:r>
        <w:rPr>
          <w:lang w:val="sk-SK"/>
        </w:rPr>
        <w:t xml:space="preserve"> </w:t>
      </w:r>
      <w:proofErr w:type="spellStart"/>
      <w:r>
        <w:rPr>
          <w:lang w:val="sk-SK"/>
        </w:rPr>
        <w:t>screensharing</w:t>
      </w:r>
      <w:proofErr w:type="spellEnd"/>
    </w:p>
  </w:comment>
  <w:comment w:id="1155" w:author="Martin Ćosić" w:date="2018-02-03T11:35:00Z" w:initials="MĆ">
    <w:p w14:paraId="3ED15D4C" w14:textId="24D95DD0" w:rsidR="00450012" w:rsidRDefault="00450012">
      <w:pPr>
        <w:pStyle w:val="CommentText"/>
      </w:pPr>
      <w:r>
        <w:rPr>
          <w:rStyle w:val="CommentReference"/>
        </w:rPr>
        <w:annotationRef/>
      </w:r>
      <w:r>
        <w:t>UC document updated.</w:t>
      </w:r>
      <w:r>
        <w:br/>
      </w:r>
      <w:r>
        <w:br/>
      </w:r>
      <w:r>
        <w:t>More info for workshop.</w:t>
      </w:r>
    </w:p>
    <w:p w14:paraId="41F0B959" w14:textId="3361EA76" w:rsidR="00450012" w:rsidRDefault="00450012">
      <w:pPr>
        <w:pStyle w:val="CommentText"/>
      </w:pPr>
      <w:r>
        <w:t>Done.</w:t>
      </w:r>
    </w:p>
  </w:comment>
  <w:comment w:id="1156" w:author="Seková Mária" w:date="2018-02-14T17:40:00Z" w:initials="SM">
    <w:p w14:paraId="6D16D793" w14:textId="13B466F6" w:rsidR="00450012" w:rsidRDefault="00450012">
      <w:pPr>
        <w:pStyle w:val="CommentText"/>
      </w:pPr>
      <w:r>
        <w:rPr>
          <w:rStyle w:val="CommentReference"/>
        </w:rPr>
        <w:annotationRef/>
      </w:r>
      <w:r>
        <w:t>OK</w:t>
      </w:r>
    </w:p>
  </w:comment>
  <w:comment w:id="1166" w:author="Seková Mária" w:date="2018-01-17T10:43:00Z" w:initials="SM">
    <w:p w14:paraId="79A60C0C" w14:textId="311141F5" w:rsidR="00450012" w:rsidRDefault="00450012">
      <w:pPr>
        <w:pStyle w:val="CommentText"/>
      </w:pPr>
      <w:r>
        <w:rPr>
          <w:rStyle w:val="CommentReference"/>
        </w:rPr>
        <w:annotationRef/>
      </w:r>
      <w:r>
        <w:t>Please specify.</w:t>
      </w:r>
    </w:p>
  </w:comment>
  <w:comment w:id="1164" w:author="Martin Ćosić" w:date="2018-01-17T16:21:00Z" w:initials="MĆ">
    <w:p w14:paraId="49E7594A" w14:textId="40CB6E33" w:rsidR="00450012" w:rsidRDefault="00450012">
      <w:pPr>
        <w:pStyle w:val="CommentText"/>
      </w:pPr>
      <w:r>
        <w:rPr>
          <w:rStyle w:val="CommentReference"/>
        </w:rPr>
        <w:annotationRef/>
      </w:r>
      <w:r>
        <w:t>UC document to be updated.</w:t>
      </w:r>
    </w:p>
  </w:comment>
  <w:comment w:id="1165" w:author="Seková Mária" w:date="2018-02-15T10:06:00Z" w:initials="SM">
    <w:p w14:paraId="776FDD33" w14:textId="42FAE54D" w:rsidR="00450012" w:rsidRDefault="00450012">
      <w:pPr>
        <w:pStyle w:val="CommentText"/>
      </w:pPr>
      <w:r>
        <w:rPr>
          <w:rStyle w:val="CommentReference"/>
        </w:rPr>
        <w:annotationRef/>
      </w:r>
      <w:proofErr w:type="gramStart"/>
      <w:r>
        <w:rPr>
          <w:rStyle w:val="CommentReference"/>
        </w:rPr>
        <w:t>ok</w:t>
      </w:r>
      <w:proofErr w:type="gramEnd"/>
    </w:p>
  </w:comment>
  <w:comment w:id="1168" w:author="Martin Ćosić" w:date="2018-02-03T11:40:00Z" w:initials="MĆ">
    <w:p w14:paraId="0A578FEC" w14:textId="77777777" w:rsidR="00450012" w:rsidRDefault="00450012" w:rsidP="00372DB9">
      <w:pPr>
        <w:pStyle w:val="CommentText"/>
      </w:pPr>
      <w:r>
        <w:rPr>
          <w:rStyle w:val="CommentReference"/>
        </w:rPr>
        <w:annotationRef/>
      </w:r>
      <w:r>
        <w:t xml:space="preserve">Copy comment: </w:t>
      </w:r>
      <w:r>
        <w:rPr>
          <w:rStyle w:val="CommentReference"/>
        </w:rPr>
        <w:annotationRef/>
      </w:r>
      <w:r>
        <w:t>Please update according to the data mapping.</w:t>
      </w:r>
    </w:p>
    <w:p w14:paraId="2A7E3267" w14:textId="06B18980" w:rsidR="00450012" w:rsidRDefault="00450012">
      <w:pPr>
        <w:pStyle w:val="CommentText"/>
      </w:pPr>
      <w:r>
        <w:br/>
      </w:r>
      <w:r>
        <w:t>MPSI: UC updated.</w:t>
      </w:r>
    </w:p>
  </w:comment>
  <w:comment w:id="1169" w:author="Seková Mária" w:date="2018-01-30T19:03:00Z" w:initials="SM">
    <w:p w14:paraId="5248FDA3" w14:textId="4246AEBB" w:rsidR="00450012" w:rsidRDefault="00450012">
      <w:pPr>
        <w:pStyle w:val="CommentText"/>
      </w:pPr>
      <w:r>
        <w:rPr>
          <w:rStyle w:val="CommentReference"/>
        </w:rPr>
        <w:annotationRef/>
      </w:r>
      <w:r>
        <w:t>Please update according to the data mapping.</w:t>
      </w:r>
    </w:p>
  </w:comment>
  <w:comment w:id="1172" w:author="Seková Mária" w:date="2018-01-30T19:07:00Z" w:initials="SM">
    <w:p w14:paraId="540181EE" w14:textId="01F4BF0B" w:rsidR="00450012" w:rsidRDefault="00450012">
      <w:pPr>
        <w:pStyle w:val="CommentText"/>
      </w:pPr>
      <w:r>
        <w:rPr>
          <w:rStyle w:val="CommentReference"/>
        </w:rPr>
        <w:annotationRef/>
      </w:r>
      <w:r>
        <w:t>This UC is actually add statement definition.</w:t>
      </w:r>
    </w:p>
  </w:comment>
  <w:comment w:id="1173" w:author="Martin Ćosić" w:date="2018-02-03T11:43:00Z" w:initials="MĆ">
    <w:p w14:paraId="14FC1B4F" w14:textId="78840CFE" w:rsidR="00450012" w:rsidRDefault="00450012" w:rsidP="00372DB9">
      <w:pPr>
        <w:pStyle w:val="CommentText"/>
      </w:pPr>
      <w:r>
        <w:rPr>
          <w:rStyle w:val="CommentReference"/>
        </w:rPr>
        <w:annotationRef/>
      </w:r>
      <w:r>
        <w:t xml:space="preserve">Nope. Statement </w:t>
      </w:r>
      <w:proofErr w:type="spellStart"/>
      <w:r>
        <w:t>def</w:t>
      </w:r>
      <w:proofErr w:type="spellEnd"/>
      <w:r>
        <w:t xml:space="preserve"> is </w:t>
      </w:r>
      <w:r>
        <w:rPr>
          <w:rFonts w:cs="Arial"/>
          <w:sz w:val="24"/>
          <w:szCs w:val="24"/>
        </w:rPr>
        <w:t>UC POS 047</w:t>
      </w:r>
      <w:r w:rsidRPr="00787F6B">
        <w:rPr>
          <w:rFonts w:cs="Arial"/>
          <w:sz w:val="24"/>
          <w:szCs w:val="24"/>
        </w:rPr>
        <w:t>: Add statement definition</w:t>
      </w:r>
      <w:r>
        <w:rPr>
          <w:rFonts w:cs="Arial"/>
          <w:sz w:val="24"/>
          <w:szCs w:val="24"/>
        </w:rPr>
        <w:t>. Here is just mentioned as one of the steps that will be explained later.</w:t>
      </w:r>
    </w:p>
  </w:comment>
  <w:comment w:id="1174" w:author="Martin Ćosić" w:date="2018-02-06T10:25:00Z" w:initials="MĆ">
    <w:p w14:paraId="1EC8F899" w14:textId="14EB9E94" w:rsidR="00450012" w:rsidRDefault="00450012">
      <w:pPr>
        <w:pStyle w:val="CommentText"/>
      </w:pPr>
      <w:r>
        <w:rPr>
          <w:rStyle w:val="CommentReference"/>
        </w:rPr>
        <w:annotationRef/>
      </w:r>
      <w:r>
        <w:t>Workshop: UC renamed and modified</w:t>
      </w:r>
    </w:p>
  </w:comment>
  <w:comment w:id="1175" w:author="Seková Mária" w:date="2018-02-14T17:41:00Z" w:initials="SM">
    <w:p w14:paraId="7B3DA8BB" w14:textId="30F4DEF6" w:rsidR="00450012" w:rsidRDefault="00450012">
      <w:pPr>
        <w:pStyle w:val="CommentText"/>
      </w:pPr>
      <w:r>
        <w:rPr>
          <w:rStyle w:val="CommentReference"/>
        </w:rPr>
        <w:annotationRef/>
      </w:r>
      <w:r>
        <w:t>OK</w:t>
      </w:r>
    </w:p>
  </w:comment>
  <w:comment w:id="1176" w:author="Seková Mária" w:date="2018-01-30T19:05:00Z" w:initials="SM">
    <w:p w14:paraId="716DD21D" w14:textId="53686E3D" w:rsidR="00450012" w:rsidRDefault="00450012">
      <w:pPr>
        <w:pStyle w:val="CommentText"/>
      </w:pPr>
      <w:r>
        <w:rPr>
          <w:rStyle w:val="CommentReference"/>
        </w:rPr>
        <w:annotationRef/>
      </w:r>
      <w:r>
        <w:t>But can be updated.</w:t>
      </w:r>
    </w:p>
  </w:comment>
  <w:comment w:id="1177" w:author="Martin Ćosić" w:date="2018-02-03T11:42:00Z" w:initials="MĆ">
    <w:p w14:paraId="538B629E" w14:textId="0181E7C1" w:rsidR="00450012" w:rsidRDefault="00450012">
      <w:pPr>
        <w:pStyle w:val="CommentText"/>
      </w:pPr>
      <w:r>
        <w:rPr>
          <w:rStyle w:val="CommentReference"/>
        </w:rPr>
        <w:annotationRef/>
      </w:r>
      <w:r>
        <w:t>UC updated.</w:t>
      </w:r>
    </w:p>
  </w:comment>
  <w:comment w:id="1178" w:author="Seková Mária" w:date="2018-02-14T17:41:00Z" w:initials="SM">
    <w:p w14:paraId="322B05C9" w14:textId="37F2DE0F" w:rsidR="00450012" w:rsidRDefault="00450012">
      <w:pPr>
        <w:pStyle w:val="CommentText"/>
      </w:pPr>
      <w:r>
        <w:rPr>
          <w:rStyle w:val="CommentReference"/>
        </w:rPr>
        <w:annotationRef/>
      </w:r>
      <w:r>
        <w:t>OK</w:t>
      </w:r>
    </w:p>
  </w:comment>
  <w:comment w:id="1181" w:author="Seková Mária" w:date="2018-01-30T19:06:00Z" w:initials="SM">
    <w:p w14:paraId="19E277BE" w14:textId="66AB841D" w:rsidR="00450012" w:rsidRDefault="00450012">
      <w:pPr>
        <w:pStyle w:val="CommentText"/>
      </w:pPr>
      <w:r>
        <w:rPr>
          <w:rStyle w:val="CommentReference"/>
        </w:rPr>
        <w:annotationRef/>
      </w:r>
      <w:r>
        <w:t>Please align with data mapping doc.</w:t>
      </w:r>
    </w:p>
  </w:comment>
  <w:comment w:id="1182" w:author="Martin Ćosić" w:date="2018-02-03T11:48:00Z" w:initials="MĆ">
    <w:p w14:paraId="4BA35F02" w14:textId="68CA5B8C" w:rsidR="00450012" w:rsidRDefault="00450012">
      <w:pPr>
        <w:pStyle w:val="CommentText"/>
      </w:pPr>
      <w:r>
        <w:rPr>
          <w:rStyle w:val="CommentReference"/>
        </w:rPr>
        <w:annotationRef/>
      </w:r>
      <w:r>
        <w:rPr>
          <w:rStyle w:val="CommentReference"/>
        </w:rPr>
        <w:t>UC updated.</w:t>
      </w:r>
    </w:p>
  </w:comment>
  <w:comment w:id="1191" w:author="Martin Ćosić" w:date="2018-02-03T11:24:00Z" w:initials="MĆ">
    <w:p w14:paraId="69BDBB18" w14:textId="77777777" w:rsidR="00450012" w:rsidRDefault="00450012" w:rsidP="00421DE4">
      <w:pPr>
        <w:pStyle w:val="CommentText"/>
      </w:pPr>
      <w:r>
        <w:rPr>
          <w:rStyle w:val="CommentReference"/>
        </w:rPr>
        <w:annotationRef/>
      </w:r>
      <w:r>
        <w:t>Copy comment</w:t>
      </w:r>
      <w:proofErr w:type="gramStart"/>
      <w:r>
        <w:t>:</w:t>
      </w:r>
      <w:proofErr w:type="gramEnd"/>
      <w:r>
        <w:br/>
      </w:r>
      <w:r>
        <w:rPr>
          <w:rStyle w:val="CommentReference"/>
        </w:rPr>
        <w:annotationRef/>
      </w:r>
      <w:r>
        <w:t>Same comment regarding data on screen as in UC Add customer.</w:t>
      </w:r>
    </w:p>
    <w:p w14:paraId="2EBF806E" w14:textId="77777777" w:rsidR="00450012" w:rsidRDefault="00450012" w:rsidP="00421DE4">
      <w:pPr>
        <w:pStyle w:val="CommentText"/>
      </w:pPr>
      <w:r>
        <w:br/>
      </w:r>
      <w:r>
        <w:t>MPSI: new screen added</w:t>
      </w:r>
    </w:p>
  </w:comment>
  <w:comment w:id="1192" w:author="Martin Ćosić" w:date="2018-02-07T10:36:00Z" w:initials="MĆ">
    <w:p w14:paraId="141EBCC2" w14:textId="6745BA06" w:rsidR="00450012" w:rsidRDefault="00450012">
      <w:pPr>
        <w:pStyle w:val="CommentText"/>
      </w:pPr>
      <w:r>
        <w:rPr>
          <w:rStyle w:val="CommentReference"/>
        </w:rPr>
        <w:annotationRef/>
      </w:r>
      <w:r>
        <w:t xml:space="preserve">UC extended with 2 options. </w:t>
      </w:r>
    </w:p>
  </w:comment>
  <w:comment w:id="1193" w:author="Seková Mária" w:date="2018-02-14T17:42:00Z" w:initials="SM">
    <w:p w14:paraId="6941CD8A" w14:textId="1E306DD4" w:rsidR="00450012" w:rsidRDefault="00450012">
      <w:pPr>
        <w:pStyle w:val="CommentText"/>
      </w:pPr>
      <w:r>
        <w:rPr>
          <w:rStyle w:val="CommentReference"/>
        </w:rPr>
        <w:annotationRef/>
      </w:r>
      <w:r>
        <w:t>OK</w:t>
      </w:r>
    </w:p>
  </w:comment>
  <w:comment w:id="1194" w:author="Seková Mária" w:date="2018-01-30T19:10:00Z" w:initials="SM">
    <w:p w14:paraId="50CF06F2" w14:textId="0C290731" w:rsidR="00450012" w:rsidRDefault="00450012">
      <w:pPr>
        <w:pStyle w:val="CommentText"/>
      </w:pPr>
      <w:r>
        <w:rPr>
          <w:rStyle w:val="CommentReference"/>
        </w:rPr>
        <w:annotationRef/>
      </w:r>
      <w:r>
        <w:t>Cancelled or inactive?</w:t>
      </w:r>
    </w:p>
    <w:p w14:paraId="32B8E346" w14:textId="77777777" w:rsidR="00450012" w:rsidRDefault="00450012">
      <w:pPr>
        <w:pStyle w:val="CommentText"/>
      </w:pPr>
    </w:p>
    <w:p w14:paraId="79F3C068" w14:textId="17294DAB" w:rsidR="00450012" w:rsidRDefault="00450012">
      <w:pPr>
        <w:pStyle w:val="CommentText"/>
      </w:pPr>
      <w:r>
        <w:t xml:space="preserve">In the next version of the document, please include correct statuses of </w:t>
      </w:r>
      <w:proofErr w:type="spellStart"/>
      <w:r>
        <w:t>entites</w:t>
      </w:r>
      <w:proofErr w:type="spellEnd"/>
      <w:r>
        <w:t>!</w:t>
      </w:r>
    </w:p>
  </w:comment>
  <w:comment w:id="1195" w:author="Martin Ćosić" w:date="2018-02-03T12:12:00Z" w:initials="MĆ">
    <w:p w14:paraId="6DA07489" w14:textId="0D6984CC" w:rsidR="00450012" w:rsidRDefault="00450012">
      <w:pPr>
        <w:pStyle w:val="CommentText"/>
      </w:pPr>
      <w:r>
        <w:rPr>
          <w:rStyle w:val="CommentReference"/>
        </w:rPr>
        <w:annotationRef/>
      </w:r>
      <w:r>
        <w:t>Inactive. UC updated.</w:t>
      </w:r>
    </w:p>
  </w:comment>
  <w:comment w:id="1196" w:author="Seková Mária" w:date="2018-02-14T17:43:00Z" w:initials="SM">
    <w:p w14:paraId="32FFB8A5" w14:textId="29316A1B" w:rsidR="00450012" w:rsidRDefault="00450012">
      <w:pPr>
        <w:pStyle w:val="CommentText"/>
      </w:pPr>
      <w:r>
        <w:rPr>
          <w:rStyle w:val="CommentReference"/>
        </w:rPr>
        <w:annotationRef/>
      </w:r>
      <w:r>
        <w:t>OK</w:t>
      </w:r>
    </w:p>
  </w:comment>
  <w:comment w:id="1201" w:author="Seková Mária" w:date="2018-01-30T19:10:00Z" w:initials="SM">
    <w:p w14:paraId="1D059827" w14:textId="6FAF952D" w:rsidR="00450012" w:rsidRDefault="00450012">
      <w:pPr>
        <w:pStyle w:val="CommentText"/>
      </w:pPr>
      <w:r>
        <w:rPr>
          <w:rStyle w:val="CommentReference"/>
        </w:rPr>
        <w:annotationRef/>
      </w:r>
      <w:r>
        <w:t xml:space="preserve">Cancelled or Inactive? </w:t>
      </w:r>
    </w:p>
  </w:comment>
  <w:comment w:id="1202" w:author="Martin Ćosić" w:date="2018-02-03T12:12:00Z" w:initials="MĆ">
    <w:p w14:paraId="48F06479" w14:textId="72DF48F5" w:rsidR="00450012" w:rsidRDefault="00450012">
      <w:pPr>
        <w:pStyle w:val="CommentText"/>
      </w:pPr>
      <w:r>
        <w:rPr>
          <w:rStyle w:val="CommentReference"/>
        </w:rPr>
        <w:annotationRef/>
      </w:r>
      <w:r>
        <w:t>Inactive</w:t>
      </w:r>
    </w:p>
  </w:comment>
  <w:comment w:id="1203" w:author="Seková Mária" w:date="2018-02-14T17:43:00Z" w:initials="SM">
    <w:p w14:paraId="403145AD" w14:textId="790DE5F4" w:rsidR="00450012" w:rsidRDefault="00450012">
      <w:pPr>
        <w:pStyle w:val="CommentText"/>
      </w:pPr>
      <w:r>
        <w:rPr>
          <w:rStyle w:val="CommentReference"/>
        </w:rPr>
        <w:annotationRef/>
      </w:r>
      <w:r>
        <w:t>OK</w:t>
      </w:r>
    </w:p>
  </w:comment>
  <w:comment w:id="1205" w:author="Seková Mária" w:date="2018-01-30T19:11:00Z" w:initials="SM">
    <w:p w14:paraId="4BE9193A" w14:textId="7BCAACE4" w:rsidR="00450012" w:rsidRDefault="00450012">
      <w:pPr>
        <w:pStyle w:val="CommentText"/>
      </w:pPr>
      <w:r>
        <w:rPr>
          <w:rStyle w:val="CommentReference"/>
        </w:rPr>
        <w:annotationRef/>
      </w:r>
      <w:r>
        <w:t>Please align with data mapping doc.</w:t>
      </w:r>
    </w:p>
  </w:comment>
  <w:comment w:id="1206" w:author="Martin Ćosić" w:date="2018-02-03T12:07:00Z" w:initials="MĆ">
    <w:p w14:paraId="234A2080" w14:textId="51C7A194" w:rsidR="00450012" w:rsidRDefault="00450012">
      <w:pPr>
        <w:pStyle w:val="CommentText"/>
      </w:pPr>
      <w:r>
        <w:rPr>
          <w:rStyle w:val="CommentReference"/>
        </w:rPr>
        <w:annotationRef/>
      </w:r>
      <w:r>
        <w:rPr>
          <w:rStyle w:val="CommentReference"/>
        </w:rPr>
        <w:t>UC updated</w:t>
      </w:r>
    </w:p>
  </w:comment>
  <w:comment w:id="1207" w:author="Seková Mária" w:date="2018-02-15T10:10:00Z" w:initials="SM">
    <w:p w14:paraId="5954E946" w14:textId="16E63551" w:rsidR="00450012" w:rsidRDefault="00450012">
      <w:pPr>
        <w:pStyle w:val="CommentText"/>
      </w:pPr>
      <w:r>
        <w:rPr>
          <w:rStyle w:val="CommentReference"/>
        </w:rPr>
        <w:annotationRef/>
      </w:r>
      <w:proofErr w:type="gramStart"/>
      <w:r>
        <w:t>ok</w:t>
      </w:r>
      <w:proofErr w:type="gramEnd"/>
    </w:p>
  </w:comment>
  <w:comment w:id="1268" w:author="Prejsa Róbert" w:date="2018-01-16T13:14:00Z" w:initials="PR">
    <w:p w14:paraId="127353DC" w14:textId="77777777" w:rsidR="00450012" w:rsidRDefault="00450012">
      <w:pPr>
        <w:pStyle w:val="CommentText"/>
      </w:pPr>
      <w:r>
        <w:rPr>
          <w:rStyle w:val="CommentReference"/>
        </w:rPr>
        <w:annotationRef/>
      </w:r>
      <w:proofErr w:type="spellStart"/>
      <w:r w:rsidRPr="00B05217">
        <w:t>AssignRetailerProducts</w:t>
      </w:r>
      <w:proofErr w:type="spellEnd"/>
      <w:r>
        <w:t xml:space="preserve"> is missing (as agreed in UML sequence diagram).</w:t>
      </w:r>
    </w:p>
    <w:p w14:paraId="5FF93AF8" w14:textId="433D2D5B" w:rsidR="00450012" w:rsidRDefault="00450012">
      <w:pPr>
        <w:pStyle w:val="CommentText"/>
      </w:pPr>
      <w:r>
        <w:t>Btw. Why you not upload UML sequence diagram into this documentation, it will be better readable.</w:t>
      </w:r>
    </w:p>
  </w:comment>
  <w:comment w:id="1269" w:author="Martin Ćosić" w:date="2018-01-26T15:31:00Z" w:initials="MĆ">
    <w:p w14:paraId="527A5BF0" w14:textId="779EC805" w:rsidR="00450012" w:rsidRDefault="00450012">
      <w:pPr>
        <w:pStyle w:val="CommentText"/>
      </w:pPr>
      <w:r>
        <w:rPr>
          <w:rStyle w:val="CommentReference"/>
        </w:rPr>
        <w:annotationRef/>
      </w:r>
      <w:r>
        <w:t xml:space="preserve">Robert, are you sure? </w:t>
      </w:r>
      <w:r>
        <w:br/>
      </w:r>
      <w:r>
        <w:t xml:space="preserve">I don’t see that in diagram. </w:t>
      </w:r>
      <w:r>
        <w:br/>
      </w:r>
      <w:r>
        <w:br/>
      </w:r>
    </w:p>
  </w:comment>
  <w:comment w:id="1270" w:author="Martin Ćosić" w:date="2018-02-06T16:18:00Z" w:initials="MĆ">
    <w:p w14:paraId="6FB7F9CD" w14:textId="08033309" w:rsidR="00450012" w:rsidRDefault="00450012">
      <w:pPr>
        <w:pStyle w:val="CommentText"/>
      </w:pPr>
      <w:r>
        <w:rPr>
          <w:rStyle w:val="CommentReference"/>
        </w:rPr>
        <w:annotationRef/>
      </w:r>
      <w:r>
        <w:t>Workshop: is ok. As is.</w:t>
      </w:r>
    </w:p>
  </w:comment>
  <w:comment w:id="1271" w:author="Prejsa Róbert" w:date="2018-02-15T16:19:00Z" w:initials="PR">
    <w:p w14:paraId="0DA4FC62" w14:textId="7672A237" w:rsidR="00450012" w:rsidRDefault="00450012">
      <w:pPr>
        <w:pStyle w:val="CommentText"/>
      </w:pPr>
      <w:r>
        <w:rPr>
          <w:rStyle w:val="CommentReference"/>
        </w:rPr>
        <w:annotationRef/>
      </w:r>
      <w:r>
        <w:t xml:space="preserve">After today’s </w:t>
      </w:r>
      <w:proofErr w:type="spellStart"/>
      <w:r>
        <w:t>conf</w:t>
      </w:r>
      <w:proofErr w:type="spellEnd"/>
      <w:r>
        <w:t xml:space="preserve"> call with Dean – </w:t>
      </w:r>
      <w:proofErr w:type="spellStart"/>
      <w:r w:rsidRPr="00B05217">
        <w:t>AssignRetailerProducts</w:t>
      </w:r>
      <w:proofErr w:type="spellEnd"/>
      <w:r>
        <w:t xml:space="preserve"> must be added, is really missing in UC specification.</w:t>
      </w:r>
    </w:p>
  </w:comment>
  <w:comment w:id="1272" w:author="Martin Ćosić" w:date="2018-02-16T16:17:00Z" w:initials="MĆ">
    <w:p w14:paraId="5B27B2A6" w14:textId="4279336A" w:rsidR="0091532F" w:rsidRDefault="0091532F">
      <w:pPr>
        <w:pStyle w:val="CommentText"/>
      </w:pPr>
      <w:r>
        <w:rPr>
          <w:rStyle w:val="CommentReference"/>
        </w:rPr>
        <w:annotationRef/>
      </w:r>
      <w:r>
        <w:t>Added.</w:t>
      </w:r>
    </w:p>
  </w:comment>
  <w:comment w:id="1280" w:author="Prejsa Róbert" w:date="2018-01-16T13:17:00Z" w:initials="PR">
    <w:p w14:paraId="79A35B0A" w14:textId="69DF5114" w:rsidR="00450012" w:rsidRDefault="00450012" w:rsidP="00B05217">
      <w:pPr>
        <w:pStyle w:val="CommentText"/>
      </w:pPr>
      <w:r>
        <w:rPr>
          <w:rStyle w:val="CommentReference"/>
        </w:rPr>
        <w:annotationRef/>
      </w:r>
      <w:r>
        <w:t xml:space="preserve">I recommend to move generic technical WS rules from </w:t>
      </w:r>
      <w:proofErr w:type="spellStart"/>
      <w:r>
        <w:t>Ucs</w:t>
      </w:r>
      <w:proofErr w:type="spellEnd"/>
      <w:r>
        <w:t xml:space="preserve"> to some generic chapter, and keep within UC only specific rules.</w:t>
      </w:r>
    </w:p>
    <w:p w14:paraId="0AE88429" w14:textId="77777777" w:rsidR="00450012" w:rsidRDefault="00450012" w:rsidP="00B05217">
      <w:pPr>
        <w:pStyle w:val="CommentText"/>
      </w:pPr>
    </w:p>
    <w:p w14:paraId="701BA4AE" w14:textId="1522DBF5" w:rsidR="00450012" w:rsidRDefault="00450012" w:rsidP="00B05217">
      <w:pPr>
        <w:pStyle w:val="CommentText"/>
      </w:pPr>
      <w:r>
        <w:t>Document will be shorter and better readable.</w:t>
      </w:r>
    </w:p>
  </w:comment>
  <w:comment w:id="1281" w:author="Martin Ćosić" w:date="2018-01-17T16:27:00Z" w:initials="MĆ">
    <w:p w14:paraId="714918A6" w14:textId="5C1D2E23" w:rsidR="00450012" w:rsidRDefault="00450012" w:rsidP="00F84FA7">
      <w:pPr>
        <w:pStyle w:val="CommentText"/>
      </w:pPr>
      <w:r>
        <w:rPr>
          <w:rStyle w:val="CommentReference"/>
        </w:rPr>
        <w:annotationRef/>
      </w:r>
      <w:r>
        <w:rPr>
          <w:rStyle w:val="CommentReference"/>
        </w:rPr>
        <w:annotationRef/>
      </w:r>
      <w:r>
        <w:t xml:space="preserve">Will be </w:t>
      </w:r>
      <w:proofErr w:type="spellStart"/>
      <w:r>
        <w:t>prepaired</w:t>
      </w:r>
      <w:proofErr w:type="spellEnd"/>
      <w:r>
        <w:t xml:space="preserve"> WS </w:t>
      </w:r>
      <w:proofErr w:type="spellStart"/>
      <w:r>
        <w:t>tehnical</w:t>
      </w:r>
      <w:proofErr w:type="spellEnd"/>
      <w:r>
        <w:t xml:space="preserve"> specification.</w:t>
      </w:r>
      <w:r>
        <w:br/>
      </w:r>
      <w:r>
        <w:br/>
      </w:r>
      <w:r>
        <w:t>MPSI: UC document updated.</w:t>
      </w:r>
    </w:p>
    <w:p w14:paraId="2018BEE8" w14:textId="706087A5" w:rsidR="00450012" w:rsidRDefault="00450012">
      <w:pPr>
        <w:pStyle w:val="CommentText"/>
      </w:pPr>
    </w:p>
  </w:comment>
  <w:comment w:id="1308" w:author="Martin Ćosić" w:date="2018-01-25T16:37:00Z" w:initials="MĆ">
    <w:p w14:paraId="15FD3EF3" w14:textId="001BB9D4" w:rsidR="00450012" w:rsidRDefault="00450012" w:rsidP="007C2EBD">
      <w:pPr>
        <w:pStyle w:val="CommentText"/>
      </w:pPr>
      <w:r>
        <w:rPr>
          <w:rStyle w:val="CommentReference"/>
        </w:rPr>
        <w:annotationRef/>
      </w:r>
      <w:r>
        <w:t>Copy comment</w:t>
      </w:r>
      <w:proofErr w:type="gramStart"/>
      <w:r>
        <w:t>:</w:t>
      </w:r>
      <w:proofErr w:type="gramEnd"/>
      <w:r>
        <w:br/>
      </w:r>
      <w:r>
        <w:br/>
      </w:r>
      <w:r>
        <w:t xml:space="preserve">I recommend to move generic technical WS rules from </w:t>
      </w:r>
      <w:proofErr w:type="spellStart"/>
      <w:r>
        <w:t>Ucs</w:t>
      </w:r>
      <w:proofErr w:type="spellEnd"/>
      <w:r>
        <w:t xml:space="preserve"> to some generic chapter, and keep within UC only specific rules.</w:t>
      </w:r>
    </w:p>
    <w:p w14:paraId="2F64AE2B" w14:textId="77777777" w:rsidR="00450012" w:rsidRDefault="00450012" w:rsidP="007C2EBD">
      <w:pPr>
        <w:pStyle w:val="CommentText"/>
      </w:pPr>
    </w:p>
    <w:p w14:paraId="687531CD" w14:textId="4CED88B1" w:rsidR="00450012" w:rsidRDefault="00450012" w:rsidP="007C2EBD">
      <w:pPr>
        <w:pStyle w:val="CommentText"/>
      </w:pPr>
      <w:r>
        <w:t>Document will be shorter and better readable.</w:t>
      </w:r>
      <w:r>
        <w:br/>
      </w:r>
      <w:r>
        <w:br/>
      </w:r>
      <w:r>
        <w:t>MPSI: technical WS documentation will be prepared</w:t>
      </w:r>
      <w:r>
        <w:br/>
      </w:r>
      <w:r>
        <w:br/>
      </w:r>
    </w:p>
  </w:comment>
  <w:comment w:id="1416" w:author="Seková Mária" w:date="2018-02-01T12:24:00Z" w:initials="SM">
    <w:p w14:paraId="45DAA889" w14:textId="60116AEC" w:rsidR="00450012" w:rsidRDefault="00450012">
      <w:pPr>
        <w:pStyle w:val="CommentText"/>
      </w:pPr>
      <w:r>
        <w:rPr>
          <w:rStyle w:val="CommentReference"/>
        </w:rPr>
        <w:annotationRef/>
      </w:r>
      <w:r>
        <w:t>Can user create multiple contracts and then continue with retailer, terminal… setup?</w:t>
      </w:r>
    </w:p>
  </w:comment>
  <w:comment w:id="1417" w:author="Martin Ćosić" w:date="2018-02-03T12:18:00Z" w:initials="MĆ">
    <w:p w14:paraId="6B14ACC9" w14:textId="0A7FEA89" w:rsidR="00450012" w:rsidRDefault="00450012">
      <w:pPr>
        <w:pStyle w:val="CommentText"/>
      </w:pPr>
      <w:r>
        <w:rPr>
          <w:rStyle w:val="CommentReference"/>
        </w:rPr>
        <w:annotationRef/>
      </w:r>
      <w:r>
        <w:t>Yes, but not in New contract wizard. You can use New customer wizard. Explained in UC2</w:t>
      </w:r>
    </w:p>
  </w:comment>
  <w:comment w:id="1418" w:author="Seková Mária" w:date="2018-02-14T17:43:00Z" w:initials="SM">
    <w:p w14:paraId="7C3043DE" w14:textId="7A02656B" w:rsidR="00450012" w:rsidRDefault="00450012">
      <w:pPr>
        <w:pStyle w:val="CommentText"/>
      </w:pPr>
      <w:r>
        <w:rPr>
          <w:rStyle w:val="CommentReference"/>
        </w:rPr>
        <w:annotationRef/>
      </w:r>
      <w:r>
        <w:t>OK</w:t>
      </w:r>
    </w:p>
  </w:comment>
  <w:comment w:id="1419" w:author="Seková Mária" w:date="2018-02-01T12:09:00Z" w:initials="SM">
    <w:p w14:paraId="125EA3BB" w14:textId="3078BBC9" w:rsidR="00450012" w:rsidRDefault="00450012">
      <w:pPr>
        <w:pStyle w:val="CommentText"/>
      </w:pPr>
      <w:r>
        <w:rPr>
          <w:rStyle w:val="CommentReference"/>
        </w:rPr>
        <w:annotationRef/>
      </w:r>
      <w:r>
        <w:t>Is it possible to set the “Valid from” date to the future?</w:t>
      </w:r>
    </w:p>
  </w:comment>
  <w:comment w:id="1420" w:author="Martin Ćosić" w:date="2018-02-03T12:15:00Z" w:initials="MĆ">
    <w:p w14:paraId="306B0D42" w14:textId="2CA728B1" w:rsidR="00450012" w:rsidRDefault="00450012">
      <w:pPr>
        <w:pStyle w:val="CommentText"/>
      </w:pPr>
      <w:r>
        <w:rPr>
          <w:rStyle w:val="CommentReference"/>
        </w:rPr>
        <w:annotationRef/>
      </w:r>
      <w:r>
        <w:t xml:space="preserve">Yes. Valid from date is set to </w:t>
      </w:r>
      <w:proofErr w:type="spellStart"/>
      <w:r>
        <w:t>todays</w:t>
      </w:r>
      <w:proofErr w:type="spellEnd"/>
      <w:r>
        <w:t xml:space="preserve"> date automatically</w:t>
      </w:r>
    </w:p>
  </w:comment>
  <w:comment w:id="1421" w:author="Seková Mária" w:date="2018-02-14T17:44:00Z" w:initials="SM">
    <w:p w14:paraId="3AA6A542" w14:textId="0CE9A124" w:rsidR="00450012" w:rsidRDefault="00450012">
      <w:pPr>
        <w:pStyle w:val="CommentText"/>
      </w:pPr>
      <w:r>
        <w:rPr>
          <w:rStyle w:val="CommentReference"/>
        </w:rPr>
        <w:annotationRef/>
      </w:r>
      <w:r>
        <w:t xml:space="preserve">As a default with possibility to be </w:t>
      </w:r>
      <w:proofErr w:type="spellStart"/>
      <w:r>
        <w:t>overidden</w:t>
      </w:r>
      <w:proofErr w:type="spellEnd"/>
      <w:r>
        <w:t xml:space="preserve"> to the future.</w:t>
      </w:r>
    </w:p>
  </w:comment>
  <w:comment w:id="1422" w:author="Martin Ćosić" w:date="2018-02-16T08:35:00Z" w:initials="MĆ">
    <w:p w14:paraId="2351A5AF" w14:textId="3EFC5C26" w:rsidR="00450012" w:rsidRDefault="00450012">
      <w:pPr>
        <w:pStyle w:val="CommentText"/>
      </w:pPr>
      <w:r>
        <w:rPr>
          <w:rStyle w:val="CommentReference"/>
        </w:rPr>
        <w:annotationRef/>
      </w:r>
      <w:r>
        <w:t>Yes. UC updated.</w:t>
      </w:r>
    </w:p>
  </w:comment>
  <w:comment w:id="1424" w:author="Seková Mária" w:date="2018-02-15T10:11:00Z" w:initials="SM">
    <w:p w14:paraId="0CACC2DF" w14:textId="10ED3619" w:rsidR="00450012" w:rsidRDefault="00450012">
      <w:pPr>
        <w:pStyle w:val="CommentText"/>
      </w:pPr>
      <w:r>
        <w:rPr>
          <w:rStyle w:val="CommentReference"/>
        </w:rPr>
        <w:annotationRef/>
      </w:r>
      <w:r>
        <w:t>TC &amp; PS is not a valid combination</w:t>
      </w:r>
    </w:p>
  </w:comment>
  <w:comment w:id="1427" w:author="Martin Ćosić" w:date="2018-02-16T08:56:00Z" w:initials="MĆ">
    <w:p w14:paraId="58CCE6AB" w14:textId="77777777" w:rsidR="00450012" w:rsidRDefault="00450012" w:rsidP="00941882">
      <w:pPr>
        <w:pStyle w:val="CommentText"/>
      </w:pPr>
      <w:r>
        <w:rPr>
          <w:rStyle w:val="CommentReference"/>
        </w:rPr>
        <w:annotationRef/>
      </w:r>
      <w:r>
        <w:t xml:space="preserve">Copy comment: </w:t>
      </w:r>
      <w:r>
        <w:rPr>
          <w:rStyle w:val="CommentReference"/>
        </w:rPr>
        <w:annotationRef/>
      </w:r>
      <w:r>
        <w:t>TC &amp; PS is not a valid combination</w:t>
      </w:r>
    </w:p>
    <w:p w14:paraId="30989DAC" w14:textId="186C59C3" w:rsidR="00450012" w:rsidRDefault="00450012">
      <w:pPr>
        <w:pStyle w:val="CommentText"/>
      </w:pPr>
    </w:p>
    <w:p w14:paraId="0FBC47EA" w14:textId="5C8E6377" w:rsidR="00450012" w:rsidRDefault="00450012">
      <w:pPr>
        <w:pStyle w:val="CommentText"/>
      </w:pPr>
    </w:p>
    <w:p w14:paraId="55669C6A" w14:textId="77777777" w:rsidR="00450012" w:rsidRDefault="00450012" w:rsidP="000531D5">
      <w:pPr>
        <w:pStyle w:val="CommentText"/>
      </w:pPr>
      <w:r>
        <w:t>True.</w:t>
      </w:r>
    </w:p>
    <w:p w14:paraId="418275BE" w14:textId="77777777" w:rsidR="00450012" w:rsidRDefault="00450012" w:rsidP="000531D5">
      <w:pPr>
        <w:pStyle w:val="CommentText"/>
      </w:pPr>
    </w:p>
    <w:p w14:paraId="5C81596C" w14:textId="49AB08EE" w:rsidR="00450012" w:rsidRDefault="00450012" w:rsidP="000531D5">
      <w:pPr>
        <w:pStyle w:val="CommentText"/>
      </w:pPr>
      <w:r>
        <w:t xml:space="preserve"> Blended model</w:t>
      </w:r>
    </w:p>
    <w:p w14:paraId="69506AA9" w14:textId="77777777" w:rsidR="00450012" w:rsidRDefault="00450012" w:rsidP="000531D5">
      <w:pPr>
        <w:pStyle w:val="CommentText"/>
      </w:pPr>
      <w:r>
        <w:t xml:space="preserve">- </w:t>
      </w:r>
      <w:proofErr w:type="gramStart"/>
      <w:r>
        <w:t>lookup</w:t>
      </w:r>
      <w:proofErr w:type="gramEnd"/>
      <w:r>
        <w:t xml:space="preserve"> </w:t>
      </w:r>
      <w:proofErr w:type="spellStart"/>
      <w:r>
        <w:t>yust</w:t>
      </w:r>
      <w:proofErr w:type="spellEnd"/>
      <w:r>
        <w:t xml:space="preserve"> for TC </w:t>
      </w:r>
    </w:p>
    <w:p w14:paraId="4D18BAD9" w14:textId="77777777" w:rsidR="00450012" w:rsidRDefault="00450012" w:rsidP="000531D5">
      <w:pPr>
        <w:pStyle w:val="CommentText"/>
      </w:pPr>
    </w:p>
    <w:p w14:paraId="48C4EE6C" w14:textId="77777777" w:rsidR="00450012" w:rsidRDefault="00450012" w:rsidP="000531D5">
      <w:pPr>
        <w:pStyle w:val="CommentText"/>
      </w:pPr>
      <w:r>
        <w:t>Unblended model</w:t>
      </w:r>
    </w:p>
    <w:p w14:paraId="5D8AAA90" w14:textId="4D6AD100" w:rsidR="00450012" w:rsidRDefault="00450012" w:rsidP="000531D5">
      <w:pPr>
        <w:pStyle w:val="CommentText"/>
      </w:pPr>
      <w:r>
        <w:t xml:space="preserve">- </w:t>
      </w:r>
      <w:proofErr w:type="gramStart"/>
      <w:r>
        <w:t>lookup</w:t>
      </w:r>
      <w:proofErr w:type="gramEnd"/>
      <w:r>
        <w:t xml:space="preserve"> for MM and SF</w:t>
      </w:r>
    </w:p>
    <w:p w14:paraId="15E0D621" w14:textId="1EF6167E" w:rsidR="00450012" w:rsidRDefault="00450012" w:rsidP="000531D5">
      <w:pPr>
        <w:pStyle w:val="CommentText"/>
      </w:pPr>
    </w:p>
    <w:p w14:paraId="61C9907A" w14:textId="4F00A6F2" w:rsidR="00450012" w:rsidRDefault="00450012" w:rsidP="000531D5">
      <w:pPr>
        <w:pStyle w:val="CommentText"/>
      </w:pPr>
      <w:r>
        <w:t xml:space="preserve">In this case we have Blended and Unblended combination </w:t>
      </w:r>
    </w:p>
    <w:p w14:paraId="67117724" w14:textId="5E1EE5A3" w:rsidR="00450012" w:rsidRDefault="00450012" w:rsidP="000531D5">
      <w:pPr>
        <w:pStyle w:val="CommentText"/>
        <w:numPr>
          <w:ilvl w:val="0"/>
          <w:numId w:val="98"/>
        </w:numPr>
      </w:pPr>
      <w:r>
        <w:t xml:space="preserve"> lookup for TC , MM , SF</w:t>
      </w:r>
    </w:p>
  </w:comment>
  <w:comment w:id="1438" w:author="Seková Mária" w:date="2018-02-15T10:12:00Z" w:initials="SM">
    <w:p w14:paraId="27E5DD8A" w14:textId="579E19B4" w:rsidR="00450012" w:rsidRDefault="00450012">
      <w:pPr>
        <w:pStyle w:val="CommentText"/>
      </w:pPr>
      <w:r>
        <w:rPr>
          <w:rStyle w:val="CommentReference"/>
        </w:rPr>
        <w:annotationRef/>
      </w:r>
      <w:r>
        <w:t>Account number.</w:t>
      </w:r>
    </w:p>
  </w:comment>
  <w:comment w:id="1439" w:author="Martin Ćosić" w:date="2018-02-16T09:34:00Z" w:initials="MĆ">
    <w:p w14:paraId="76A792E5" w14:textId="39BEC47B" w:rsidR="00450012" w:rsidRDefault="00450012">
      <w:pPr>
        <w:pStyle w:val="CommentText"/>
      </w:pPr>
      <w:r>
        <w:rPr>
          <w:rStyle w:val="CommentReference"/>
        </w:rPr>
        <w:annotationRef/>
      </w:r>
      <w:r>
        <w:t>New picture added</w:t>
      </w:r>
    </w:p>
  </w:comment>
  <w:comment w:id="1446" w:author="Seková Mária" w:date="2018-02-15T10:13:00Z" w:initials="SM">
    <w:p w14:paraId="0300CCDC" w14:textId="6ACCA925" w:rsidR="00450012" w:rsidRDefault="00450012">
      <w:pPr>
        <w:pStyle w:val="CommentText"/>
      </w:pPr>
      <w:r>
        <w:rPr>
          <w:rStyle w:val="CommentReference"/>
        </w:rPr>
        <w:annotationRef/>
      </w:r>
      <w:r>
        <w:t>Added</w:t>
      </w:r>
    </w:p>
  </w:comment>
  <w:comment w:id="1447" w:author="Martin Ćosić" w:date="2018-02-16T08:35:00Z" w:initials="MĆ">
    <w:p w14:paraId="1A29BAB8" w14:textId="67D3F4D7" w:rsidR="00450012" w:rsidRDefault="00450012">
      <w:pPr>
        <w:pStyle w:val="CommentText"/>
      </w:pPr>
      <w:r>
        <w:rPr>
          <w:rStyle w:val="CommentReference"/>
        </w:rPr>
        <w:annotationRef/>
      </w:r>
      <w:proofErr w:type="gramStart"/>
      <w:r>
        <w:t>thanks</w:t>
      </w:r>
      <w:proofErr w:type="gramEnd"/>
    </w:p>
  </w:comment>
  <w:comment w:id="1456" w:author="Martin Ćosić" w:date="2018-02-16T09:35:00Z" w:initials="MĆ">
    <w:p w14:paraId="77185CDD" w14:textId="77777777" w:rsidR="00450012" w:rsidRDefault="00450012" w:rsidP="000531D5">
      <w:pPr>
        <w:pStyle w:val="ListParagraph"/>
        <w:numPr>
          <w:ilvl w:val="0"/>
          <w:numId w:val="37"/>
        </w:numPr>
      </w:pPr>
      <w:r>
        <w:rPr>
          <w:rStyle w:val="CommentReference"/>
        </w:rPr>
        <w:annotationRef/>
      </w:r>
      <w:r w:rsidRPr="004226A4">
        <w:t>No MIF++</w:t>
      </w:r>
      <w:r>
        <w:t xml:space="preserve"> (used for Cash Advance)</w:t>
      </w:r>
      <w:r>
        <w:rPr>
          <w:rStyle w:val="CommentReference"/>
        </w:rPr>
        <w:annotationRef/>
      </w:r>
    </w:p>
    <w:p w14:paraId="6347E1A5" w14:textId="2DB35879" w:rsidR="00450012" w:rsidRDefault="00450012">
      <w:pPr>
        <w:pStyle w:val="CommentText"/>
      </w:pPr>
      <w:proofErr w:type="gramStart"/>
      <w:r>
        <w:t>deleted</w:t>
      </w:r>
      <w:proofErr w:type="gramEnd"/>
    </w:p>
  </w:comment>
  <w:comment w:id="1462" w:author="Seková Mária" w:date="2018-02-15T10:14:00Z" w:initials="SM">
    <w:p w14:paraId="4881EACD" w14:textId="56FF5E6D" w:rsidR="00450012" w:rsidRDefault="00450012">
      <w:pPr>
        <w:pStyle w:val="CommentText"/>
      </w:pPr>
      <w:r>
        <w:rPr>
          <w:rStyle w:val="CommentReference"/>
        </w:rPr>
        <w:annotationRef/>
      </w:r>
      <w:r>
        <w:t>To be deleted</w:t>
      </w:r>
    </w:p>
  </w:comment>
  <w:comment w:id="1466" w:author="Seková Mária" w:date="2018-02-01T12:30:00Z" w:initials="SM">
    <w:p w14:paraId="334CB922" w14:textId="26950D83" w:rsidR="00450012" w:rsidRDefault="00450012">
      <w:pPr>
        <w:pStyle w:val="CommentText"/>
      </w:pPr>
      <w:r>
        <w:rPr>
          <w:rStyle w:val="CommentReference"/>
        </w:rPr>
        <w:annotationRef/>
      </w:r>
      <w:r>
        <w:t>In previous time you’ve presented the “contract versioning”. How this will be supported? If the change of contract shall be valid in the future time?</w:t>
      </w:r>
    </w:p>
  </w:comment>
  <w:comment w:id="1467" w:author="Martin Ćosić" w:date="2018-02-03T13:36:00Z" w:initials="MĆ">
    <w:p w14:paraId="25AEA0D7" w14:textId="139222CC" w:rsidR="00450012" w:rsidRDefault="00450012">
      <w:pPr>
        <w:pStyle w:val="CommentText"/>
      </w:pPr>
      <w:r>
        <w:rPr>
          <w:rStyle w:val="CommentReference"/>
        </w:rPr>
        <w:annotationRef/>
      </w:r>
      <w:r>
        <w:t>Workshop</w:t>
      </w:r>
    </w:p>
  </w:comment>
  <w:comment w:id="1468" w:author="Seková Mária" w:date="2018-02-15T10:14:00Z" w:initials="SM">
    <w:p w14:paraId="71AE1E88" w14:textId="17BD1D7F" w:rsidR="00450012" w:rsidRDefault="00450012">
      <w:pPr>
        <w:pStyle w:val="CommentText"/>
      </w:pPr>
      <w:r>
        <w:rPr>
          <w:rStyle w:val="CommentReference"/>
        </w:rPr>
        <w:annotationRef/>
      </w:r>
      <w:r>
        <w:t>OK</w:t>
      </w:r>
    </w:p>
  </w:comment>
  <w:comment w:id="1469" w:author="Seková Mária" w:date="2018-02-01T12:41:00Z" w:initials="SM">
    <w:p w14:paraId="117348E7" w14:textId="2F39482A" w:rsidR="00450012" w:rsidRDefault="00450012">
      <w:pPr>
        <w:pStyle w:val="CommentText"/>
      </w:pPr>
      <w:r>
        <w:rPr>
          <w:rStyle w:val="CommentReference"/>
        </w:rPr>
        <w:annotationRef/>
      </w:r>
      <w:r>
        <w:t>If we are doing contract versioning, merchant agreement number should be changed.</w:t>
      </w:r>
    </w:p>
  </w:comment>
  <w:comment w:id="1470" w:author="Martin Ćosić" w:date="2018-02-03T13:36:00Z" w:initials="MĆ">
    <w:p w14:paraId="635492FD" w14:textId="197B1D07" w:rsidR="00450012" w:rsidRDefault="00450012">
      <w:pPr>
        <w:pStyle w:val="CommentText"/>
      </w:pPr>
      <w:r>
        <w:rPr>
          <w:rStyle w:val="CommentReference"/>
        </w:rPr>
        <w:annotationRef/>
      </w:r>
      <w:r>
        <w:t>Workshop</w:t>
      </w:r>
    </w:p>
  </w:comment>
  <w:comment w:id="1471" w:author="Seková Mária" w:date="2018-02-15T10:15:00Z" w:initials="SM">
    <w:p w14:paraId="2E2A7859" w14:textId="74A7BFB1" w:rsidR="00450012" w:rsidRDefault="00450012">
      <w:pPr>
        <w:pStyle w:val="CommentText"/>
      </w:pPr>
      <w:r>
        <w:rPr>
          <w:rStyle w:val="CommentReference"/>
        </w:rPr>
        <w:annotationRef/>
      </w:r>
      <w:r>
        <w:t>OK</w:t>
      </w:r>
    </w:p>
  </w:comment>
  <w:comment w:id="1477" w:author="Seková Mária" w:date="2018-02-15T10:15:00Z" w:initials="SM">
    <w:p w14:paraId="6A46833D" w14:textId="0AADC77F" w:rsidR="00450012" w:rsidRDefault="00450012">
      <w:pPr>
        <w:pStyle w:val="CommentText"/>
      </w:pPr>
      <w:r>
        <w:rPr>
          <w:rStyle w:val="CommentReference"/>
        </w:rPr>
        <w:annotationRef/>
      </w:r>
      <w:r>
        <w:t>TC &amp; PS is not a valid combination</w:t>
      </w:r>
    </w:p>
  </w:comment>
  <w:comment w:id="1481" w:author="Martin Ćosić" w:date="2018-02-16T10:26:00Z" w:initials="MĆ">
    <w:p w14:paraId="2CD12F4D" w14:textId="77777777" w:rsidR="00450012" w:rsidRDefault="00450012" w:rsidP="006F6984">
      <w:pPr>
        <w:pStyle w:val="CommentText"/>
      </w:pPr>
      <w:r>
        <w:rPr>
          <w:rStyle w:val="CommentReference"/>
        </w:rPr>
        <w:annotationRef/>
      </w:r>
      <w:r>
        <w:t xml:space="preserve">Copy comment: </w:t>
      </w:r>
      <w:r>
        <w:rPr>
          <w:rStyle w:val="CommentReference"/>
        </w:rPr>
        <w:annotationRef/>
      </w:r>
      <w:r>
        <w:t>TC &amp; PS is not a valid combination</w:t>
      </w:r>
    </w:p>
    <w:p w14:paraId="07C71173" w14:textId="34F50D3F" w:rsidR="00450012" w:rsidRDefault="00450012">
      <w:pPr>
        <w:pStyle w:val="CommentText"/>
      </w:pPr>
      <w:r>
        <w:br/>
      </w:r>
      <w:r>
        <w:t>New picture added</w:t>
      </w:r>
    </w:p>
  </w:comment>
  <w:comment w:id="1483" w:author="Seková Mária" w:date="2018-02-01T12:44:00Z" w:initials="SM">
    <w:p w14:paraId="138BBE0C" w14:textId="561787A6" w:rsidR="00450012" w:rsidRDefault="00450012">
      <w:pPr>
        <w:pStyle w:val="CommentText"/>
      </w:pPr>
      <w:r>
        <w:rPr>
          <w:rStyle w:val="CommentReference"/>
        </w:rPr>
        <w:annotationRef/>
      </w:r>
      <w:r>
        <w:t xml:space="preserve">So “valid from” on the assigned fee/discount will not be changed? I’ve put this comment several times in the document, let’s discuss it during </w:t>
      </w:r>
      <w:proofErr w:type="spellStart"/>
      <w:r>
        <w:t>screensharing</w:t>
      </w:r>
      <w:proofErr w:type="spellEnd"/>
      <w:r>
        <w:t>.</w:t>
      </w:r>
    </w:p>
  </w:comment>
  <w:comment w:id="1484" w:author="Martin Ćosić" w:date="2018-02-09T12:32:00Z" w:initials="MĆ">
    <w:p w14:paraId="3FDBE930" w14:textId="6893843D" w:rsidR="00450012" w:rsidRDefault="00450012">
      <w:pPr>
        <w:pStyle w:val="CommentText"/>
      </w:pPr>
      <w:r>
        <w:rPr>
          <w:rStyle w:val="CommentReference"/>
        </w:rPr>
        <w:annotationRef/>
      </w:r>
      <w:r>
        <w:t>Workshop</w:t>
      </w:r>
    </w:p>
  </w:comment>
  <w:comment w:id="1485" w:author="Seková Mária" w:date="2018-02-14T17:45:00Z" w:initials="SM">
    <w:p w14:paraId="12374A27" w14:textId="05B78E51" w:rsidR="00450012" w:rsidRDefault="00450012">
      <w:pPr>
        <w:pStyle w:val="CommentText"/>
      </w:pPr>
      <w:r>
        <w:rPr>
          <w:rStyle w:val="CommentReference"/>
        </w:rPr>
        <w:annotationRef/>
      </w:r>
      <w:r>
        <w:t>OK</w:t>
      </w:r>
    </w:p>
  </w:comment>
  <w:comment w:id="1486" w:author="Seková Mária" w:date="2018-01-10T10:01:00Z" w:initials="SM">
    <w:p w14:paraId="2541C0F3" w14:textId="50A51A1C" w:rsidR="00450012" w:rsidRDefault="00450012">
      <w:pPr>
        <w:pStyle w:val="CommentText"/>
      </w:pPr>
      <w:r>
        <w:rPr>
          <w:rStyle w:val="CommentReference"/>
        </w:rPr>
        <w:annotationRef/>
      </w:r>
      <w:r>
        <w:t xml:space="preserve">Is it possible to set it to the future manually? Meaning to set the date of cancellation (in case we don’t want to cancel it effective immediately). This question is in general and applies to deactivation on all entities. </w:t>
      </w:r>
    </w:p>
    <w:p w14:paraId="64A533C3" w14:textId="77777777" w:rsidR="00450012" w:rsidRDefault="00450012">
      <w:pPr>
        <w:pStyle w:val="CommentText"/>
      </w:pPr>
    </w:p>
    <w:p w14:paraId="30BFAFEF" w14:textId="185E5B43" w:rsidR="00450012" w:rsidRDefault="00450012">
      <w:pPr>
        <w:pStyle w:val="CommentText"/>
      </w:pPr>
      <w:r>
        <w:t>If we cancel contract (for example because of “</w:t>
      </w:r>
      <w:proofErr w:type="spellStart"/>
      <w:r>
        <w:t>fraduelent</w:t>
      </w:r>
      <w:proofErr w:type="spellEnd"/>
      <w:r>
        <w:t xml:space="preserve"> merchant” reason), is it effective immediately? Or the merchant would be active until rest of day “Valid to”. Please include this info to UC doc.</w:t>
      </w:r>
    </w:p>
  </w:comment>
  <w:comment w:id="1487" w:author="Martin Ćosić" w:date="2018-01-19T14:39:00Z" w:initials="MĆ">
    <w:p w14:paraId="3BB3A3E7" w14:textId="171AC745" w:rsidR="00450012" w:rsidRDefault="00450012">
      <w:pPr>
        <w:pStyle w:val="CommentText"/>
      </w:pPr>
      <w:r>
        <w:rPr>
          <w:rStyle w:val="CommentReference"/>
        </w:rPr>
        <w:annotationRef/>
      </w:r>
      <w:r>
        <w:t xml:space="preserve">Cancelation date includes all day to accept transactions. </w:t>
      </w:r>
      <w:r>
        <w:br/>
      </w:r>
      <w:r>
        <w:br/>
      </w:r>
      <w:r>
        <w:t>Future date – TBD.</w:t>
      </w:r>
    </w:p>
  </w:comment>
  <w:comment w:id="1488" w:author="Seková Mária" w:date="2018-02-01T16:40:00Z" w:initials="SM">
    <w:p w14:paraId="0BA90FDA" w14:textId="5FD5A01C" w:rsidR="00450012" w:rsidRDefault="00450012">
      <w:pPr>
        <w:pStyle w:val="CommentText"/>
      </w:pPr>
      <w:r>
        <w:rPr>
          <w:rStyle w:val="CommentReference"/>
        </w:rPr>
        <w:annotationRef/>
      </w:r>
      <w:r>
        <w:t>We are awaiting response. Validity functions were required from our side.</w:t>
      </w:r>
    </w:p>
  </w:comment>
  <w:comment w:id="1489" w:author="Martin Ćosić" w:date="2018-02-03T13:44:00Z" w:initials="MĆ">
    <w:p w14:paraId="3C1D8B5B" w14:textId="43E0F50F" w:rsidR="00450012" w:rsidRDefault="00450012">
      <w:pPr>
        <w:pStyle w:val="CommentText"/>
      </w:pPr>
      <w:r>
        <w:rPr>
          <w:rStyle w:val="CommentReference"/>
        </w:rPr>
        <w:annotationRef/>
      </w:r>
      <w:r>
        <w:t xml:space="preserve">Added </w:t>
      </w:r>
      <w:r w:rsidRPr="00692AD8">
        <w:rPr>
          <w:sz w:val="24"/>
          <w:szCs w:val="24"/>
        </w:rPr>
        <w:t>UC POS 01</w:t>
      </w:r>
      <w:r>
        <w:rPr>
          <w:sz w:val="24"/>
          <w:szCs w:val="24"/>
        </w:rPr>
        <w:t>6: Update c</w:t>
      </w:r>
      <w:r w:rsidRPr="00692AD8">
        <w:rPr>
          <w:sz w:val="24"/>
          <w:szCs w:val="24"/>
        </w:rPr>
        <w:t>ontract</w:t>
      </w:r>
      <w:r>
        <w:rPr>
          <w:rStyle w:val="CommentReference"/>
          <w:b/>
          <w:bCs/>
        </w:rPr>
        <w:annotationRef/>
      </w:r>
      <w:r>
        <w:rPr>
          <w:sz w:val="24"/>
          <w:szCs w:val="24"/>
        </w:rPr>
        <w:t xml:space="preserve"> basic data</w:t>
      </w:r>
      <w:r>
        <w:rPr>
          <w:rStyle w:val="CommentReference"/>
          <w:b/>
          <w:bCs/>
        </w:rPr>
        <w:annotationRef/>
      </w:r>
    </w:p>
  </w:comment>
  <w:comment w:id="1490" w:author="Seková Mária" w:date="2018-02-14T17:46:00Z" w:initials="SM">
    <w:p w14:paraId="3841321C" w14:textId="0FA2EAFC" w:rsidR="00450012" w:rsidRDefault="00450012">
      <w:pPr>
        <w:pStyle w:val="CommentText"/>
      </w:pPr>
      <w:r>
        <w:rPr>
          <w:rStyle w:val="CommentReference"/>
        </w:rPr>
        <w:annotationRef/>
      </w:r>
      <w:r>
        <w:t>OK</w:t>
      </w:r>
    </w:p>
  </w:comment>
  <w:comment w:id="1494" w:author="Seková Mária" w:date="2018-02-01T16:52:00Z" w:initials="SM">
    <w:p w14:paraId="09885417" w14:textId="0FEFCE5B" w:rsidR="00450012" w:rsidRDefault="00450012">
      <w:pPr>
        <w:pStyle w:val="CommentText"/>
      </w:pPr>
      <w:r>
        <w:rPr>
          <w:rStyle w:val="CommentReference"/>
        </w:rPr>
        <w:annotationRef/>
      </w:r>
      <w:r>
        <w:t>Not “today” or future?</w:t>
      </w:r>
    </w:p>
  </w:comment>
  <w:comment w:id="1495" w:author="Martin Ćosić" w:date="2018-02-03T13:45:00Z" w:initials="MĆ">
    <w:p w14:paraId="4DCEAA70" w14:textId="17741BC5" w:rsidR="00450012" w:rsidRDefault="00450012">
      <w:pPr>
        <w:pStyle w:val="CommentText"/>
      </w:pPr>
      <w:r>
        <w:rPr>
          <w:rStyle w:val="CommentReference"/>
        </w:rPr>
        <w:annotationRef/>
      </w:r>
      <w:r>
        <w:t>Future. Next day or later. UC updated</w:t>
      </w:r>
    </w:p>
  </w:comment>
  <w:comment w:id="1496" w:author="Seková Mária" w:date="2018-02-14T17:46:00Z" w:initials="SM">
    <w:p w14:paraId="7B80C914" w14:textId="51BD20CD" w:rsidR="00450012" w:rsidRDefault="00450012">
      <w:pPr>
        <w:pStyle w:val="CommentText"/>
      </w:pPr>
      <w:r>
        <w:rPr>
          <w:rStyle w:val="CommentReference"/>
        </w:rPr>
        <w:annotationRef/>
      </w:r>
      <w:r>
        <w:t xml:space="preserve">Comment not OK, but wording in document OK </w:t>
      </w:r>
      <w:r>
        <w:sym w:font="Wingdings" w:char="F04A"/>
      </w:r>
    </w:p>
  </w:comment>
  <w:comment w:id="1521" w:author="Seková Mária" w:date="2018-02-14T17:52:00Z" w:initials="SM">
    <w:p w14:paraId="1F276C89" w14:textId="0DD90CAD" w:rsidR="00450012" w:rsidRDefault="00450012">
      <w:pPr>
        <w:pStyle w:val="CommentText"/>
      </w:pPr>
      <w:r>
        <w:rPr>
          <w:rStyle w:val="CommentReference"/>
        </w:rPr>
        <w:annotationRef/>
      </w:r>
      <w:r>
        <w:t>Transfer is made to the different customer.</w:t>
      </w:r>
    </w:p>
  </w:comment>
  <w:comment w:id="1522" w:author="Martin Ćosić" w:date="2018-02-16T10:43:00Z" w:initials="MĆ">
    <w:p w14:paraId="15A3A12D" w14:textId="38E8BEDD" w:rsidR="00450012" w:rsidRDefault="00450012">
      <w:pPr>
        <w:pStyle w:val="CommentText"/>
      </w:pPr>
      <w:r>
        <w:rPr>
          <w:rStyle w:val="CommentReference"/>
        </w:rPr>
        <w:annotationRef/>
      </w:r>
      <w:r>
        <w:t>Or the same</w:t>
      </w:r>
    </w:p>
  </w:comment>
  <w:comment w:id="1561" w:author="Seková Mária" w:date="2018-02-14T17:52:00Z" w:initials="SM">
    <w:p w14:paraId="6BBCC984" w14:textId="77777777" w:rsidR="00450012" w:rsidRDefault="00450012" w:rsidP="00CD2E5F">
      <w:pPr>
        <w:pStyle w:val="CommentText"/>
      </w:pPr>
      <w:r>
        <w:rPr>
          <w:rStyle w:val="CommentReference"/>
        </w:rPr>
        <w:annotationRef/>
      </w:r>
      <w:r>
        <w:t>Transfer is made to the different customer.</w:t>
      </w:r>
    </w:p>
  </w:comment>
  <w:comment w:id="1562" w:author="Martin Ćosić" w:date="2018-02-16T10:50:00Z" w:initials="MĆ">
    <w:p w14:paraId="23D84958" w14:textId="77777777" w:rsidR="00450012" w:rsidRDefault="00450012" w:rsidP="00CD2E5F">
      <w:pPr>
        <w:pStyle w:val="CommentText"/>
      </w:pPr>
      <w:r>
        <w:rPr>
          <w:rStyle w:val="CommentReference"/>
        </w:rPr>
        <w:annotationRef/>
      </w:r>
      <w:r>
        <w:rPr>
          <w:rStyle w:val="CommentReference"/>
        </w:rPr>
        <w:annotationRef/>
      </w:r>
      <w:r>
        <w:t>Or the same</w:t>
      </w:r>
    </w:p>
    <w:p w14:paraId="0DAF3676" w14:textId="15C8F6D4" w:rsidR="00450012" w:rsidRDefault="00450012">
      <w:pPr>
        <w:pStyle w:val="CommentText"/>
      </w:pPr>
    </w:p>
  </w:comment>
  <w:comment w:id="1568" w:author="Seková Mária" w:date="2018-02-01T18:13:00Z" w:initials="SM">
    <w:p w14:paraId="4B997491" w14:textId="489DAA96" w:rsidR="00450012" w:rsidRDefault="00450012">
      <w:pPr>
        <w:pStyle w:val="CommentText"/>
      </w:pPr>
      <w:r>
        <w:rPr>
          <w:rStyle w:val="CommentReference"/>
        </w:rPr>
        <w:annotationRef/>
      </w:r>
      <w:r>
        <w:t xml:space="preserve">As commented above, list of all statuses of all entities is </w:t>
      </w:r>
      <w:proofErr w:type="spellStart"/>
      <w:r>
        <w:t>neede</w:t>
      </w:r>
      <w:proofErr w:type="spellEnd"/>
      <w:r>
        <w:t>.</w:t>
      </w:r>
    </w:p>
  </w:comment>
  <w:comment w:id="1569" w:author="Martin Ćosić" w:date="2018-02-06T17:15:00Z" w:initials="MĆ">
    <w:p w14:paraId="0582FBCF" w14:textId="71B8A1BD" w:rsidR="00450012" w:rsidRDefault="00450012">
      <w:pPr>
        <w:pStyle w:val="CommentText"/>
      </w:pPr>
      <w:r>
        <w:rPr>
          <w:rStyle w:val="CommentReference"/>
        </w:rPr>
        <w:annotationRef/>
      </w:r>
      <w:r>
        <w:t>Workshop</w:t>
      </w:r>
    </w:p>
  </w:comment>
  <w:comment w:id="1573" w:author="Seková Mária" w:date="2018-01-17T12:27:00Z" w:initials="SM">
    <w:p w14:paraId="6F80774C" w14:textId="140192AE" w:rsidR="00450012" w:rsidRDefault="00450012">
      <w:pPr>
        <w:pStyle w:val="CommentText"/>
      </w:pPr>
      <w:r>
        <w:rPr>
          <w:rStyle w:val="CommentReference"/>
        </w:rPr>
        <w:annotationRef/>
      </w:r>
      <w:r>
        <w:t>Plus following parameters:</w:t>
      </w:r>
    </w:p>
    <w:p w14:paraId="2A97937B" w14:textId="77777777" w:rsidR="00450012" w:rsidRDefault="00450012">
      <w:pPr>
        <w:pStyle w:val="CommentText"/>
      </w:pPr>
    </w:p>
    <w:p w14:paraId="03CA8F4A" w14:textId="6A912E66" w:rsidR="00450012" w:rsidRDefault="00450012">
      <w:pPr>
        <w:pStyle w:val="CommentText"/>
      </w:pPr>
      <w:r>
        <w:t>Sales person</w:t>
      </w:r>
    </w:p>
    <w:p w14:paraId="7DBA2E5A" w14:textId="2DD4B2F1" w:rsidR="00450012" w:rsidRDefault="00450012">
      <w:pPr>
        <w:pStyle w:val="CommentText"/>
      </w:pPr>
      <w:r>
        <w:t>Supported products</w:t>
      </w:r>
    </w:p>
    <w:p w14:paraId="3252CECF" w14:textId="7874FEB3" w:rsidR="00450012" w:rsidRDefault="00450012">
      <w:pPr>
        <w:pStyle w:val="CommentText"/>
      </w:pPr>
      <w:r>
        <w:t>Merchant agreement number</w:t>
      </w:r>
    </w:p>
    <w:p w14:paraId="051E5A25" w14:textId="6744FAE0" w:rsidR="00450012" w:rsidRDefault="00450012">
      <w:pPr>
        <w:pStyle w:val="CommentText"/>
      </w:pPr>
      <w:r>
        <w:t>Sales person</w:t>
      </w:r>
    </w:p>
    <w:p w14:paraId="789AD75D" w14:textId="20581656" w:rsidR="00450012" w:rsidRDefault="00450012">
      <w:pPr>
        <w:pStyle w:val="CommentText"/>
      </w:pPr>
      <w:r>
        <w:t>Contract type</w:t>
      </w:r>
    </w:p>
  </w:comment>
  <w:comment w:id="1574" w:author="Martin Ćosić" w:date="2018-01-17T16:29:00Z" w:initials="MĆ">
    <w:p w14:paraId="2808C3F9" w14:textId="3F2445DB" w:rsidR="00450012" w:rsidRDefault="00450012">
      <w:pPr>
        <w:pStyle w:val="CommentText"/>
      </w:pPr>
      <w:r>
        <w:rPr>
          <w:rStyle w:val="CommentReference"/>
        </w:rPr>
        <w:annotationRef/>
      </w:r>
      <w:r>
        <w:t xml:space="preserve">Ok, will be done later as </w:t>
      </w:r>
      <w:proofErr w:type="spellStart"/>
      <w:r>
        <w:t>enhacements</w:t>
      </w:r>
      <w:proofErr w:type="spellEnd"/>
      <w:r>
        <w:t xml:space="preserve">. First we need we need to </w:t>
      </w:r>
      <w:proofErr w:type="spellStart"/>
      <w:r>
        <w:t>analyse</w:t>
      </w:r>
      <w:proofErr w:type="spellEnd"/>
      <w:r>
        <w:t xml:space="preserve"> indexes on fields. </w:t>
      </w:r>
    </w:p>
  </w:comment>
  <w:comment w:id="1575" w:author="Seková Mária" w:date="2018-02-01T18:14:00Z" w:initials="SM">
    <w:p w14:paraId="1B61BCF0" w14:textId="48F5A110" w:rsidR="00450012" w:rsidRDefault="00450012">
      <w:pPr>
        <w:pStyle w:val="CommentText"/>
      </w:pPr>
      <w:r>
        <w:rPr>
          <w:rStyle w:val="CommentReference"/>
        </w:rPr>
        <w:annotationRef/>
      </w:r>
      <w:r>
        <w:t>Please include info when.</w:t>
      </w:r>
    </w:p>
  </w:comment>
  <w:comment w:id="1576" w:author="Martin Ćosić" w:date="2018-02-06T17:16:00Z" w:initials="MĆ">
    <w:p w14:paraId="5E23BECA" w14:textId="023699D7" w:rsidR="00450012" w:rsidRDefault="00450012">
      <w:pPr>
        <w:pStyle w:val="CommentText"/>
      </w:pPr>
      <w:r>
        <w:rPr>
          <w:rStyle w:val="CommentReference"/>
        </w:rPr>
        <w:annotationRef/>
      </w:r>
      <w:r>
        <w:t>Workshop</w:t>
      </w:r>
    </w:p>
  </w:comment>
  <w:comment w:id="1578" w:author="Seková Mária" w:date="2018-02-01T18:15:00Z" w:initials="SM">
    <w:p w14:paraId="735E979B" w14:textId="6AFE5BD6" w:rsidR="00450012" w:rsidRDefault="00450012">
      <w:pPr>
        <w:pStyle w:val="CommentText"/>
      </w:pPr>
      <w:r>
        <w:rPr>
          <w:rStyle w:val="CommentReference"/>
        </w:rPr>
        <w:annotationRef/>
      </w:r>
      <w:r>
        <w:t xml:space="preserve">Please explain the </w:t>
      </w:r>
      <w:proofErr w:type="spellStart"/>
      <w:r>
        <w:t>fieds</w:t>
      </w:r>
      <w:proofErr w:type="spellEnd"/>
      <w:r>
        <w:t>.</w:t>
      </w:r>
    </w:p>
  </w:comment>
  <w:comment w:id="1579" w:author="Martin Ćosić" w:date="2018-02-06T17:17:00Z" w:initials="MĆ">
    <w:p w14:paraId="133C21F0" w14:textId="5224FC44" w:rsidR="00450012" w:rsidRDefault="00450012">
      <w:pPr>
        <w:pStyle w:val="CommentText"/>
      </w:pPr>
      <w:r>
        <w:rPr>
          <w:rStyle w:val="CommentReference"/>
        </w:rPr>
        <w:annotationRef/>
      </w:r>
      <w:r>
        <w:t xml:space="preserve">UC updated with new picture. </w:t>
      </w:r>
      <w:proofErr w:type="spellStart"/>
      <w:r>
        <w:t>Commision</w:t>
      </w:r>
      <w:proofErr w:type="spellEnd"/>
      <w:r>
        <w:t xml:space="preserve"> Type and Level removed</w:t>
      </w:r>
    </w:p>
  </w:comment>
  <w:comment w:id="1580" w:author="Seková Mária" w:date="2018-02-14T17:53:00Z" w:initials="SM">
    <w:p w14:paraId="5AC80B02" w14:textId="3C0C68F7" w:rsidR="00450012" w:rsidRDefault="00450012">
      <w:pPr>
        <w:pStyle w:val="CommentText"/>
      </w:pPr>
      <w:r>
        <w:rPr>
          <w:rStyle w:val="CommentReference"/>
        </w:rPr>
        <w:annotationRef/>
      </w:r>
      <w:r>
        <w:t>TC &amp; PS is not a valid combination.</w:t>
      </w:r>
    </w:p>
  </w:comment>
  <w:comment w:id="1581" w:author="Martin Ćosić" w:date="2018-02-16T12:43:00Z" w:initials="MĆ">
    <w:p w14:paraId="400B70DC" w14:textId="495C347E" w:rsidR="00450012" w:rsidRDefault="00450012">
      <w:pPr>
        <w:pStyle w:val="CommentText"/>
      </w:pPr>
      <w:r>
        <w:rPr>
          <w:rStyle w:val="CommentReference"/>
        </w:rPr>
        <w:annotationRef/>
      </w:r>
      <w:r>
        <w:t>New picture added</w:t>
      </w:r>
    </w:p>
  </w:comment>
  <w:comment w:id="1586" w:author="Seková Mária" w:date="2018-02-15T14:53:00Z" w:initials="SM">
    <w:p w14:paraId="1F95B4B1" w14:textId="6C4B4A90" w:rsidR="00450012" w:rsidRDefault="00450012">
      <w:pPr>
        <w:pStyle w:val="CommentText"/>
      </w:pPr>
      <w:r>
        <w:rPr>
          <w:rStyle w:val="CommentReference"/>
        </w:rPr>
        <w:annotationRef/>
      </w:r>
      <w:r>
        <w:t>Please correct statuses</w:t>
      </w:r>
    </w:p>
  </w:comment>
  <w:comment w:id="1587" w:author="Martin Ćosić" w:date="2018-02-16T12:45:00Z" w:initials="MĆ">
    <w:p w14:paraId="1079BEA2" w14:textId="73696BE4" w:rsidR="00450012" w:rsidRDefault="00450012">
      <w:pPr>
        <w:pStyle w:val="CommentText"/>
      </w:pPr>
      <w:r>
        <w:rPr>
          <w:rStyle w:val="CommentReference"/>
        </w:rPr>
        <w:annotationRef/>
      </w:r>
      <w:r>
        <w:t>Data mapping document should be updated.</w:t>
      </w:r>
    </w:p>
  </w:comment>
  <w:comment w:id="1604" w:author="Martin Ćosić" w:date="2018-02-09T10:50:00Z" w:initials="MĆ">
    <w:p w14:paraId="7F2D04A6" w14:textId="77777777" w:rsidR="00450012" w:rsidRDefault="00450012" w:rsidP="00A7430F">
      <w:pPr>
        <w:pStyle w:val="CommentText"/>
      </w:pPr>
      <w:r>
        <w:rPr>
          <w:rStyle w:val="CommentReference"/>
        </w:rPr>
        <w:annotationRef/>
      </w:r>
      <w:r>
        <w:t>Copy comment: Is validity supported? Change to be done in the future?</w:t>
      </w:r>
    </w:p>
    <w:p w14:paraId="5FD22E75" w14:textId="29041B1A" w:rsidR="00450012" w:rsidRDefault="00450012">
      <w:pPr>
        <w:pStyle w:val="CommentText"/>
      </w:pPr>
    </w:p>
    <w:p w14:paraId="1D9084FF" w14:textId="328E02AF" w:rsidR="00450012" w:rsidRDefault="00450012">
      <w:pPr>
        <w:pStyle w:val="CommentText"/>
      </w:pPr>
    </w:p>
    <w:p w14:paraId="0D09C33A" w14:textId="2F273CF4" w:rsidR="00450012" w:rsidRDefault="00450012">
      <w:pPr>
        <w:pStyle w:val="CommentText"/>
      </w:pPr>
      <w:r>
        <w:t>Yes, new UC added</w:t>
      </w:r>
    </w:p>
  </w:comment>
  <w:comment w:id="1605" w:author="Seková Mária" w:date="2018-02-14T17:54:00Z" w:initials="SM">
    <w:p w14:paraId="049A2A81" w14:textId="790E3364" w:rsidR="00450012" w:rsidRDefault="00450012">
      <w:pPr>
        <w:pStyle w:val="CommentText"/>
      </w:pPr>
      <w:r>
        <w:rPr>
          <w:rStyle w:val="CommentReference"/>
        </w:rPr>
        <w:annotationRef/>
      </w:r>
      <w:r>
        <w:t>OK</w:t>
      </w:r>
    </w:p>
  </w:comment>
  <w:comment w:id="1631" w:author="Seková Mária" w:date="2018-01-17T11:43:00Z" w:initials="SM">
    <w:p w14:paraId="1218220A" w14:textId="77777777" w:rsidR="00450012" w:rsidRDefault="00450012" w:rsidP="003A358D">
      <w:pPr>
        <w:pStyle w:val="CommentText"/>
      </w:pPr>
      <w:r>
        <w:rPr>
          <w:rStyle w:val="CommentReference"/>
        </w:rPr>
        <w:annotationRef/>
      </w:r>
      <w:r>
        <w:t>Search criteria:</w:t>
      </w:r>
    </w:p>
    <w:p w14:paraId="42DE8697" w14:textId="77777777" w:rsidR="00450012" w:rsidRDefault="00450012" w:rsidP="003A358D">
      <w:pPr>
        <w:pStyle w:val="CommentText"/>
      </w:pPr>
    </w:p>
    <w:p w14:paraId="6DDE2818" w14:textId="77777777" w:rsidR="00450012" w:rsidRDefault="00450012" w:rsidP="003A358D">
      <w:pPr>
        <w:pStyle w:val="CommentText"/>
      </w:pPr>
      <w:r>
        <w:t>Customer ID</w:t>
      </w:r>
    </w:p>
    <w:p w14:paraId="7EB5075E" w14:textId="77777777" w:rsidR="00450012" w:rsidRDefault="00450012" w:rsidP="003A358D">
      <w:pPr>
        <w:pStyle w:val="CommentText"/>
      </w:pPr>
      <w:r>
        <w:t>Name 1 (customer)</w:t>
      </w:r>
    </w:p>
    <w:p w14:paraId="01E89BA9" w14:textId="77777777" w:rsidR="00450012" w:rsidRDefault="00450012" w:rsidP="003A358D">
      <w:pPr>
        <w:pStyle w:val="CommentText"/>
      </w:pPr>
      <w:proofErr w:type="spellStart"/>
      <w:r>
        <w:t>PayDef</w:t>
      </w:r>
      <w:proofErr w:type="spellEnd"/>
      <w:r>
        <w:t xml:space="preserve"> ID</w:t>
      </w:r>
    </w:p>
    <w:p w14:paraId="53A85545" w14:textId="77777777" w:rsidR="00450012" w:rsidRDefault="00450012" w:rsidP="003A358D">
      <w:pPr>
        <w:pStyle w:val="CommentText"/>
      </w:pPr>
      <w:r>
        <w:t>Account number</w:t>
      </w:r>
    </w:p>
    <w:p w14:paraId="7BDC1EB8" w14:textId="77777777" w:rsidR="00450012" w:rsidRDefault="00450012" w:rsidP="003A358D">
      <w:pPr>
        <w:pStyle w:val="CommentText"/>
      </w:pPr>
      <w:r>
        <w:t>Currency</w:t>
      </w:r>
    </w:p>
    <w:p w14:paraId="469363D7" w14:textId="77777777" w:rsidR="00450012" w:rsidRDefault="00450012" w:rsidP="003A358D">
      <w:pPr>
        <w:pStyle w:val="CommentText"/>
      </w:pPr>
      <w:r>
        <w:t>Mandate reference</w:t>
      </w:r>
    </w:p>
    <w:p w14:paraId="20705CF4" w14:textId="1F6A17A2" w:rsidR="00450012" w:rsidRDefault="00450012" w:rsidP="003A358D">
      <w:pPr>
        <w:pStyle w:val="CommentText"/>
      </w:pPr>
      <w:r>
        <w:t>Status</w:t>
      </w:r>
    </w:p>
  </w:comment>
  <w:comment w:id="1632" w:author="Martin Ćosić" w:date="2018-01-17T16:31:00Z" w:initials="MĆ">
    <w:p w14:paraId="42A6DED8" w14:textId="77777777" w:rsidR="00450012" w:rsidRDefault="00450012" w:rsidP="00F84FA7">
      <w:pPr>
        <w:pStyle w:val="CommentText"/>
      </w:pPr>
      <w:r>
        <w:rPr>
          <w:rStyle w:val="CommentReference"/>
        </w:rPr>
        <w:annotationRef/>
      </w:r>
      <w:r>
        <w:rPr>
          <w:rStyle w:val="CommentReference"/>
        </w:rPr>
        <w:annotationRef/>
      </w:r>
      <w:r>
        <w:t xml:space="preserve">Ok, will be done later as </w:t>
      </w:r>
      <w:proofErr w:type="spellStart"/>
      <w:r>
        <w:t>enhacements</w:t>
      </w:r>
      <w:proofErr w:type="spellEnd"/>
      <w:r>
        <w:t xml:space="preserve">. First we need we need to </w:t>
      </w:r>
      <w:proofErr w:type="spellStart"/>
      <w:r>
        <w:t>analyse</w:t>
      </w:r>
      <w:proofErr w:type="spellEnd"/>
      <w:r>
        <w:t xml:space="preserve"> indexes on fields. </w:t>
      </w:r>
    </w:p>
    <w:p w14:paraId="76CD0973" w14:textId="32F06D80" w:rsidR="00450012" w:rsidRDefault="00450012">
      <w:pPr>
        <w:pStyle w:val="CommentText"/>
      </w:pPr>
    </w:p>
  </w:comment>
  <w:comment w:id="1633" w:author="Martin Ćosić" w:date="2018-02-06T17:20:00Z" w:initials="MĆ">
    <w:p w14:paraId="07186DFB" w14:textId="5EABA5E3" w:rsidR="00450012" w:rsidRDefault="00450012">
      <w:pPr>
        <w:pStyle w:val="CommentText"/>
      </w:pPr>
      <w:r>
        <w:rPr>
          <w:rStyle w:val="CommentReference"/>
        </w:rPr>
        <w:annotationRef/>
      </w:r>
      <w:r>
        <w:t>Workshop</w:t>
      </w:r>
    </w:p>
  </w:comment>
  <w:comment w:id="1634" w:author="Seková Mária" w:date="2018-01-17T11:45:00Z" w:initials="SM">
    <w:p w14:paraId="4C311324" w14:textId="551DEC16" w:rsidR="00450012" w:rsidRDefault="00450012">
      <w:pPr>
        <w:pStyle w:val="CommentText"/>
      </w:pPr>
      <w:r>
        <w:rPr>
          <w:rStyle w:val="CommentReference"/>
        </w:rPr>
        <w:annotationRef/>
      </w:r>
      <w:r>
        <w:t xml:space="preserve">Will the user see in this tab to which entities is the </w:t>
      </w:r>
      <w:proofErr w:type="spellStart"/>
      <w:r>
        <w:t>paydef</w:t>
      </w:r>
      <w:proofErr w:type="spellEnd"/>
      <w:r>
        <w:t xml:space="preserve"> assigned?</w:t>
      </w:r>
    </w:p>
  </w:comment>
  <w:comment w:id="1635" w:author="Martin Ćosić" w:date="2018-01-17T16:34:00Z" w:initials="MĆ">
    <w:p w14:paraId="600C4AAE" w14:textId="4EE351FF" w:rsidR="00450012" w:rsidRDefault="00450012">
      <w:pPr>
        <w:pStyle w:val="CommentText"/>
      </w:pPr>
      <w:r>
        <w:rPr>
          <w:rStyle w:val="CommentReference"/>
        </w:rPr>
        <w:annotationRef/>
      </w:r>
      <w:r>
        <w:t>Under payment definition usage tab</w:t>
      </w:r>
    </w:p>
  </w:comment>
  <w:comment w:id="1636" w:author="Martin Ćosić" w:date="2018-01-19T13:20:00Z" w:initials="MĆ">
    <w:p w14:paraId="5086E151" w14:textId="5A0ACABA" w:rsidR="00450012" w:rsidRDefault="00450012">
      <w:pPr>
        <w:pStyle w:val="CommentText"/>
      </w:pPr>
      <w:r>
        <w:rPr>
          <w:rStyle w:val="CommentReference"/>
        </w:rPr>
        <w:annotationRef/>
      </w:r>
      <w:r>
        <w:t>UC document updated.</w:t>
      </w:r>
    </w:p>
  </w:comment>
  <w:comment w:id="1637" w:author="Seková Mária" w:date="2018-02-14T17:55:00Z" w:initials="SM">
    <w:p w14:paraId="3AF38B8C" w14:textId="496478D1" w:rsidR="00450012" w:rsidRDefault="00450012">
      <w:pPr>
        <w:pStyle w:val="CommentText"/>
      </w:pPr>
      <w:r>
        <w:rPr>
          <w:rStyle w:val="CommentReference"/>
        </w:rPr>
        <w:annotationRef/>
      </w:r>
      <w:r>
        <w:t>OK</w:t>
      </w:r>
    </w:p>
  </w:comment>
  <w:comment w:id="1875" w:author="Martin Ćosić" w:date="2018-01-25T16:46:00Z" w:initials="MĆ">
    <w:p w14:paraId="09F5D0D3" w14:textId="77777777" w:rsidR="00450012" w:rsidRDefault="00450012" w:rsidP="00707FD2">
      <w:pPr>
        <w:pStyle w:val="CommentText"/>
      </w:pPr>
      <w:r>
        <w:rPr>
          <w:rStyle w:val="CommentReference"/>
        </w:rPr>
        <w:annotationRef/>
      </w:r>
      <w:r>
        <w:t xml:space="preserve">Copy comment: </w:t>
      </w:r>
      <w:r>
        <w:br/>
      </w:r>
      <w:r>
        <w:rPr>
          <w:rStyle w:val="CommentReference"/>
        </w:rPr>
        <w:annotationRef/>
      </w:r>
      <w:r>
        <w:t>Not updated.</w:t>
      </w:r>
    </w:p>
    <w:p w14:paraId="028F10AD" w14:textId="0FE28FF9" w:rsidR="00450012" w:rsidRDefault="00450012">
      <w:pPr>
        <w:pStyle w:val="CommentText"/>
      </w:pPr>
      <w:r>
        <w:br/>
      </w:r>
      <w:r>
        <w:br/>
      </w:r>
      <w:r>
        <w:t>MPSI: done.</w:t>
      </w:r>
    </w:p>
  </w:comment>
  <w:comment w:id="1872" w:author="Seková Mária" w:date="2018-02-01T18:20:00Z" w:initials="SM">
    <w:p w14:paraId="3DE1BD78" w14:textId="101683E6" w:rsidR="00450012" w:rsidRDefault="00450012">
      <w:pPr>
        <w:pStyle w:val="CommentText"/>
      </w:pPr>
      <w:r>
        <w:rPr>
          <w:rStyle w:val="CommentReference"/>
        </w:rPr>
        <w:annotationRef/>
      </w:r>
      <w:r>
        <w:t>Retailer name 2 and Contact person should not be mandatory (update this also please in data mapping doc).</w:t>
      </w:r>
    </w:p>
  </w:comment>
  <w:comment w:id="1873" w:author="Martin Ćosić" w:date="2018-02-08T11:01:00Z" w:initials="MĆ">
    <w:p w14:paraId="3B57F7EA" w14:textId="1054D1D2" w:rsidR="00450012" w:rsidRDefault="00450012">
      <w:pPr>
        <w:pStyle w:val="CommentText"/>
      </w:pPr>
      <w:r>
        <w:rPr>
          <w:rStyle w:val="CommentReference"/>
        </w:rPr>
        <w:annotationRef/>
      </w:r>
      <w:proofErr w:type="gramStart"/>
      <w:r>
        <w:t>done</w:t>
      </w:r>
      <w:proofErr w:type="gramEnd"/>
    </w:p>
  </w:comment>
  <w:comment w:id="1874" w:author="Seková Mária" w:date="2018-02-14T17:57:00Z" w:initials="SM">
    <w:p w14:paraId="6C4A2217" w14:textId="7D4E3E9C" w:rsidR="00450012" w:rsidRDefault="00450012">
      <w:pPr>
        <w:pStyle w:val="CommentText"/>
      </w:pPr>
      <w:r>
        <w:rPr>
          <w:rStyle w:val="CommentReference"/>
        </w:rPr>
        <w:annotationRef/>
      </w:r>
      <w:r>
        <w:t>OK</w:t>
      </w:r>
    </w:p>
  </w:comment>
  <w:comment w:id="1876" w:author="Seková Mária" w:date="2018-01-17T11:46:00Z" w:initials="SM">
    <w:p w14:paraId="374EBF7E" w14:textId="3F3F65FB" w:rsidR="00450012" w:rsidRDefault="00450012">
      <w:pPr>
        <w:pStyle w:val="CommentText"/>
      </w:pPr>
      <w:r>
        <w:rPr>
          <w:rStyle w:val="CommentReference"/>
        </w:rPr>
        <w:annotationRef/>
      </w:r>
      <w:r>
        <w:t>Not updated.</w:t>
      </w:r>
    </w:p>
  </w:comment>
  <w:comment w:id="1877" w:author="Martin Ćosić" w:date="2018-01-17T14:35:00Z" w:initials="MĆ">
    <w:p w14:paraId="13CF88C2" w14:textId="5A4FCB15" w:rsidR="00450012" w:rsidRDefault="00450012">
      <w:pPr>
        <w:pStyle w:val="CommentText"/>
      </w:pPr>
      <w:r>
        <w:rPr>
          <w:rStyle w:val="CommentReference"/>
        </w:rPr>
        <w:annotationRef/>
      </w:r>
      <w:r>
        <w:t>Sorry for that. New picture will be added.</w:t>
      </w:r>
      <w:r>
        <w:br/>
      </w:r>
      <w:r>
        <w:br/>
      </w:r>
      <w:r>
        <w:t>UC to be updated.</w:t>
      </w:r>
    </w:p>
  </w:comment>
  <w:comment w:id="1878" w:author="Seková Mária" w:date="2018-02-14T17:57:00Z" w:initials="SM">
    <w:p w14:paraId="3DC4ED9E" w14:textId="5AEFCA24" w:rsidR="00450012" w:rsidRDefault="00450012">
      <w:pPr>
        <w:pStyle w:val="CommentText"/>
      </w:pPr>
      <w:r>
        <w:rPr>
          <w:rStyle w:val="CommentReference"/>
        </w:rPr>
        <w:annotationRef/>
      </w:r>
      <w:r>
        <w:t xml:space="preserve">Settlement model – Regularly is not supported for VUB. </w:t>
      </w:r>
    </w:p>
  </w:comment>
  <w:comment w:id="1879" w:author="Martin Ćosić" w:date="2018-02-16T12:59:00Z" w:initials="MĆ">
    <w:p w14:paraId="40E66E49" w14:textId="0AE1ECFB" w:rsidR="00450012" w:rsidRDefault="00450012">
      <w:pPr>
        <w:pStyle w:val="CommentText"/>
      </w:pPr>
      <w:r>
        <w:rPr>
          <w:rStyle w:val="CommentReference"/>
        </w:rPr>
        <w:annotationRef/>
      </w:r>
      <w:r>
        <w:t>New picture added</w:t>
      </w:r>
    </w:p>
  </w:comment>
  <w:comment w:id="1884" w:author="Seková Mária" w:date="2018-02-01T18:22:00Z" w:initials="SM">
    <w:p w14:paraId="4ACED031" w14:textId="0D5EFA7E" w:rsidR="00450012" w:rsidRDefault="00450012">
      <w:pPr>
        <w:pStyle w:val="CommentText"/>
      </w:pPr>
      <w:r>
        <w:rPr>
          <w:rStyle w:val="CommentReference"/>
        </w:rPr>
        <w:annotationRef/>
      </w:r>
      <w:r>
        <w:t>Payment definition, not account number</w:t>
      </w:r>
    </w:p>
  </w:comment>
  <w:comment w:id="1882" w:author="Martin Ćosić" w:date="2018-02-08T11:01:00Z" w:initials="MĆ">
    <w:p w14:paraId="096086C0" w14:textId="54562436" w:rsidR="00450012" w:rsidRDefault="00450012">
      <w:pPr>
        <w:pStyle w:val="CommentText"/>
      </w:pPr>
      <w:r>
        <w:rPr>
          <w:rStyle w:val="CommentReference"/>
        </w:rPr>
        <w:annotationRef/>
      </w:r>
      <w:r>
        <w:t>UC updated</w:t>
      </w:r>
    </w:p>
  </w:comment>
  <w:comment w:id="1883" w:author="Seková Mária" w:date="2018-02-15T14:57:00Z" w:initials="SM">
    <w:p w14:paraId="17C93E32" w14:textId="73801520" w:rsidR="00450012" w:rsidRDefault="00450012">
      <w:pPr>
        <w:pStyle w:val="CommentText"/>
      </w:pPr>
      <w:r>
        <w:rPr>
          <w:rStyle w:val="CommentReference"/>
        </w:rPr>
        <w:annotationRef/>
      </w:r>
      <w:r>
        <w:t>OK</w:t>
      </w:r>
    </w:p>
  </w:comment>
  <w:comment w:id="1889" w:author="Seková Mária" w:date="2018-01-17T11:47:00Z" w:initials="SM">
    <w:p w14:paraId="4F872E55" w14:textId="071298BB" w:rsidR="00450012" w:rsidRDefault="00450012">
      <w:pPr>
        <w:pStyle w:val="CommentText"/>
      </w:pPr>
      <w:r>
        <w:rPr>
          <w:rStyle w:val="CommentReference"/>
        </w:rPr>
        <w:annotationRef/>
      </w:r>
      <w:r>
        <w:t>Will the user see some other parameters? Formats, periodicity, etc.</w:t>
      </w:r>
    </w:p>
  </w:comment>
  <w:comment w:id="1887" w:author="Martin Ćosić" w:date="2018-01-17T16:46:00Z" w:initials="MĆ">
    <w:p w14:paraId="759FEE36" w14:textId="362461DD" w:rsidR="00450012" w:rsidRDefault="00450012">
      <w:pPr>
        <w:pStyle w:val="CommentText"/>
      </w:pPr>
      <w:r>
        <w:rPr>
          <w:rStyle w:val="CommentReference"/>
        </w:rPr>
        <w:annotationRef/>
      </w:r>
      <w:r>
        <w:t>Will be done.</w:t>
      </w:r>
    </w:p>
  </w:comment>
  <w:comment w:id="1888" w:author="Seková Mária" w:date="2018-02-15T14:57:00Z" w:initials="SM">
    <w:p w14:paraId="7D66E350" w14:textId="70A24BD3" w:rsidR="00450012" w:rsidRDefault="00450012">
      <w:pPr>
        <w:pStyle w:val="CommentText"/>
      </w:pPr>
      <w:r>
        <w:rPr>
          <w:rStyle w:val="CommentReference"/>
        </w:rPr>
        <w:annotationRef/>
      </w:r>
      <w:r>
        <w:t>OK</w:t>
      </w:r>
    </w:p>
  </w:comment>
  <w:comment w:id="1890" w:author="Seková Mária" w:date="2018-02-01T18:23:00Z" w:initials="SM">
    <w:p w14:paraId="3E2B948C" w14:textId="644AFDDC" w:rsidR="00450012" w:rsidRDefault="00450012">
      <w:pPr>
        <w:pStyle w:val="CommentText"/>
      </w:pPr>
      <w:r>
        <w:rPr>
          <w:rStyle w:val="CommentReference"/>
        </w:rPr>
        <w:annotationRef/>
      </w:r>
      <w:r>
        <w:t>By clicking on selected statement definition, user can see the details? Modify it?</w:t>
      </w:r>
    </w:p>
  </w:comment>
  <w:comment w:id="1891" w:author="Seková Mária" w:date="2018-02-01T18:24:00Z" w:initials="SM">
    <w:p w14:paraId="6EEB0E41" w14:textId="60CBDF64" w:rsidR="00450012" w:rsidRDefault="00450012">
      <w:pPr>
        <w:pStyle w:val="CommentText"/>
      </w:pPr>
      <w:r>
        <w:rPr>
          <w:rStyle w:val="CommentReference"/>
        </w:rPr>
        <w:annotationRef/>
      </w:r>
      <w:r>
        <w:t>This is UC 027</w:t>
      </w:r>
    </w:p>
  </w:comment>
  <w:comment w:id="1892" w:author="Martin Ćosić" w:date="2018-02-06T17:29:00Z" w:initials="MĆ">
    <w:p w14:paraId="2812037F" w14:textId="660EBD45" w:rsidR="00450012" w:rsidRDefault="00450012">
      <w:pPr>
        <w:pStyle w:val="CommentText"/>
      </w:pPr>
      <w:r>
        <w:rPr>
          <w:rStyle w:val="CommentReference"/>
        </w:rPr>
        <w:annotationRef/>
      </w:r>
      <w:r>
        <w:t>UC document updated</w:t>
      </w:r>
    </w:p>
  </w:comment>
  <w:comment w:id="1893" w:author="Seková Mária" w:date="2018-02-14T18:00:00Z" w:initials="SM">
    <w:p w14:paraId="4010C0AA" w14:textId="126E3016" w:rsidR="00450012" w:rsidRDefault="00450012">
      <w:pPr>
        <w:pStyle w:val="CommentText"/>
      </w:pPr>
      <w:r>
        <w:rPr>
          <w:rStyle w:val="CommentReference"/>
        </w:rPr>
        <w:annotationRef/>
      </w:r>
      <w:r>
        <w:t>OK</w:t>
      </w:r>
    </w:p>
  </w:comment>
  <w:comment w:id="1896" w:author="Seková Mária" w:date="2018-01-17T12:00:00Z" w:initials="SM">
    <w:p w14:paraId="2C46B8B6" w14:textId="5BA6A955" w:rsidR="00450012" w:rsidRDefault="00450012">
      <w:pPr>
        <w:pStyle w:val="CommentText"/>
      </w:pPr>
      <w:r>
        <w:rPr>
          <w:rStyle w:val="CommentReference"/>
        </w:rPr>
        <w:annotationRef/>
      </w:r>
      <w:r>
        <w:t>How? Please include the screens.</w:t>
      </w:r>
    </w:p>
  </w:comment>
  <w:comment w:id="1897" w:author="Martin Ćosić" w:date="2018-01-17T16:49:00Z" w:initials="MĆ">
    <w:p w14:paraId="1F75E967" w14:textId="205AAE22" w:rsidR="00450012" w:rsidRDefault="00450012">
      <w:pPr>
        <w:pStyle w:val="CommentText"/>
      </w:pPr>
      <w:r>
        <w:rPr>
          <w:rStyle w:val="CommentReference"/>
        </w:rPr>
        <w:annotationRef/>
      </w:r>
      <w:r>
        <w:t>UC document updated</w:t>
      </w:r>
    </w:p>
  </w:comment>
  <w:comment w:id="1898" w:author="Seková Mária" w:date="2018-02-15T14:59:00Z" w:initials="SM">
    <w:p w14:paraId="519BEA28" w14:textId="03F0AC03" w:rsidR="00450012" w:rsidRDefault="00450012">
      <w:pPr>
        <w:pStyle w:val="CommentText"/>
      </w:pPr>
      <w:r>
        <w:rPr>
          <w:rStyle w:val="CommentReference"/>
        </w:rPr>
        <w:annotationRef/>
      </w:r>
      <w:r>
        <w:t>OK</w:t>
      </w:r>
    </w:p>
  </w:comment>
  <w:comment w:id="1899" w:author="Seková Mária" w:date="2018-02-14T18:00:00Z" w:initials="SM">
    <w:p w14:paraId="28377550" w14:textId="7ED39715" w:rsidR="00450012" w:rsidRDefault="00450012">
      <w:pPr>
        <w:pStyle w:val="CommentText"/>
      </w:pPr>
      <w:r>
        <w:rPr>
          <w:rStyle w:val="CommentReference"/>
        </w:rPr>
        <w:annotationRef/>
      </w:r>
      <w:r>
        <w:t>Statuses</w:t>
      </w:r>
    </w:p>
  </w:comment>
  <w:comment w:id="1900" w:author="Martin Ćosić" w:date="2018-02-16T13:02:00Z" w:initials="MĆ">
    <w:p w14:paraId="3A133524" w14:textId="71DE784F" w:rsidR="00450012" w:rsidRDefault="00450012">
      <w:pPr>
        <w:pStyle w:val="CommentText"/>
      </w:pPr>
      <w:r>
        <w:rPr>
          <w:rStyle w:val="CommentReference"/>
        </w:rPr>
        <w:annotationRef/>
      </w:r>
      <w:proofErr w:type="spellStart"/>
      <w:r>
        <w:t>Datamaping</w:t>
      </w:r>
      <w:proofErr w:type="spellEnd"/>
      <w:r>
        <w:t xml:space="preserve"> will be updated</w:t>
      </w:r>
    </w:p>
  </w:comment>
  <w:comment w:id="1902" w:author="Seková Mária" w:date="2018-02-15T15:00:00Z" w:initials="SM">
    <w:p w14:paraId="787F463F" w14:textId="139F06D9" w:rsidR="00450012" w:rsidRDefault="00450012">
      <w:pPr>
        <w:pStyle w:val="CommentText"/>
      </w:pPr>
      <w:r>
        <w:rPr>
          <w:rStyle w:val="CommentReference"/>
        </w:rPr>
        <w:annotationRef/>
      </w:r>
      <w:r>
        <w:t>Status</w:t>
      </w:r>
    </w:p>
  </w:comment>
  <w:comment w:id="1903" w:author="Martin Ćosić" w:date="2018-02-16T13:02:00Z" w:initials="MĆ">
    <w:p w14:paraId="12D2D879" w14:textId="77777777" w:rsidR="00450012" w:rsidRDefault="00450012" w:rsidP="004C5765">
      <w:pPr>
        <w:pStyle w:val="CommentText"/>
      </w:pPr>
      <w:r>
        <w:rPr>
          <w:rStyle w:val="CommentReference"/>
        </w:rPr>
        <w:annotationRef/>
      </w:r>
      <w:r>
        <w:rPr>
          <w:rStyle w:val="CommentReference"/>
        </w:rPr>
        <w:annotationRef/>
      </w:r>
      <w:proofErr w:type="spellStart"/>
      <w:r>
        <w:t>Datamaping</w:t>
      </w:r>
      <w:proofErr w:type="spellEnd"/>
      <w:r>
        <w:t xml:space="preserve"> will be updated</w:t>
      </w:r>
    </w:p>
    <w:p w14:paraId="6A22C9EF" w14:textId="53A9C923" w:rsidR="00450012" w:rsidRDefault="00450012">
      <w:pPr>
        <w:pStyle w:val="CommentText"/>
      </w:pPr>
    </w:p>
  </w:comment>
  <w:comment w:id="1926" w:author="Prejsa Róbert" w:date="2018-01-16T12:55:00Z" w:initials="PR">
    <w:p w14:paraId="3CE3079D" w14:textId="4779959C" w:rsidR="00450012" w:rsidRDefault="00450012">
      <w:pPr>
        <w:pStyle w:val="CommentText"/>
      </w:pPr>
      <w:r>
        <w:rPr>
          <w:rStyle w:val="CommentReference"/>
        </w:rPr>
        <w:annotationRef/>
      </w:r>
      <w:r>
        <w:t>This is not possible execute via WS, because retailer shall be created in status Inserted. And adding of new terminal via WS is sent immediately after adding of new retailer.</w:t>
      </w:r>
    </w:p>
  </w:comment>
  <w:comment w:id="1927" w:author="Martin Ćosić" w:date="2018-01-19T13:46:00Z" w:initials="MĆ">
    <w:p w14:paraId="6B575BF1" w14:textId="469C79BA" w:rsidR="00450012" w:rsidRDefault="00450012">
      <w:pPr>
        <w:pStyle w:val="CommentText"/>
      </w:pPr>
      <w:r>
        <w:rPr>
          <w:rStyle w:val="CommentReference"/>
        </w:rPr>
        <w:annotationRef/>
      </w:r>
      <w:r>
        <w:t xml:space="preserve">Robert, can you explain please this more detailed? </w:t>
      </w:r>
    </w:p>
  </w:comment>
  <w:comment w:id="1928" w:author="Martin Ćosić" w:date="2018-02-06T17:35:00Z" w:initials="MĆ">
    <w:p w14:paraId="18D43FF8" w14:textId="3C794280" w:rsidR="00450012" w:rsidRDefault="00450012">
      <w:pPr>
        <w:pStyle w:val="CommentText"/>
      </w:pPr>
      <w:r>
        <w:rPr>
          <w:rStyle w:val="CommentReference"/>
        </w:rPr>
        <w:annotationRef/>
      </w:r>
      <w:r>
        <w:t>Workshop</w:t>
      </w:r>
    </w:p>
    <w:p w14:paraId="26C620CD" w14:textId="77777777" w:rsidR="00450012" w:rsidRDefault="00450012">
      <w:pPr>
        <w:pStyle w:val="CommentText"/>
      </w:pPr>
    </w:p>
  </w:comment>
  <w:comment w:id="1929" w:author="Prejsa Róbert" w:date="2018-02-15T16:23:00Z" w:initials="PR">
    <w:p w14:paraId="19E52607" w14:textId="51C7A3C0" w:rsidR="00450012" w:rsidRDefault="00450012">
      <w:pPr>
        <w:pStyle w:val="CommentText"/>
      </w:pPr>
      <w:r>
        <w:rPr>
          <w:rStyle w:val="CommentReference"/>
        </w:rPr>
        <w:annotationRef/>
      </w:r>
      <w:r>
        <w:t>Probably both statuses (Inserted and Active) shall be supported – Inserted in case of whole new contract, Active in case of change of existing contract.</w:t>
      </w:r>
    </w:p>
  </w:comment>
  <w:comment w:id="1930" w:author="Martin Ćosić" w:date="2018-02-16T13:03:00Z" w:initials="MĆ">
    <w:p w14:paraId="14B7392F" w14:textId="2925310A" w:rsidR="00450012" w:rsidRDefault="00450012">
      <w:pPr>
        <w:pStyle w:val="CommentText"/>
      </w:pPr>
      <w:r>
        <w:rPr>
          <w:rStyle w:val="CommentReference"/>
        </w:rPr>
        <w:annotationRef/>
      </w:r>
      <w:r>
        <w:t>Active = Inserted</w:t>
      </w:r>
    </w:p>
  </w:comment>
  <w:comment w:id="1942" w:author="Prejsa Róbert" w:date="2018-01-16T12:56:00Z" w:initials="PR">
    <w:p w14:paraId="61CD1FBF" w14:textId="2EE26069" w:rsidR="00450012" w:rsidRDefault="00450012">
      <w:pPr>
        <w:pStyle w:val="CommentText"/>
        <w:rPr>
          <w:rFonts w:ascii="Calibri" w:hAnsi="Calibri"/>
          <w:color w:val="000000"/>
          <w:sz w:val="22"/>
          <w:szCs w:val="22"/>
        </w:rPr>
      </w:pPr>
      <w:r>
        <w:rPr>
          <w:rStyle w:val="CommentReference"/>
        </w:rPr>
        <w:annotationRef/>
      </w:r>
      <w:r>
        <w:rPr>
          <w:rFonts w:ascii="Calibri" w:hAnsi="Calibri"/>
          <w:color w:val="000000"/>
          <w:sz w:val="22"/>
          <w:szCs w:val="22"/>
        </w:rPr>
        <w:t xml:space="preserve">Is it possible to create new WS </w:t>
      </w:r>
      <w:proofErr w:type="spellStart"/>
      <w:r>
        <w:rPr>
          <w:rFonts w:ascii="Calibri" w:hAnsi="Calibri"/>
          <w:color w:val="000000"/>
          <w:sz w:val="22"/>
          <w:szCs w:val="22"/>
        </w:rPr>
        <w:t>AddTerminals</w:t>
      </w:r>
      <w:proofErr w:type="spellEnd"/>
      <w:r>
        <w:rPr>
          <w:rFonts w:ascii="Calibri" w:hAnsi="Calibri"/>
          <w:color w:val="000000"/>
          <w:sz w:val="22"/>
          <w:szCs w:val="22"/>
        </w:rPr>
        <w:t>, which allows to add more terminals at the same call?</w:t>
      </w:r>
    </w:p>
    <w:p w14:paraId="3D99699F" w14:textId="4175CB8F" w:rsidR="00450012" w:rsidRDefault="00450012">
      <w:pPr>
        <w:pStyle w:val="CommentText"/>
      </w:pPr>
      <w:r>
        <w:rPr>
          <w:rFonts w:ascii="Calibri" w:hAnsi="Calibri"/>
          <w:color w:val="000000"/>
          <w:sz w:val="22"/>
          <w:szCs w:val="22"/>
        </w:rPr>
        <w:t xml:space="preserve">Otherwise many WS requests will be sent </w:t>
      </w:r>
      <w:proofErr w:type="spellStart"/>
      <w:r>
        <w:rPr>
          <w:rFonts w:ascii="Calibri" w:hAnsi="Calibri"/>
          <w:color w:val="000000"/>
          <w:sz w:val="22"/>
          <w:szCs w:val="22"/>
        </w:rPr>
        <w:t>wihint</w:t>
      </w:r>
      <w:proofErr w:type="spellEnd"/>
      <w:r>
        <w:rPr>
          <w:rFonts w:ascii="Calibri" w:hAnsi="Calibri"/>
          <w:color w:val="000000"/>
          <w:sz w:val="22"/>
          <w:szCs w:val="22"/>
        </w:rPr>
        <w:t xml:space="preserve"> few seconds.</w:t>
      </w:r>
    </w:p>
  </w:comment>
  <w:comment w:id="1943" w:author="Martin Ćosić" w:date="2018-01-19T13:53:00Z" w:initials="MĆ">
    <w:p w14:paraId="1F62AA26" w14:textId="7399AA03" w:rsidR="00450012" w:rsidRDefault="00450012">
      <w:pPr>
        <w:pStyle w:val="CommentText"/>
      </w:pPr>
      <w:r>
        <w:rPr>
          <w:rStyle w:val="CommentReference"/>
        </w:rPr>
        <w:annotationRef/>
      </w:r>
      <w:r>
        <w:t>It is possible.</w:t>
      </w:r>
    </w:p>
  </w:comment>
  <w:comment w:id="1944" w:author="Martin Ćosić" w:date="2018-01-19T15:20:00Z" w:initials="MĆ">
    <w:p w14:paraId="68C0AE92" w14:textId="2D6AB55B" w:rsidR="00450012" w:rsidRDefault="00450012">
      <w:pPr>
        <w:pStyle w:val="CommentText"/>
      </w:pPr>
      <w:r>
        <w:rPr>
          <w:rStyle w:val="CommentReference"/>
        </w:rPr>
        <w:annotationRef/>
      </w:r>
      <w:r>
        <w:t xml:space="preserve">But. </w:t>
      </w:r>
      <w:proofErr w:type="gramStart"/>
      <w:r w:rsidRPr="00DA43F0">
        <w:t>the</w:t>
      </w:r>
      <w:proofErr w:type="gramEnd"/>
      <w:r w:rsidRPr="00DA43F0">
        <w:t xml:space="preserve"> duration of such </w:t>
      </w:r>
      <w:r>
        <w:t>WS</w:t>
      </w:r>
      <w:r w:rsidRPr="00DA43F0">
        <w:t xml:space="preserve"> call will increase linearly with the number of the individual</w:t>
      </w:r>
      <w:r>
        <w:t xml:space="preserve"> WS.</w:t>
      </w:r>
    </w:p>
  </w:comment>
  <w:comment w:id="1945" w:author="Martin Ćosić" w:date="2018-02-06T17:37:00Z" w:initials="MĆ">
    <w:p w14:paraId="2BE66BDB" w14:textId="32C65A51" w:rsidR="00450012" w:rsidRDefault="00450012">
      <w:pPr>
        <w:pStyle w:val="CommentText"/>
      </w:pPr>
      <w:r>
        <w:rPr>
          <w:rStyle w:val="CommentReference"/>
        </w:rPr>
        <w:annotationRef/>
      </w:r>
      <w:r>
        <w:t>Workshop</w:t>
      </w:r>
    </w:p>
  </w:comment>
  <w:comment w:id="1946" w:author="Prejsa Róbert" w:date="2018-02-15T16:26:00Z" w:initials="PR">
    <w:p w14:paraId="6B35A6B8" w14:textId="7BFD971F" w:rsidR="00450012" w:rsidRDefault="00450012">
      <w:pPr>
        <w:pStyle w:val="CommentText"/>
      </w:pPr>
      <w:r>
        <w:rPr>
          <w:rStyle w:val="CommentReference"/>
        </w:rPr>
        <w:annotationRef/>
      </w:r>
      <w:r>
        <w:rPr>
          <w:rStyle w:val="CommentReference"/>
        </w:rPr>
        <w:t>Technical limitations of WS (e.g. number of calls per second) shall</w:t>
      </w:r>
      <w:r>
        <w:t xml:space="preserve"> be added to technical documentation. When it will be prepared?</w:t>
      </w:r>
    </w:p>
  </w:comment>
  <w:comment w:id="1947" w:author="Martin Ćosić" w:date="2018-02-16T13:04:00Z" w:initials="MĆ">
    <w:p w14:paraId="287A5C2E" w14:textId="5B4E4900" w:rsidR="00450012" w:rsidRDefault="00450012">
      <w:pPr>
        <w:pStyle w:val="CommentText"/>
      </w:pPr>
      <w:r>
        <w:rPr>
          <w:rStyle w:val="CommentReference"/>
        </w:rPr>
        <w:annotationRef/>
      </w:r>
      <w:proofErr w:type="spellStart"/>
      <w:r>
        <w:t>Lets</w:t>
      </w:r>
      <w:proofErr w:type="spellEnd"/>
      <w:r>
        <w:t xml:space="preserve"> discuss it on IT call</w:t>
      </w:r>
    </w:p>
  </w:comment>
  <w:comment w:id="2009" w:author="Seková Mária" w:date="2018-02-15T15:08:00Z" w:initials="SM">
    <w:p w14:paraId="6D03714B" w14:textId="7AF0288E" w:rsidR="00450012" w:rsidRDefault="00450012">
      <w:pPr>
        <w:pStyle w:val="CommentText"/>
      </w:pPr>
      <w:r>
        <w:rPr>
          <w:rStyle w:val="CommentReference"/>
        </w:rPr>
        <w:annotationRef/>
      </w:r>
      <w:r>
        <w:t>In general OK, waiting for confirmation of data mapping, then changes are needed.</w:t>
      </w:r>
    </w:p>
  </w:comment>
  <w:comment w:id="2010" w:author="Martin Ćosić" w:date="2018-02-16T13:24:00Z" w:initials="MĆ">
    <w:p w14:paraId="5627F81D" w14:textId="6E3B429E" w:rsidR="00450012" w:rsidRDefault="00450012">
      <w:pPr>
        <w:pStyle w:val="CommentText"/>
      </w:pPr>
      <w:r>
        <w:rPr>
          <w:rStyle w:val="CommentReference"/>
        </w:rPr>
        <w:annotationRef/>
      </w:r>
      <w:proofErr w:type="gramStart"/>
      <w:r>
        <w:t>yes</w:t>
      </w:r>
      <w:proofErr w:type="gramEnd"/>
    </w:p>
  </w:comment>
  <w:comment w:id="2011" w:author="Seková Mária" w:date="2018-02-15T15:06:00Z" w:initials="SM">
    <w:p w14:paraId="47664249" w14:textId="48261EEE" w:rsidR="00450012" w:rsidRDefault="00450012">
      <w:pPr>
        <w:pStyle w:val="CommentText"/>
      </w:pPr>
      <w:r>
        <w:rPr>
          <w:rStyle w:val="CommentReference"/>
        </w:rPr>
        <w:annotationRef/>
      </w:r>
      <w:r>
        <w:t>Added</w:t>
      </w:r>
    </w:p>
  </w:comment>
  <w:comment w:id="2012" w:author="Martin Ćosić" w:date="2018-02-16T13:24:00Z" w:initials="MĆ">
    <w:p w14:paraId="4166A987" w14:textId="3809884F" w:rsidR="00450012" w:rsidRDefault="00450012">
      <w:pPr>
        <w:pStyle w:val="CommentText"/>
      </w:pPr>
      <w:r>
        <w:rPr>
          <w:rStyle w:val="CommentReference"/>
        </w:rPr>
        <w:annotationRef/>
      </w:r>
      <w:r>
        <w:sym w:font="Wingdings" w:char="F04A"/>
      </w:r>
    </w:p>
  </w:comment>
  <w:comment w:id="2015" w:author="Seková Mária" w:date="2018-02-15T15:07:00Z" w:initials="SM">
    <w:p w14:paraId="0886326E" w14:textId="5ED5EE61" w:rsidR="00450012" w:rsidRDefault="00450012">
      <w:pPr>
        <w:pStyle w:val="CommentText"/>
      </w:pPr>
      <w:r>
        <w:rPr>
          <w:rStyle w:val="CommentReference"/>
        </w:rPr>
        <w:annotationRef/>
      </w:r>
      <w:r>
        <w:t>Added</w:t>
      </w:r>
    </w:p>
  </w:comment>
  <w:comment w:id="2016" w:author="Martin Ćosić" w:date="2018-02-16T13:24:00Z" w:initials="MĆ">
    <w:p w14:paraId="1ECAAF5D" w14:textId="2F8645B2" w:rsidR="00450012" w:rsidRDefault="00450012">
      <w:pPr>
        <w:pStyle w:val="CommentText"/>
      </w:pPr>
      <w:r>
        <w:rPr>
          <w:rStyle w:val="CommentReference"/>
        </w:rPr>
        <w:annotationRef/>
      </w:r>
      <w:r>
        <w:t>(y)</w:t>
      </w:r>
    </w:p>
  </w:comment>
  <w:comment w:id="2062" w:author="Seková Mária" w:date="2018-02-15T15:09:00Z" w:initials="SM">
    <w:p w14:paraId="1BA69BEE" w14:textId="06B7EEE1" w:rsidR="00450012" w:rsidRDefault="00450012">
      <w:pPr>
        <w:pStyle w:val="CommentText"/>
      </w:pPr>
      <w:r>
        <w:rPr>
          <w:rStyle w:val="CommentReference"/>
        </w:rPr>
        <w:annotationRef/>
      </w:r>
      <w:r>
        <w:t>In general OK, waiting for confirmation of data mapping, then changes are needed.</w:t>
      </w:r>
    </w:p>
  </w:comment>
  <w:comment w:id="2064" w:author="Seková Mária" w:date="2018-02-15T15:10:00Z" w:initials="SM">
    <w:p w14:paraId="17D69454" w14:textId="470A0C00" w:rsidR="00450012" w:rsidRDefault="00450012">
      <w:pPr>
        <w:pStyle w:val="CommentText"/>
      </w:pPr>
      <w:r>
        <w:rPr>
          <w:rStyle w:val="CommentReference"/>
        </w:rPr>
        <w:annotationRef/>
      </w:r>
      <w:r>
        <w:t>Added</w:t>
      </w:r>
    </w:p>
  </w:comment>
  <w:comment w:id="2065" w:author="Martin Ćosić" w:date="2018-02-16T16:37:00Z" w:initials="MĆ">
    <w:p w14:paraId="7D32984F" w14:textId="579E8411" w:rsidR="00F2721D" w:rsidRDefault="00F2721D">
      <w:pPr>
        <w:pStyle w:val="CommentText"/>
      </w:pPr>
      <w:r>
        <w:rPr>
          <w:rStyle w:val="CommentReference"/>
        </w:rPr>
        <w:annotationRef/>
      </w:r>
      <w:proofErr w:type="gramStart"/>
      <w:r>
        <w:t>ok</w:t>
      </w:r>
      <w:proofErr w:type="gramEnd"/>
    </w:p>
  </w:comment>
  <w:comment w:id="2071" w:author="Seková Mária" w:date="2018-02-15T15:12:00Z" w:initials="SM">
    <w:p w14:paraId="60F68CF2" w14:textId="6521C609" w:rsidR="00450012" w:rsidRDefault="00450012">
      <w:pPr>
        <w:pStyle w:val="CommentText"/>
      </w:pPr>
      <w:r>
        <w:rPr>
          <w:rStyle w:val="CommentReference"/>
        </w:rPr>
        <w:annotationRef/>
      </w:r>
      <w:r>
        <w:t>Added</w:t>
      </w:r>
    </w:p>
  </w:comment>
  <w:comment w:id="2072" w:author="Martin Ćosić" w:date="2018-02-16T13:33:00Z" w:initials="MĆ">
    <w:p w14:paraId="7838DD30" w14:textId="1E597184" w:rsidR="00450012" w:rsidRDefault="00450012">
      <w:pPr>
        <w:pStyle w:val="CommentText"/>
      </w:pPr>
      <w:r>
        <w:rPr>
          <w:rStyle w:val="CommentReference"/>
        </w:rPr>
        <w:annotationRef/>
      </w:r>
      <w:proofErr w:type="gramStart"/>
      <w:r>
        <w:t>ok</w:t>
      </w:r>
      <w:proofErr w:type="gramEnd"/>
    </w:p>
  </w:comment>
  <w:comment w:id="2075" w:author="Seková Mária" w:date="2018-01-15T17:17:00Z" w:initials="SM">
    <w:p w14:paraId="4EE7F4F2" w14:textId="77777777" w:rsidR="00450012" w:rsidRDefault="00450012">
      <w:pPr>
        <w:pStyle w:val="CommentText"/>
        <w:rPr>
          <w:rFonts w:cs="Arial"/>
          <w:sz w:val="24"/>
          <w:szCs w:val="24"/>
        </w:rPr>
      </w:pPr>
      <w:r>
        <w:rPr>
          <w:rStyle w:val="CommentReference"/>
        </w:rPr>
        <w:annotationRef/>
      </w:r>
      <w:r>
        <w:t xml:space="preserve">This is not a complete information. Is it possible to change status from “Cancelled” to “Inserted”? If so, this is not aligned with </w:t>
      </w:r>
      <w:r w:rsidRPr="00EC51D9">
        <w:rPr>
          <w:rFonts w:cs="Arial"/>
          <w:sz w:val="24"/>
          <w:szCs w:val="24"/>
        </w:rPr>
        <w:t>7.</w:t>
      </w:r>
      <w:r>
        <w:rPr>
          <w:rFonts w:cs="Arial"/>
          <w:sz w:val="24"/>
          <w:szCs w:val="24"/>
        </w:rPr>
        <w:t>2</w:t>
      </w:r>
      <w:r w:rsidRPr="00EC51D9">
        <w:rPr>
          <w:rFonts w:cs="Arial"/>
          <w:sz w:val="24"/>
          <w:szCs w:val="24"/>
        </w:rPr>
        <w:t xml:space="preserve">. </w:t>
      </w:r>
      <w:r>
        <w:rPr>
          <w:rFonts w:cs="Arial"/>
          <w:sz w:val="24"/>
          <w:szCs w:val="24"/>
        </w:rPr>
        <w:t>Appendix A – Terminal status change diagram (</w:t>
      </w:r>
      <w:r w:rsidRPr="00C2596C">
        <w:rPr>
          <w:rFonts w:ascii="Arial" w:hAnsi="Arial" w:eastAsia="Times New Roman" w:cs="Arial"/>
          <w:bCs/>
          <w:color w:val="0070C0"/>
          <w:kern w:val="32"/>
          <w:sz w:val="24"/>
          <w:szCs w:val="24"/>
        </w:rPr>
        <w:t>UC POS 029</w:t>
      </w:r>
      <w:r>
        <w:rPr>
          <w:rFonts w:cs="Arial"/>
          <w:sz w:val="24"/>
          <w:szCs w:val="24"/>
        </w:rPr>
        <w:t xml:space="preserve">, </w:t>
      </w:r>
      <w:r w:rsidRPr="00C2596C">
        <w:rPr>
          <w:rFonts w:ascii="Arial" w:hAnsi="Arial" w:eastAsia="Times New Roman" w:cs="Arial"/>
          <w:bCs/>
          <w:color w:val="0070C0"/>
          <w:kern w:val="32"/>
          <w:sz w:val="24"/>
          <w:szCs w:val="24"/>
        </w:rPr>
        <w:t>UC POS 038</w:t>
      </w:r>
      <w:r>
        <w:rPr>
          <w:rFonts w:cs="Arial"/>
          <w:sz w:val="24"/>
          <w:szCs w:val="24"/>
        </w:rPr>
        <w:t>).</w:t>
      </w:r>
    </w:p>
    <w:p w14:paraId="05C59876" w14:textId="77777777" w:rsidR="00450012" w:rsidRDefault="00450012">
      <w:pPr>
        <w:pStyle w:val="CommentText"/>
        <w:rPr>
          <w:rFonts w:cs="Arial"/>
          <w:sz w:val="24"/>
          <w:szCs w:val="24"/>
        </w:rPr>
      </w:pPr>
    </w:p>
    <w:p w14:paraId="495C7005" w14:textId="7A4248E7" w:rsidR="00450012" w:rsidRDefault="00450012">
      <w:pPr>
        <w:pStyle w:val="CommentText"/>
        <w:rPr>
          <w:rFonts w:cs="Arial"/>
          <w:sz w:val="24"/>
          <w:szCs w:val="24"/>
        </w:rPr>
      </w:pPr>
      <w:r>
        <w:rPr>
          <w:rFonts w:cs="Arial"/>
          <w:sz w:val="24"/>
          <w:szCs w:val="24"/>
        </w:rPr>
        <w:t xml:space="preserve">Please describe all allowed transitions and its effect on processing. </w:t>
      </w:r>
    </w:p>
    <w:p w14:paraId="08769C72" w14:textId="77777777" w:rsidR="00450012" w:rsidRDefault="00450012">
      <w:pPr>
        <w:pStyle w:val="CommentText"/>
        <w:rPr>
          <w:rFonts w:cs="Arial"/>
          <w:sz w:val="24"/>
          <w:szCs w:val="24"/>
        </w:rPr>
      </w:pPr>
    </w:p>
    <w:p w14:paraId="23F9A6D2" w14:textId="33ACC31A" w:rsidR="00450012" w:rsidRDefault="00450012">
      <w:pPr>
        <w:pStyle w:val="CommentText"/>
      </w:pPr>
    </w:p>
  </w:comment>
  <w:comment w:id="2076" w:author="Martin Ćosić" w:date="2018-01-17T14:41:00Z" w:initials="MĆ">
    <w:p w14:paraId="76E9FFFD" w14:textId="04EC8382" w:rsidR="00450012" w:rsidRDefault="00450012">
      <w:pPr>
        <w:pStyle w:val="CommentText"/>
      </w:pPr>
      <w:r>
        <w:rPr>
          <w:rStyle w:val="CommentReference"/>
        </w:rPr>
        <w:annotationRef/>
      </w:r>
      <w:r>
        <w:t>Status diagram is OK.</w:t>
      </w:r>
      <w:r>
        <w:br/>
      </w:r>
      <w:r>
        <w:t>You cannot go from canceled to inserted.</w:t>
      </w:r>
      <w:r>
        <w:br/>
      </w:r>
      <w:r>
        <w:br/>
      </w:r>
      <w:r>
        <w:t>0-inserted is initial state during creation of terminal in wizard</w:t>
      </w:r>
      <w:r>
        <w:br/>
      </w:r>
      <w:r>
        <w:t>2-first visible state after submitting all the data</w:t>
      </w:r>
      <w:r>
        <w:br/>
      </w:r>
      <w:r>
        <w:t>move from 2 – 3 is done automatically with first transaction or manual.</w:t>
      </w:r>
      <w:r>
        <w:br/>
      </w:r>
      <w:r>
        <w:t>3-canceled (terminal cannot process transactions</w:t>
      </w:r>
      <w:proofErr w:type="gramStart"/>
      <w:r>
        <w:t>)</w:t>
      </w:r>
      <w:proofErr w:type="gramEnd"/>
      <w:r>
        <w:br/>
      </w:r>
      <w:r>
        <w:t>4-deinstalled (terminal is switched off)</w:t>
      </w:r>
    </w:p>
    <w:p w14:paraId="4F2696A4" w14:textId="6844559E" w:rsidR="00450012" w:rsidRDefault="00450012">
      <w:pPr>
        <w:pStyle w:val="CommentText"/>
      </w:pPr>
    </w:p>
    <w:p w14:paraId="20957115" w14:textId="77777777" w:rsidR="00450012" w:rsidRDefault="00450012">
      <w:pPr>
        <w:pStyle w:val="CommentText"/>
      </w:pPr>
    </w:p>
  </w:comment>
  <w:comment w:id="2077" w:author="Seková Mária" w:date="2018-02-14T20:19:00Z" w:initials="SM">
    <w:p w14:paraId="7422DEB9" w14:textId="1EA340DE" w:rsidR="00450012" w:rsidRDefault="00450012">
      <w:pPr>
        <w:pStyle w:val="CommentText"/>
      </w:pPr>
      <w:r>
        <w:rPr>
          <w:rStyle w:val="CommentReference"/>
        </w:rPr>
        <w:annotationRef/>
      </w:r>
      <w:r>
        <w:t xml:space="preserve">As we agreed - transactions manually entered via Exact should be processed even in these statuses. </w:t>
      </w:r>
    </w:p>
  </w:comment>
  <w:comment w:id="2078" w:author="Martin Ćosić" w:date="2018-02-16T16:38:00Z" w:initials="MĆ">
    <w:p w14:paraId="217248A4" w14:textId="6BEF7391" w:rsidR="00F2721D" w:rsidRDefault="00F2721D">
      <w:pPr>
        <w:pStyle w:val="CommentText"/>
      </w:pPr>
      <w:r>
        <w:rPr>
          <w:rStyle w:val="CommentReference"/>
        </w:rPr>
        <w:annotationRef/>
      </w:r>
      <w:proofErr w:type="gramStart"/>
      <w:r>
        <w:t>yes</w:t>
      </w:r>
      <w:proofErr w:type="gramEnd"/>
    </w:p>
  </w:comment>
  <w:comment w:id="2088" w:author="Seková Mária" w:date="2018-01-17T12:29:00Z" w:initials="SM">
    <w:p w14:paraId="41BD8E96" w14:textId="77777777" w:rsidR="00450012" w:rsidRDefault="00450012" w:rsidP="00025657">
      <w:pPr>
        <w:pStyle w:val="CommentText"/>
      </w:pPr>
      <w:r>
        <w:rPr>
          <w:rStyle w:val="CommentReference"/>
        </w:rPr>
        <w:annotationRef/>
      </w:r>
      <w:r>
        <w:t>Plus following parameters:</w:t>
      </w:r>
    </w:p>
    <w:p w14:paraId="2013EA7C" w14:textId="77777777" w:rsidR="00450012" w:rsidRDefault="00450012" w:rsidP="00025657">
      <w:pPr>
        <w:pStyle w:val="CommentText"/>
      </w:pPr>
      <w:r>
        <w:t>Status</w:t>
      </w:r>
    </w:p>
    <w:p w14:paraId="3717504B" w14:textId="77777777" w:rsidR="00450012" w:rsidRDefault="00450012" w:rsidP="00025657">
      <w:pPr>
        <w:pStyle w:val="CommentText"/>
      </w:pPr>
      <w:r>
        <w:t>Device type</w:t>
      </w:r>
    </w:p>
    <w:p w14:paraId="14701E65" w14:textId="77777777" w:rsidR="00450012" w:rsidRDefault="00450012" w:rsidP="00025657">
      <w:pPr>
        <w:pStyle w:val="CommentText"/>
      </w:pPr>
      <w:r>
        <w:t>Model</w:t>
      </w:r>
    </w:p>
    <w:p w14:paraId="2C4AD7AB" w14:textId="77777777" w:rsidR="00450012" w:rsidRDefault="00450012" w:rsidP="00025657">
      <w:pPr>
        <w:pStyle w:val="CommentText"/>
      </w:pPr>
      <w:r>
        <w:t>Sales person</w:t>
      </w:r>
    </w:p>
  </w:comment>
  <w:comment w:id="2089" w:author="Martin Ćosić" w:date="2018-01-18T09:11:00Z" w:initials="MĆ">
    <w:p w14:paraId="4E407FD4" w14:textId="77777777" w:rsidR="00450012" w:rsidRDefault="00450012" w:rsidP="00025657">
      <w:pPr>
        <w:pStyle w:val="CommentText"/>
      </w:pPr>
      <w:r>
        <w:rPr>
          <w:rStyle w:val="CommentReference"/>
        </w:rPr>
        <w:annotationRef/>
      </w:r>
      <w:r>
        <w:t xml:space="preserve">Ok, will be done later as </w:t>
      </w:r>
      <w:proofErr w:type="spellStart"/>
      <w:r>
        <w:t>enhacements</w:t>
      </w:r>
      <w:proofErr w:type="spellEnd"/>
      <w:r>
        <w:t xml:space="preserve">. First we need we need to </w:t>
      </w:r>
      <w:proofErr w:type="spellStart"/>
      <w:r>
        <w:t>analyse</w:t>
      </w:r>
      <w:proofErr w:type="spellEnd"/>
      <w:r>
        <w:t xml:space="preserve"> indexes on fields.</w:t>
      </w:r>
    </w:p>
  </w:comment>
  <w:comment w:id="2090" w:author="Martin Ćosić" w:date="2018-02-06T18:25:00Z" w:initials="MĆ">
    <w:p w14:paraId="74A6D5E6" w14:textId="7BF1F462" w:rsidR="00450012" w:rsidRDefault="00450012">
      <w:pPr>
        <w:pStyle w:val="CommentText"/>
      </w:pPr>
      <w:r>
        <w:rPr>
          <w:rStyle w:val="CommentReference"/>
        </w:rPr>
        <w:annotationRef/>
      </w:r>
      <w:r>
        <w:t>Workshop</w:t>
      </w:r>
    </w:p>
  </w:comment>
  <w:comment w:id="2093" w:author="Seková Mária" w:date="2018-01-17T12:32:00Z" w:initials="SM">
    <w:p w14:paraId="07B7DC80" w14:textId="1D334DF7" w:rsidR="00450012" w:rsidRDefault="00450012">
      <w:pPr>
        <w:pStyle w:val="CommentText"/>
      </w:pPr>
      <w:r>
        <w:rPr>
          <w:rStyle w:val="CommentReference"/>
        </w:rPr>
        <w:annotationRef/>
      </w:r>
      <w:r>
        <w:t>Please update the screen.</w:t>
      </w:r>
    </w:p>
  </w:comment>
  <w:comment w:id="2094" w:author="Martin Ćosić" w:date="2018-01-19T15:33:00Z" w:initials="MĆ">
    <w:p w14:paraId="124370CE" w14:textId="767E12BE" w:rsidR="00450012" w:rsidRDefault="00450012">
      <w:pPr>
        <w:pStyle w:val="CommentText"/>
      </w:pPr>
      <w:r>
        <w:rPr>
          <w:rStyle w:val="CommentReference"/>
        </w:rPr>
        <w:annotationRef/>
      </w:r>
      <w:r>
        <w:t>After terminal redesign</w:t>
      </w:r>
    </w:p>
  </w:comment>
  <w:comment w:id="2095" w:author="Martin Ćosić" w:date="2018-02-16T13:41:00Z" w:initials="MĆ">
    <w:p w14:paraId="44BAF376" w14:textId="3D96CC3A" w:rsidR="00450012" w:rsidRDefault="00450012">
      <w:pPr>
        <w:pStyle w:val="CommentText"/>
      </w:pPr>
      <w:r>
        <w:rPr>
          <w:rStyle w:val="CommentReference"/>
        </w:rPr>
        <w:annotationRef/>
      </w:r>
      <w:proofErr w:type="gramStart"/>
      <w:r>
        <w:t>done</w:t>
      </w:r>
      <w:proofErr w:type="gramEnd"/>
    </w:p>
  </w:comment>
  <w:comment w:id="2126" w:author="Seková Mária" w:date="2018-02-15T15:15:00Z" w:initials="SM">
    <w:p w14:paraId="4C115E3D" w14:textId="664AC8B3" w:rsidR="00450012" w:rsidRDefault="00450012">
      <w:pPr>
        <w:pStyle w:val="CommentText"/>
      </w:pPr>
      <w:r>
        <w:rPr>
          <w:rStyle w:val="CommentReference"/>
        </w:rPr>
        <w:annotationRef/>
      </w:r>
      <w:r>
        <w:t>To be renamed on GUI</w:t>
      </w:r>
    </w:p>
  </w:comment>
  <w:comment w:id="2127" w:author="Martin Ćosić" w:date="2018-02-16T14:34:00Z" w:initials="MĆ">
    <w:p w14:paraId="0CC04686" w14:textId="22903A68" w:rsidR="00450012" w:rsidRDefault="00450012">
      <w:pPr>
        <w:pStyle w:val="CommentText"/>
      </w:pPr>
      <w:r>
        <w:rPr>
          <w:rStyle w:val="CommentReference"/>
        </w:rPr>
        <w:annotationRef/>
      </w:r>
      <w:proofErr w:type="gramStart"/>
      <w:r>
        <w:t>done</w:t>
      </w:r>
      <w:proofErr w:type="gramEnd"/>
    </w:p>
  </w:comment>
  <w:comment w:id="2184" w:author="Seková Mária" w:date="2018-02-15T15:17:00Z" w:initials="SM">
    <w:p w14:paraId="40152A3C" w14:textId="73CCD458" w:rsidR="00450012" w:rsidRDefault="00450012">
      <w:pPr>
        <w:pStyle w:val="CommentText"/>
      </w:pPr>
      <w:r>
        <w:rPr>
          <w:rStyle w:val="CommentReference"/>
        </w:rPr>
        <w:annotationRef/>
      </w:r>
      <w:r>
        <w:t>Only TC is supported</w:t>
      </w:r>
    </w:p>
  </w:comment>
  <w:comment w:id="2185" w:author="Martin Ćosić" w:date="2018-02-16T16:40:00Z" w:initials="MĆ">
    <w:p w14:paraId="7435B284" w14:textId="291B36AF" w:rsidR="00F2721D" w:rsidRDefault="00F2721D">
      <w:pPr>
        <w:pStyle w:val="CommentText"/>
      </w:pPr>
      <w:r>
        <w:rPr>
          <w:rStyle w:val="CommentReference"/>
        </w:rPr>
        <w:annotationRef/>
      </w:r>
      <w:proofErr w:type="spellStart"/>
      <w:r>
        <w:t>Lets</w:t>
      </w:r>
      <w:proofErr w:type="spellEnd"/>
      <w:r>
        <w:t xml:space="preserve"> discuss it on IT call</w:t>
      </w:r>
    </w:p>
  </w:comment>
  <w:comment w:id="2187" w:author="Seková Mária" w:date="2018-02-15T15:18:00Z" w:initials="SM">
    <w:p w14:paraId="15349F2D" w14:textId="746B97AF" w:rsidR="00450012" w:rsidRDefault="00450012">
      <w:pPr>
        <w:pStyle w:val="CommentText"/>
      </w:pPr>
      <w:r>
        <w:rPr>
          <w:rStyle w:val="CommentReference"/>
        </w:rPr>
        <w:annotationRef/>
      </w:r>
      <w:r>
        <w:t>The same as for standard commission model? If so, please reference it.</w:t>
      </w:r>
    </w:p>
  </w:comment>
  <w:comment w:id="2188" w:author="Martin Ćosić" w:date="2018-02-16T16:42:00Z" w:initials="MĆ">
    <w:p w14:paraId="2C0FC30C" w14:textId="54DCFED3" w:rsidR="00F2721D" w:rsidRDefault="00F2721D">
      <w:pPr>
        <w:pStyle w:val="CommentText"/>
      </w:pPr>
      <w:r>
        <w:rPr>
          <w:rStyle w:val="CommentReference"/>
        </w:rPr>
        <w:annotationRef/>
      </w:r>
      <w:r>
        <w:t>Yes. UC document updated</w:t>
      </w:r>
    </w:p>
  </w:comment>
  <w:comment w:id="2192" w:author="Seková Mária" w:date="2018-02-15T15:18:00Z" w:initials="SM">
    <w:p w14:paraId="5EA70C62" w14:textId="2608543D" w:rsidR="00450012" w:rsidRDefault="00450012">
      <w:pPr>
        <w:pStyle w:val="CommentText"/>
      </w:pPr>
      <w:r>
        <w:rPr>
          <w:rStyle w:val="CommentReference"/>
        </w:rPr>
        <w:annotationRef/>
      </w:r>
      <w:r>
        <w:t>Only TC.</w:t>
      </w:r>
    </w:p>
  </w:comment>
  <w:comment w:id="2193" w:author="Martin Ćosić" w:date="2018-02-16T16:42:00Z" w:initials="MĆ">
    <w:p w14:paraId="24617D2B" w14:textId="1487DE96" w:rsidR="00F2721D" w:rsidRDefault="00F2721D" w:rsidP="00F2721D">
      <w:pPr>
        <w:pStyle w:val="CommentText"/>
      </w:pPr>
      <w:r>
        <w:rPr>
          <w:rStyle w:val="CommentReference"/>
        </w:rPr>
        <w:annotationRef/>
      </w:r>
      <w:proofErr w:type="spellStart"/>
      <w:r>
        <w:t>Lets</w:t>
      </w:r>
      <w:proofErr w:type="spellEnd"/>
      <w:r>
        <w:t xml:space="preserve"> discuss it on IT call</w:t>
      </w:r>
    </w:p>
  </w:comment>
  <w:comment w:id="2197" w:author="Seková Mária" w:date="2018-01-17T12:23:00Z" w:initials="SM">
    <w:p w14:paraId="10B692C2" w14:textId="6D8AD619" w:rsidR="00450012" w:rsidRDefault="00450012">
      <w:pPr>
        <w:pStyle w:val="CommentText"/>
      </w:pPr>
      <w:r>
        <w:rPr>
          <w:rStyle w:val="CommentReference"/>
        </w:rPr>
        <w:annotationRef/>
      </w:r>
      <w:r>
        <w:t xml:space="preserve">When creating “Percentage discount”, please include symbol “%” to “amount”, so </w:t>
      </w:r>
      <w:proofErr w:type="spellStart"/>
      <w:r>
        <w:t>its</w:t>
      </w:r>
      <w:proofErr w:type="spellEnd"/>
      <w:r>
        <w:t xml:space="preserve"> clear for the user.</w:t>
      </w:r>
    </w:p>
  </w:comment>
  <w:comment w:id="2198" w:author="Martin Ćosić" w:date="2018-01-19T14:07:00Z" w:initials="MĆ">
    <w:p w14:paraId="7D4933C0" w14:textId="34C40719" w:rsidR="00450012" w:rsidRDefault="00450012">
      <w:pPr>
        <w:pStyle w:val="CommentText"/>
      </w:pPr>
      <w:r>
        <w:rPr>
          <w:rStyle w:val="CommentReference"/>
        </w:rPr>
        <w:annotationRef/>
      </w:r>
      <w:r>
        <w:t xml:space="preserve">No </w:t>
      </w:r>
      <w:r>
        <w:sym w:font="Wingdings" w:char="F04C"/>
      </w:r>
      <w:r>
        <w:t xml:space="preserve"> because calculation type can be different than percentage and cannot dynamically show %</w:t>
      </w:r>
    </w:p>
  </w:comment>
  <w:comment w:id="2199" w:author="Seková Mária" w:date="2018-02-01T19:13:00Z" w:initials="SM">
    <w:p w14:paraId="598AAA07" w14:textId="2B96D43B" w:rsidR="00450012" w:rsidRDefault="00450012">
      <w:pPr>
        <w:pStyle w:val="CommentText"/>
      </w:pPr>
      <w:r>
        <w:rPr>
          <w:rStyle w:val="CommentReference"/>
        </w:rPr>
        <w:annotationRef/>
      </w:r>
      <w:r>
        <w:t>Can we include some information for the user at least?</w:t>
      </w:r>
    </w:p>
  </w:comment>
  <w:comment w:id="2200" w:author="Martin Ćosić" w:date="2018-02-09T13:50:00Z" w:initials="MĆ">
    <w:p w14:paraId="064EB93B" w14:textId="6A93750E" w:rsidR="00450012" w:rsidRDefault="00450012">
      <w:pPr>
        <w:pStyle w:val="CommentText"/>
      </w:pPr>
      <w:r>
        <w:rPr>
          <w:rStyle w:val="CommentReference"/>
        </w:rPr>
        <w:annotationRef/>
      </w:r>
      <w:r>
        <w:t>% is introduced</w:t>
      </w:r>
    </w:p>
  </w:comment>
  <w:comment w:id="2201" w:author="Seková Mária" w:date="2018-02-14T20:15:00Z" w:initials="SM">
    <w:p w14:paraId="12AB679C" w14:textId="60121779" w:rsidR="00450012" w:rsidRDefault="00450012">
      <w:pPr>
        <w:pStyle w:val="CommentText"/>
      </w:pPr>
      <w:r>
        <w:rPr>
          <w:rStyle w:val="CommentReference"/>
        </w:rPr>
        <w:annotationRef/>
      </w:r>
      <w:r>
        <w:t>OK</w:t>
      </w:r>
    </w:p>
  </w:comment>
  <w:comment w:id="2206" w:author="Seková Mária" w:date="2018-01-17T12:25:00Z" w:initials="SM">
    <w:p w14:paraId="405D29A3" w14:textId="3E072FE6" w:rsidR="00450012" w:rsidRDefault="00450012">
      <w:pPr>
        <w:pStyle w:val="CommentText"/>
      </w:pPr>
      <w:r>
        <w:rPr>
          <w:rStyle w:val="CommentReference"/>
        </w:rPr>
        <w:annotationRef/>
      </w:r>
      <w:r>
        <w:t>Business rules – only F/D model which is not effective (assigned to any active terminal) can be cancelled. User should be informed by this in error message.</w:t>
      </w:r>
    </w:p>
  </w:comment>
  <w:comment w:id="2207" w:author="Martin Ćosić" w:date="2018-01-19T15:34:00Z" w:initials="MĆ">
    <w:p w14:paraId="02BE5AD9" w14:textId="53FC5E07" w:rsidR="00450012" w:rsidRDefault="00450012">
      <w:pPr>
        <w:pStyle w:val="CommentText"/>
      </w:pPr>
      <w:r>
        <w:rPr>
          <w:rStyle w:val="CommentReference"/>
        </w:rPr>
        <w:annotationRef/>
      </w:r>
      <w:r>
        <w:t>You can cancel any F/D model – for assigned entities will remain to be valid; but not possible to add new.</w:t>
      </w:r>
    </w:p>
  </w:comment>
  <w:comment w:id="2208" w:author="Seková Mária" w:date="2018-02-15T15:20:00Z" w:initials="SM">
    <w:p w14:paraId="3B02104D" w14:textId="5DC6719C" w:rsidR="00450012" w:rsidRDefault="00450012">
      <w:pPr>
        <w:pStyle w:val="CommentText"/>
      </w:pPr>
      <w:r>
        <w:rPr>
          <w:rStyle w:val="CommentReference"/>
        </w:rPr>
        <w:annotationRef/>
      </w:r>
      <w:r>
        <w:t>OK</w:t>
      </w:r>
    </w:p>
  </w:comment>
  <w:comment w:id="2225" w:author="Seková Mária" w:date="2018-01-17T12:26:00Z" w:initials="SM">
    <w:p w14:paraId="2AAA0220" w14:textId="76DCACB1" w:rsidR="00450012" w:rsidRDefault="00450012">
      <w:pPr>
        <w:pStyle w:val="CommentText"/>
      </w:pPr>
      <w:r>
        <w:rPr>
          <w:rStyle w:val="CommentReference"/>
        </w:rPr>
        <w:annotationRef/>
      </w:r>
      <w:r>
        <w:t>Not visible on the screen above.</w:t>
      </w:r>
    </w:p>
  </w:comment>
  <w:comment w:id="2226" w:author="Martin Ćosić" w:date="2018-01-19T15:37:00Z" w:initials="MĆ">
    <w:p w14:paraId="4E5C9518" w14:textId="5890BA18" w:rsidR="00450012" w:rsidRDefault="00450012" w:rsidP="00836C96">
      <w:pPr>
        <w:pStyle w:val="CommentText"/>
      </w:pPr>
      <w:r>
        <w:rPr>
          <w:rStyle w:val="CommentReference"/>
        </w:rPr>
        <w:annotationRef/>
      </w:r>
      <w:r>
        <w:t xml:space="preserve"> Maximum is five. Will be done. </w:t>
      </w:r>
      <w:r>
        <w:br/>
      </w:r>
      <w:r>
        <w:br/>
      </w:r>
      <w:r>
        <w:t>UC document updated.</w:t>
      </w:r>
    </w:p>
  </w:comment>
  <w:comment w:id="2227" w:author="Seková Mária" w:date="2018-02-14T20:08:00Z" w:initials="SM">
    <w:p w14:paraId="4D0AF1E4" w14:textId="543AB71B" w:rsidR="00450012" w:rsidRDefault="00450012">
      <w:pPr>
        <w:pStyle w:val="CommentText"/>
      </w:pPr>
      <w:r>
        <w:rPr>
          <w:rStyle w:val="CommentReference"/>
        </w:rPr>
        <w:annotationRef/>
      </w:r>
      <w:r>
        <w:t>OK</w:t>
      </w:r>
    </w:p>
  </w:comment>
  <w:comment w:id="2230" w:author="Seková Mária" w:date="2018-02-01T19:14:00Z" w:initials="SM">
    <w:p w14:paraId="545897C0" w14:textId="722A95E9" w:rsidR="00450012" w:rsidRDefault="00450012">
      <w:pPr>
        <w:pStyle w:val="CommentText"/>
      </w:pPr>
      <w:r>
        <w:rPr>
          <w:rStyle w:val="CommentReference"/>
        </w:rPr>
        <w:annotationRef/>
      </w:r>
      <w:r>
        <w:t>Can we see the screen? Is it possible to change it in the future?</w:t>
      </w:r>
    </w:p>
  </w:comment>
  <w:comment w:id="2231" w:author="Martin Ćosić" w:date="2018-02-09T13:52:00Z" w:initials="MĆ">
    <w:p w14:paraId="7A989036" w14:textId="0F75C660" w:rsidR="00450012" w:rsidRDefault="00450012">
      <w:pPr>
        <w:pStyle w:val="CommentText"/>
      </w:pPr>
      <w:r>
        <w:rPr>
          <w:rStyle w:val="CommentReference"/>
        </w:rPr>
        <w:annotationRef/>
      </w:r>
      <w:r>
        <w:t>New UC added. 048.</w:t>
      </w:r>
    </w:p>
  </w:comment>
  <w:comment w:id="2232" w:author="Seková Mária" w:date="2018-02-14T20:07:00Z" w:initials="SM">
    <w:p w14:paraId="4FE5A142" w14:textId="336BE3B2" w:rsidR="00450012" w:rsidRDefault="00450012">
      <w:pPr>
        <w:pStyle w:val="CommentText"/>
      </w:pPr>
      <w:r>
        <w:rPr>
          <w:rStyle w:val="CommentReference"/>
        </w:rPr>
        <w:annotationRef/>
      </w:r>
      <w:r>
        <w:t>OK</w:t>
      </w:r>
    </w:p>
  </w:comment>
  <w:comment w:id="2287" w:author="Seková Mária" w:date="2018-01-17T11:26:00Z" w:initials="SM">
    <w:p w14:paraId="13AEE425" w14:textId="1A53999B" w:rsidR="00450012" w:rsidRDefault="00450012">
      <w:pPr>
        <w:pStyle w:val="CommentText"/>
      </w:pPr>
      <w:r>
        <w:rPr>
          <w:rStyle w:val="CommentReference"/>
        </w:rPr>
        <w:annotationRef/>
      </w:r>
      <w:r>
        <w:t>Sales person ID should be entered manually. Examples:</w:t>
      </w:r>
    </w:p>
    <w:p w14:paraId="53EBDB94" w14:textId="77777777" w:rsidR="00450012" w:rsidRDefault="00450012">
      <w:pPr>
        <w:pStyle w:val="CommentText"/>
      </w:pPr>
    </w:p>
    <w:p w14:paraId="143884CF" w14:textId="722C46FF" w:rsidR="00450012" w:rsidRDefault="00450012">
      <w:pPr>
        <w:pStyle w:val="CommentText"/>
      </w:pPr>
      <w:r>
        <w:t>93951 Martin Langer</w:t>
      </w:r>
    </w:p>
    <w:p w14:paraId="1125CCBE" w14:textId="0437580C" w:rsidR="00450012" w:rsidRDefault="00450012">
      <w:pPr>
        <w:pStyle w:val="CommentText"/>
      </w:pPr>
      <w:r>
        <w:t>98677 Matej Baran</w:t>
      </w:r>
    </w:p>
    <w:p w14:paraId="3CC59D7B" w14:textId="675AA8E8" w:rsidR="00450012" w:rsidRDefault="00450012">
      <w:pPr>
        <w:pStyle w:val="CommentText"/>
      </w:pPr>
      <w:r>
        <w:t>93199 Marek Matisko</w:t>
      </w:r>
    </w:p>
  </w:comment>
  <w:comment w:id="2286" w:author="Martin Ćosić" w:date="2018-01-18T16:16:00Z" w:initials="MĆ">
    <w:p w14:paraId="37B1DEEF" w14:textId="401DEA88" w:rsidR="00450012" w:rsidRDefault="00450012">
      <w:pPr>
        <w:pStyle w:val="CommentText"/>
      </w:pPr>
      <w:r>
        <w:rPr>
          <w:rStyle w:val="CommentReference"/>
        </w:rPr>
        <w:annotationRef/>
      </w:r>
      <w:r>
        <w:t>Will be done. UC to be updated.</w:t>
      </w:r>
    </w:p>
    <w:p w14:paraId="56BB4304" w14:textId="7967C151" w:rsidR="00450012" w:rsidRDefault="00450012">
      <w:pPr>
        <w:pStyle w:val="CommentText"/>
      </w:pPr>
      <w:r>
        <w:t>Done. UC document updated.</w:t>
      </w:r>
    </w:p>
  </w:comment>
  <w:comment w:id="2288" w:author="Martin Ćosić" w:date="2018-01-26T10:56:00Z" w:initials="MĆ">
    <w:p w14:paraId="1D9AA074" w14:textId="77777777" w:rsidR="00450012" w:rsidRDefault="00450012" w:rsidP="00820E65">
      <w:pPr>
        <w:pStyle w:val="CommentText"/>
      </w:pPr>
      <w:r>
        <w:rPr>
          <w:rStyle w:val="CommentReference"/>
        </w:rPr>
        <w:annotationRef/>
      </w:r>
      <w:r>
        <w:t>Copy comment</w:t>
      </w:r>
      <w:proofErr w:type="gramStart"/>
      <w:r>
        <w:t>:</w:t>
      </w:r>
      <w:proofErr w:type="gramEnd"/>
      <w:r>
        <w:br/>
      </w:r>
      <w:r>
        <w:t>Sales person ID should be entered manually. Examples:</w:t>
      </w:r>
    </w:p>
    <w:p w14:paraId="500A346B" w14:textId="77777777" w:rsidR="00450012" w:rsidRDefault="00450012" w:rsidP="00820E65">
      <w:pPr>
        <w:pStyle w:val="CommentText"/>
      </w:pPr>
    </w:p>
    <w:p w14:paraId="3289C224" w14:textId="77777777" w:rsidR="00450012" w:rsidRDefault="00450012" w:rsidP="00820E65">
      <w:pPr>
        <w:pStyle w:val="CommentText"/>
      </w:pPr>
      <w:r>
        <w:t>93951 Martin Langer</w:t>
      </w:r>
    </w:p>
    <w:p w14:paraId="69E9ADAD" w14:textId="77777777" w:rsidR="00450012" w:rsidRDefault="00450012" w:rsidP="00820E65">
      <w:pPr>
        <w:pStyle w:val="CommentText"/>
      </w:pPr>
      <w:r>
        <w:t>98677 Matej Baran</w:t>
      </w:r>
    </w:p>
    <w:p w14:paraId="54AD3D37" w14:textId="672CA5BE" w:rsidR="00450012" w:rsidRDefault="00450012" w:rsidP="00820E65">
      <w:pPr>
        <w:pStyle w:val="CommentText"/>
      </w:pPr>
      <w:r>
        <w:t>93199 Marek Matisko</w:t>
      </w:r>
      <w:r>
        <w:br/>
      </w:r>
      <w:r>
        <w:br/>
      </w:r>
      <w:r>
        <w:t xml:space="preserve">MPSI: Done. </w:t>
      </w:r>
    </w:p>
  </w:comment>
  <w:comment w:id="2289" w:author="Seková Mária" w:date="2018-02-14T20:06:00Z" w:initials="SM">
    <w:p w14:paraId="32A22D66" w14:textId="2DA93867" w:rsidR="00450012" w:rsidRDefault="00450012">
      <w:pPr>
        <w:pStyle w:val="CommentText"/>
      </w:pPr>
      <w:r>
        <w:rPr>
          <w:rStyle w:val="CommentReference"/>
        </w:rPr>
        <w:annotationRef/>
      </w:r>
      <w:r>
        <w:t>OK</w:t>
      </w:r>
    </w:p>
  </w:comment>
  <w:comment w:id="2307" w:author="Sigetová Jana" w:date="2018-02-01T10:15:00Z" w:initials="SJ">
    <w:p w14:paraId="7E478571" w14:textId="7390AD49" w:rsidR="00450012" w:rsidRPr="00914E3B" w:rsidRDefault="00450012">
      <w:pPr>
        <w:pStyle w:val="CommentText"/>
      </w:pPr>
      <w:r>
        <w:rPr>
          <w:rStyle w:val="CommentReference"/>
        </w:rPr>
        <w:annotationRef/>
      </w:r>
      <w:r>
        <w:t xml:space="preserve">Please insert </w:t>
      </w:r>
      <w:proofErr w:type="spellStart"/>
      <w:r>
        <w:t>txn</w:t>
      </w:r>
      <w:proofErr w:type="spellEnd"/>
      <w:r>
        <w:t xml:space="preserve"> codes (2010, </w:t>
      </w:r>
      <w:proofErr w:type="gramStart"/>
      <w:r>
        <w:t>2100, …)</w:t>
      </w:r>
      <w:proofErr w:type="gramEnd"/>
    </w:p>
  </w:comment>
  <w:comment w:id="2312" w:author="Sigetová Jana" w:date="2018-01-16T13:54:00Z" w:initials="SJ">
    <w:p w14:paraId="70AD370A" w14:textId="764B537D" w:rsidR="00450012" w:rsidRDefault="00450012">
      <w:pPr>
        <w:pStyle w:val="CommentText"/>
      </w:pPr>
      <w:r>
        <w:rPr>
          <w:rStyle w:val="CommentReference"/>
        </w:rPr>
        <w:annotationRef/>
      </w:r>
      <w:r>
        <w:t>Please specify supported transaction types.</w:t>
      </w:r>
    </w:p>
  </w:comment>
  <w:comment w:id="2313" w:author="Martin Ćosić" w:date="2018-01-19T15:41:00Z" w:initials="MĆ">
    <w:p w14:paraId="65B994BE" w14:textId="1BCB39E8" w:rsidR="00450012" w:rsidRDefault="00450012">
      <w:pPr>
        <w:pStyle w:val="CommentText"/>
      </w:pPr>
      <w:r>
        <w:rPr>
          <w:rStyle w:val="CommentReference"/>
        </w:rPr>
        <w:annotationRef/>
      </w:r>
      <w:r>
        <w:t>UC document updated</w:t>
      </w:r>
    </w:p>
  </w:comment>
  <w:comment w:id="2314" w:author="Sigetová Jana" w:date="2018-02-15T16:26:00Z" w:initials="SJ">
    <w:p w14:paraId="69EDA5B8" w14:textId="34E48AF7" w:rsidR="00450012" w:rsidRDefault="00450012">
      <w:pPr>
        <w:pStyle w:val="CommentText"/>
      </w:pPr>
      <w:r>
        <w:rPr>
          <w:rStyle w:val="CommentReference"/>
        </w:rPr>
        <w:annotationRef/>
      </w:r>
      <w:r>
        <w:rPr>
          <w:rStyle w:val="CommentReference"/>
        </w:rPr>
        <w:t>See our changes in document. These changes align with Transaction processing document.</w:t>
      </w:r>
    </w:p>
  </w:comment>
  <w:comment w:id="2340" w:author="Martin Ćosić" w:date="2018-02-16T13:15:00Z" w:initials="MĆ">
    <w:p w14:paraId="41048815" w14:textId="7CCB7A13" w:rsidR="00450012" w:rsidRDefault="00450012">
      <w:pPr>
        <w:pStyle w:val="CommentText"/>
      </w:pPr>
      <w:r>
        <w:rPr>
          <w:rStyle w:val="CommentReference"/>
        </w:rPr>
        <w:annotationRef/>
      </w:r>
      <w:proofErr w:type="spellStart"/>
      <w:r>
        <w:t>Lets</w:t>
      </w:r>
      <w:proofErr w:type="spellEnd"/>
      <w:r>
        <w:t xml:space="preserve"> discuss it on IT call for TOPUP</w:t>
      </w:r>
    </w:p>
  </w:comment>
  <w:comment w:id="2372" w:author="Sigetová Jana" w:date="2018-01-16T13:55:00Z" w:initials="SJ">
    <w:p w14:paraId="42CEE622" w14:textId="610D03B1" w:rsidR="00450012" w:rsidRDefault="00450012">
      <w:pPr>
        <w:pStyle w:val="CommentText"/>
      </w:pPr>
      <w:r>
        <w:rPr>
          <w:rStyle w:val="CommentReference"/>
        </w:rPr>
        <w:annotationRef/>
      </w:r>
      <w:r>
        <w:t>What about reversal of ON-US transaction?</w:t>
      </w:r>
    </w:p>
  </w:comment>
  <w:comment w:id="2373" w:author="Martin Ćosić" w:date="2018-01-19T14:16:00Z" w:initials="MĆ">
    <w:p w14:paraId="0D2D7506" w14:textId="7F0162AB" w:rsidR="00450012" w:rsidRDefault="00450012">
      <w:pPr>
        <w:pStyle w:val="CommentText"/>
      </w:pPr>
      <w:r>
        <w:rPr>
          <w:rStyle w:val="CommentReference"/>
        </w:rPr>
        <w:annotationRef/>
      </w:r>
      <w:r>
        <w:t>To be discussed with Dean</w:t>
      </w:r>
    </w:p>
  </w:comment>
  <w:comment w:id="2374" w:author="Sigetová Jana" w:date="2018-02-01T09:41:00Z" w:initials="SJ">
    <w:p w14:paraId="73447D6F" w14:textId="1967C718" w:rsidR="00450012" w:rsidRDefault="00450012" w:rsidP="00D76F79">
      <w:pPr>
        <w:pStyle w:val="CommentText"/>
        <w:rPr>
          <w:bCs/>
          <w:sz w:val="24"/>
          <w:szCs w:val="24"/>
        </w:rPr>
      </w:pPr>
      <w:r>
        <w:rPr>
          <w:rStyle w:val="CommentReference"/>
        </w:rPr>
        <w:annotationRef/>
      </w:r>
      <w:r>
        <w:t xml:space="preserve">We have only edited the name of UC POS 057 </w:t>
      </w:r>
      <w:r w:rsidRPr="00D25681">
        <w:rPr>
          <w:bCs/>
          <w:sz w:val="24"/>
          <w:szCs w:val="24"/>
        </w:rPr>
        <w:t>Reverse transaction (Technical reasons)</w:t>
      </w:r>
      <w:r>
        <w:rPr>
          <w:bCs/>
          <w:sz w:val="24"/>
          <w:szCs w:val="24"/>
        </w:rPr>
        <w:t xml:space="preserve"> -&gt; </w:t>
      </w:r>
      <w:r>
        <w:t xml:space="preserve">UC POS 057 </w:t>
      </w:r>
      <w:r w:rsidRPr="00D25681">
        <w:rPr>
          <w:bCs/>
          <w:sz w:val="24"/>
          <w:szCs w:val="24"/>
        </w:rPr>
        <w:t>Reverse transaction</w:t>
      </w:r>
      <w:r>
        <w:rPr>
          <w:bCs/>
          <w:sz w:val="24"/>
          <w:szCs w:val="24"/>
        </w:rPr>
        <w:t>. Description is correct.</w:t>
      </w:r>
    </w:p>
    <w:p w14:paraId="130FE489" w14:textId="7207E73C" w:rsidR="00450012" w:rsidRPr="00D76F79" w:rsidRDefault="00450012" w:rsidP="00D76F79">
      <w:pPr>
        <w:pStyle w:val="CommentText"/>
        <w:rPr>
          <w:bCs/>
          <w:sz w:val="24"/>
          <w:szCs w:val="24"/>
        </w:rPr>
      </w:pPr>
      <w:r>
        <w:rPr>
          <w:bCs/>
          <w:sz w:val="24"/>
          <w:szCs w:val="24"/>
        </w:rPr>
        <w:t xml:space="preserve">UC POS 058 – we corrected business </w:t>
      </w:r>
      <w:r>
        <w:rPr>
          <w:bCs/>
        </w:rPr>
        <w:t>rules:</w:t>
      </w:r>
      <w:r>
        <w:rPr>
          <w:bCs/>
          <w:sz w:val="24"/>
          <w:szCs w:val="24"/>
        </w:rPr>
        <w:t xml:space="preserve"> </w:t>
      </w:r>
      <w:r>
        <w:t>off-us transaction will not be sent to payment schema within outgoing,</w:t>
      </w:r>
    </w:p>
    <w:p w14:paraId="6C7C7D4D" w14:textId="4A7C0670" w:rsidR="00450012" w:rsidRDefault="00450012">
      <w:pPr>
        <w:pStyle w:val="CommentText"/>
      </w:pPr>
    </w:p>
  </w:comment>
  <w:comment w:id="2375" w:author="Martin Ćosić" w:date="2018-02-09T15:00:00Z" w:initials="MĆ">
    <w:p w14:paraId="5B3CFA73" w14:textId="3F881C6F" w:rsidR="00450012" w:rsidRDefault="00450012">
      <w:pPr>
        <w:pStyle w:val="CommentText"/>
      </w:pPr>
      <w:r>
        <w:rPr>
          <w:rStyle w:val="CommentReference"/>
        </w:rPr>
        <w:annotationRef/>
      </w:r>
      <w:r>
        <w:t>Workshop. Works as ATM.</w:t>
      </w:r>
    </w:p>
  </w:comment>
  <w:comment w:id="2376" w:author="Sigetová Jana" w:date="2018-02-15T16:51:00Z" w:initials="SJ">
    <w:p w14:paraId="4BADA872" w14:textId="777582DD" w:rsidR="00450012" w:rsidRDefault="00450012">
      <w:pPr>
        <w:pStyle w:val="CommentText"/>
      </w:pPr>
      <w:r>
        <w:rPr>
          <w:rStyle w:val="CommentReference"/>
        </w:rPr>
        <w:annotationRef/>
      </w:r>
      <w:r>
        <w:t>Yes, OK</w:t>
      </w:r>
    </w:p>
  </w:comment>
  <w:comment w:id="2391" w:author="Martin Ćosić" w:date="2018-01-26T10:57:00Z" w:initials="MĆ">
    <w:p w14:paraId="35C7E953" w14:textId="6358D320" w:rsidR="00450012" w:rsidRDefault="00450012">
      <w:pPr>
        <w:pStyle w:val="CommentText"/>
      </w:pPr>
      <w:r>
        <w:rPr>
          <w:rStyle w:val="CommentReference"/>
        </w:rPr>
        <w:annotationRef/>
      </w:r>
      <w:r>
        <w:t>Copy comment</w:t>
      </w:r>
      <w:proofErr w:type="gramStart"/>
      <w:r>
        <w:t>:</w:t>
      </w:r>
      <w:proofErr w:type="gramEnd"/>
      <w:r>
        <w:br/>
      </w:r>
      <w:r>
        <w:t>Will there still exist user data tab? It was removed for ATM transactions…</w:t>
      </w:r>
      <w:r>
        <w:br/>
      </w:r>
      <w:r>
        <w:br/>
      </w:r>
      <w:r>
        <w:t>MPSI: True. Not visible anymore. UC document updated.</w:t>
      </w:r>
    </w:p>
  </w:comment>
  <w:comment w:id="2392" w:author="Sigetová Jana" w:date="2018-02-01T09:51:00Z" w:initials="SJ">
    <w:p w14:paraId="3D4DA3DC" w14:textId="552A14A7" w:rsidR="00450012" w:rsidRDefault="00450012">
      <w:pPr>
        <w:pStyle w:val="CommentText"/>
      </w:pPr>
      <w:r>
        <w:rPr>
          <w:rStyle w:val="CommentReference"/>
        </w:rPr>
        <w:annotationRef/>
      </w:r>
      <w:r>
        <w:t>OK</w:t>
      </w:r>
    </w:p>
  </w:comment>
  <w:comment w:id="2401" w:author="Sigetová Jana" w:date="2018-01-16T14:07:00Z" w:initials="SJ">
    <w:p w14:paraId="145B8BA8" w14:textId="51FA8CB3" w:rsidR="00450012" w:rsidRDefault="00450012">
      <w:pPr>
        <w:pStyle w:val="CommentText"/>
      </w:pPr>
      <w:r>
        <w:rPr>
          <w:rStyle w:val="CommentReference"/>
        </w:rPr>
        <w:annotationRef/>
      </w:r>
      <w:r>
        <w:t xml:space="preserve">Why only Reversal status? In case of multiple </w:t>
      </w:r>
      <w:proofErr w:type="spellStart"/>
      <w:r>
        <w:t>txns</w:t>
      </w:r>
      <w:proofErr w:type="spellEnd"/>
      <w:r>
        <w:t xml:space="preserve"> we need also Inserted status.</w:t>
      </w:r>
    </w:p>
  </w:comment>
  <w:comment w:id="2402" w:author="Martin Ćosić" w:date="2018-01-19T16:20:00Z" w:initials="MĆ">
    <w:p w14:paraId="646A816F" w14:textId="194D19BD" w:rsidR="00450012" w:rsidRDefault="00450012">
      <w:pPr>
        <w:pStyle w:val="CommentText"/>
      </w:pPr>
      <w:r>
        <w:rPr>
          <w:rStyle w:val="CommentReference"/>
        </w:rPr>
        <w:annotationRef/>
      </w:r>
      <w:r>
        <w:t>UC document updated.</w:t>
      </w:r>
    </w:p>
  </w:comment>
  <w:comment w:id="2403" w:author="Sigetová Jana" w:date="2018-02-01T09:52:00Z" w:initials="SJ">
    <w:p w14:paraId="4A6731D8" w14:textId="5AB7D17B" w:rsidR="00450012" w:rsidRDefault="00450012">
      <w:pPr>
        <w:pStyle w:val="CommentText"/>
      </w:pPr>
      <w:r>
        <w:rPr>
          <w:rStyle w:val="CommentReference"/>
        </w:rPr>
        <w:annotationRef/>
      </w:r>
      <w:r>
        <w:t>OK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70581E" w15:done="1"/>
  <w15:commentEx w15:paraId="60F5900F" w15:paraIdParent="3C70581E" w15:done="1"/>
  <w15:commentEx w15:paraId="6CDD0858" w15:paraIdParent="3C70581E" w15:done="1"/>
  <w15:commentEx w15:paraId="04289D3F" w15:done="0"/>
  <w15:commentEx w15:paraId="53E99D43" w15:done="1"/>
  <w15:commentEx w15:paraId="0B78E4AB" w15:paraIdParent="53E99D43" w15:done="1"/>
  <w15:commentEx w15:paraId="011EA3BA" w15:paraIdParent="53E99D43" w15:done="1"/>
  <w15:commentEx w15:paraId="5A8A0312" w15:done="1"/>
  <w15:commentEx w15:paraId="6C74259F" w15:paraIdParent="5A8A0312" w15:done="1"/>
  <w15:commentEx w15:paraId="5BAE0128" w15:paraIdParent="5A8A0312" w15:done="1"/>
  <w15:commentEx w15:paraId="0021B011" w15:paraIdParent="5A8A0312" w15:done="1"/>
  <w15:commentEx w15:paraId="4FD4DB59" w15:paraIdParent="5A8A0312" w15:done="1"/>
  <w15:commentEx w15:paraId="6873E5B9" w15:done="0"/>
  <w15:commentEx w15:paraId="489ABACA" w15:paraIdParent="6873E5B9" w15:done="0"/>
  <w15:commentEx w15:paraId="0E7449FB" w15:done="0"/>
  <w15:commentEx w15:paraId="39870B5C" w15:paraIdParent="0E7449FB" w15:done="0"/>
  <w15:commentEx w15:paraId="750B8F1E" w15:done="1"/>
  <w15:commentEx w15:paraId="68F04366" w15:paraIdParent="750B8F1E" w15:done="1"/>
  <w15:commentEx w15:paraId="6E254668" w15:paraIdParent="750B8F1E" w15:done="1"/>
  <w15:commentEx w15:paraId="1593010A" w15:paraIdParent="750B8F1E" w15:done="1"/>
  <w15:commentEx w15:paraId="6AA29453" w15:paraIdParent="750B8F1E" w15:done="1"/>
  <w15:commentEx w15:paraId="7A84E46A" w15:paraIdParent="750B8F1E" w15:done="1"/>
  <w15:commentEx w15:paraId="7CC455B5" w15:done="1"/>
  <w15:commentEx w15:paraId="655C18D7" w15:paraIdParent="7CC455B5" w15:done="1"/>
  <w15:commentEx w15:paraId="096762BC" w15:done="1"/>
  <w15:commentEx w15:paraId="19FAF7F8" w15:paraIdParent="096762BC" w15:done="1"/>
  <w15:commentEx w15:paraId="00AFDADA" w15:paraIdParent="096762BC" w15:done="1"/>
  <w15:commentEx w15:paraId="2025835D" w15:done="1"/>
  <w15:commentEx w15:paraId="30CA5820" w15:paraIdParent="2025835D" w15:done="1"/>
  <w15:commentEx w15:paraId="333C9E3D" w15:paraIdParent="2025835D" w15:done="1"/>
  <w15:commentEx w15:paraId="280D7D81" w15:done="1"/>
  <w15:commentEx w15:paraId="714493BF" w15:paraIdParent="280D7D81" w15:done="1"/>
  <w15:commentEx w15:paraId="45D32D19" w15:paraIdParent="280D7D81" w15:done="1"/>
  <w15:commentEx w15:paraId="21CE7B4E" w15:done="1"/>
  <w15:commentEx w15:paraId="2BC8BAD1" w15:paraIdParent="21CE7B4E" w15:done="1"/>
  <w15:commentEx w15:paraId="4B231976" w15:paraIdParent="21CE7B4E" w15:done="1"/>
  <w15:commentEx w15:paraId="4C5F6947" w15:done="0"/>
  <w15:commentEx w15:paraId="2A35F61E" w15:paraIdParent="4C5F6947" w15:done="0"/>
  <w15:commentEx w15:paraId="5BBF471C" w15:done="1"/>
  <w15:commentEx w15:paraId="69A39993" w15:paraIdParent="5BBF471C" w15:done="1"/>
  <w15:commentEx w15:paraId="51881CD7" w15:done="1"/>
  <w15:commentEx w15:paraId="13F007A1" w15:paraIdParent="51881CD7" w15:done="1"/>
  <w15:commentEx w15:paraId="75C954A3" w15:paraIdParent="51881CD7" w15:done="1"/>
  <w15:commentEx w15:paraId="77951D68" w15:done="1"/>
  <w15:commentEx w15:paraId="2E9616F8" w15:paraIdParent="77951D68" w15:done="1"/>
  <w15:commentEx w15:paraId="0F3864AB" w15:paraIdParent="77951D68" w15:done="1"/>
  <w15:commentEx w15:paraId="7B40F3E8" w15:done="1"/>
  <w15:commentEx w15:paraId="35F0CCA3" w15:paraIdParent="7B40F3E8" w15:done="1"/>
  <w15:commentEx w15:paraId="111A2F8E" w15:paraIdParent="7B40F3E8" w15:done="1"/>
  <w15:commentEx w15:paraId="0A950400" w15:paraIdParent="7B40F3E8" w15:done="1"/>
  <w15:commentEx w15:paraId="2007A635" w15:paraIdParent="7B40F3E8" w15:done="1"/>
  <w15:commentEx w15:paraId="6ADEA0D2" w15:done="1"/>
  <w15:commentEx w15:paraId="4E1078B3" w15:paraIdParent="6ADEA0D2" w15:done="1"/>
  <w15:commentEx w15:paraId="6B8CAACF" w15:paraIdParent="6ADEA0D2" w15:done="1"/>
  <w15:commentEx w15:paraId="30A12C88" w15:paraIdParent="6ADEA0D2" w15:done="1"/>
  <w15:commentEx w15:paraId="7248F467" w15:done="0"/>
  <w15:commentEx w15:paraId="115422C0" w15:done="1"/>
  <w15:commentEx w15:paraId="0F79A53C" w15:paraIdParent="115422C0" w15:done="1"/>
  <w15:commentEx w15:paraId="526DA055" w15:paraIdParent="115422C0" w15:done="1"/>
  <w15:commentEx w15:paraId="230EA6BE" w15:done="1"/>
  <w15:commentEx w15:paraId="7954F465" w15:paraIdParent="230EA6BE" w15:done="1"/>
  <w15:commentEx w15:paraId="4EFA10C2" w15:paraIdParent="230EA6BE" w15:done="1"/>
  <w15:commentEx w15:paraId="179BEABB" w15:done="0"/>
  <w15:commentEx w15:paraId="36C31E9D" w15:paraIdParent="179BEABB" w15:done="0"/>
  <w15:commentEx w15:paraId="1A3CC7FB" w15:done="0"/>
  <w15:commentEx w15:paraId="2FF80582" w15:paraIdParent="1A3CC7FB" w15:done="0"/>
  <w15:commentEx w15:paraId="53C3DF2C" w15:done="1"/>
  <w15:commentEx w15:paraId="0F0287C0" w15:paraIdParent="53C3DF2C" w15:done="1"/>
  <w15:commentEx w15:paraId="0567E606" w15:done="1"/>
  <w15:commentEx w15:paraId="3B7C206B" w15:paraIdParent="0567E606" w15:done="1"/>
  <w15:commentEx w15:paraId="1DAA3646" w15:paraIdParent="0567E606" w15:done="1"/>
  <w15:commentEx w15:paraId="794980EE" w15:done="1"/>
  <w15:commentEx w15:paraId="36034903" w15:paraIdParent="794980EE" w15:done="1"/>
  <w15:commentEx w15:paraId="7F56EA8F" w15:paraIdParent="794980EE" w15:done="1"/>
  <w15:commentEx w15:paraId="0F4C820E" w15:done="1"/>
  <w15:commentEx w15:paraId="3177FDC0" w15:paraIdParent="0F4C820E" w15:done="1"/>
  <w15:commentEx w15:paraId="481DADB5" w15:paraIdParent="0F4C820E" w15:done="1"/>
  <w15:commentEx w15:paraId="2927E442" w15:paraIdParent="0F4C820E" w15:done="1"/>
  <w15:commentEx w15:paraId="1761ADAD" w15:paraIdParent="0F4C820E" w15:done="1"/>
  <w15:commentEx w15:paraId="619CE8E9" w15:done="1"/>
  <w15:commentEx w15:paraId="39F58785" w15:paraIdParent="619CE8E9" w15:done="1"/>
  <w15:commentEx w15:paraId="2E837068" w15:paraIdParent="619CE8E9" w15:done="1"/>
  <w15:commentEx w15:paraId="41F0B959" w15:paraIdParent="619CE8E9" w15:done="1"/>
  <w15:commentEx w15:paraId="6D16D793" w15:paraIdParent="619CE8E9" w15:done="1"/>
  <w15:commentEx w15:paraId="79A60C0C" w15:done="1"/>
  <w15:commentEx w15:paraId="49E7594A" w15:paraIdParent="79A60C0C" w15:done="1"/>
  <w15:commentEx w15:paraId="776FDD33" w15:paraIdParent="79A60C0C" w15:done="1"/>
  <w15:commentEx w15:paraId="2A7E3267" w15:done="1"/>
  <w15:commentEx w15:paraId="5248FDA3" w15:done="1"/>
  <w15:commentEx w15:paraId="540181EE" w15:done="1"/>
  <w15:commentEx w15:paraId="14FC1B4F" w15:paraIdParent="540181EE" w15:done="1"/>
  <w15:commentEx w15:paraId="1EC8F899" w15:paraIdParent="540181EE" w15:done="1"/>
  <w15:commentEx w15:paraId="7B3DA8BB" w15:paraIdParent="540181EE" w15:done="1"/>
  <w15:commentEx w15:paraId="716DD21D" w15:done="1"/>
  <w15:commentEx w15:paraId="538B629E" w15:paraIdParent="716DD21D" w15:done="1"/>
  <w15:commentEx w15:paraId="322B05C9" w15:paraIdParent="716DD21D" w15:done="1"/>
  <w15:commentEx w15:paraId="19E277BE" w15:done="1"/>
  <w15:commentEx w15:paraId="4BA35F02" w15:paraIdParent="19E277BE" w15:done="1"/>
  <w15:commentEx w15:paraId="2EBF806E" w15:done="1"/>
  <w15:commentEx w15:paraId="141EBCC2" w15:paraIdParent="2EBF806E" w15:done="1"/>
  <w15:commentEx w15:paraId="6941CD8A" w15:paraIdParent="2EBF806E" w15:done="1"/>
  <w15:commentEx w15:paraId="79F3C068" w15:done="1"/>
  <w15:commentEx w15:paraId="6DA07489" w15:paraIdParent="79F3C068" w15:done="1"/>
  <w15:commentEx w15:paraId="32FFB8A5" w15:paraIdParent="79F3C068" w15:done="1"/>
  <w15:commentEx w15:paraId="1D059827" w15:done="1"/>
  <w15:commentEx w15:paraId="48F06479" w15:paraIdParent="1D059827" w15:done="1"/>
  <w15:commentEx w15:paraId="403145AD" w15:paraIdParent="1D059827" w15:done="1"/>
  <w15:commentEx w15:paraId="4BE9193A" w15:done="1"/>
  <w15:commentEx w15:paraId="234A2080" w15:paraIdParent="4BE9193A" w15:done="1"/>
  <w15:commentEx w15:paraId="5954E946" w15:paraIdParent="4BE9193A" w15:done="1"/>
  <w15:commentEx w15:paraId="5FF93AF8" w15:done="0"/>
  <w15:commentEx w15:paraId="527A5BF0" w15:paraIdParent="5FF93AF8" w15:done="0"/>
  <w15:commentEx w15:paraId="6FB7F9CD" w15:paraIdParent="5FF93AF8" w15:done="0"/>
  <w15:commentEx w15:paraId="0DA4FC62" w15:paraIdParent="5FF93AF8" w15:done="0"/>
  <w15:commentEx w15:paraId="5B27B2A6" w15:paraIdParent="5FF93AF8" w15:done="0"/>
  <w15:commentEx w15:paraId="701BA4AE" w15:done="0"/>
  <w15:commentEx w15:paraId="2018BEE8" w15:paraIdParent="701BA4AE" w15:done="0"/>
  <w15:commentEx w15:paraId="687531CD" w15:done="0"/>
  <w15:commentEx w15:paraId="45DAA889" w15:done="1"/>
  <w15:commentEx w15:paraId="6B14ACC9" w15:paraIdParent="45DAA889" w15:done="1"/>
  <w15:commentEx w15:paraId="7C3043DE" w15:paraIdParent="45DAA889" w15:done="1"/>
  <w15:commentEx w15:paraId="125EA3BB" w15:done="0"/>
  <w15:commentEx w15:paraId="306B0D42" w15:paraIdParent="125EA3BB" w15:done="0"/>
  <w15:commentEx w15:paraId="3AA6A542" w15:paraIdParent="125EA3BB" w15:done="0"/>
  <w15:commentEx w15:paraId="2351A5AF" w15:paraIdParent="125EA3BB" w15:done="0"/>
  <w15:commentEx w15:paraId="0CACC2DF" w15:done="0"/>
  <w15:commentEx w15:paraId="67117724" w15:done="0"/>
  <w15:commentEx w15:paraId="27E5DD8A" w15:done="0"/>
  <w15:commentEx w15:paraId="76A792E5" w15:paraIdParent="27E5DD8A" w15:done="0"/>
  <w15:commentEx w15:paraId="0300CCDC" w15:done="1"/>
  <w15:commentEx w15:paraId="1A29BAB8" w15:paraIdParent="0300CCDC" w15:done="1"/>
  <w15:commentEx w15:paraId="6347E1A5" w15:done="0"/>
  <w15:commentEx w15:paraId="4881EACD" w15:done="0"/>
  <w15:commentEx w15:paraId="334CB922" w15:done="1"/>
  <w15:commentEx w15:paraId="25AEA0D7" w15:paraIdParent="334CB922" w15:done="1"/>
  <w15:commentEx w15:paraId="71AE1E88" w15:paraIdParent="334CB922" w15:done="1"/>
  <w15:commentEx w15:paraId="117348E7" w15:done="1"/>
  <w15:commentEx w15:paraId="635492FD" w15:paraIdParent="117348E7" w15:done="1"/>
  <w15:commentEx w15:paraId="2E2A7859" w15:paraIdParent="117348E7" w15:done="1"/>
  <w15:commentEx w15:paraId="6A46833D" w15:done="0"/>
  <w15:commentEx w15:paraId="07C71173" w15:done="0"/>
  <w15:commentEx w15:paraId="138BBE0C" w15:done="1"/>
  <w15:commentEx w15:paraId="3FDBE930" w15:paraIdParent="138BBE0C" w15:done="1"/>
  <w15:commentEx w15:paraId="12374A27" w15:paraIdParent="138BBE0C" w15:done="1"/>
  <w15:commentEx w15:paraId="30BFAFEF" w15:done="1"/>
  <w15:commentEx w15:paraId="3BB3A3E7" w15:paraIdParent="30BFAFEF" w15:done="1"/>
  <w15:commentEx w15:paraId="0BA90FDA" w15:paraIdParent="30BFAFEF" w15:done="1"/>
  <w15:commentEx w15:paraId="3C1D8B5B" w15:paraIdParent="30BFAFEF" w15:done="1"/>
  <w15:commentEx w15:paraId="3841321C" w15:paraIdParent="30BFAFEF" w15:done="1"/>
  <w15:commentEx w15:paraId="09885417" w15:done="1"/>
  <w15:commentEx w15:paraId="4DCEAA70" w15:paraIdParent="09885417" w15:done="1"/>
  <w15:commentEx w15:paraId="7B80C914" w15:paraIdParent="09885417" w15:done="1"/>
  <w15:commentEx w15:paraId="1F276C89" w15:done="0"/>
  <w15:commentEx w15:paraId="15A3A12D" w15:paraIdParent="1F276C89" w15:done="0"/>
  <w15:commentEx w15:paraId="6BBCC984" w15:done="0"/>
  <w15:commentEx w15:paraId="0DAF3676" w15:paraIdParent="6BBCC984" w15:done="0"/>
  <w15:commentEx w15:paraId="4B997491" w15:done="0"/>
  <w15:commentEx w15:paraId="0582FBCF" w15:paraIdParent="4B997491" w15:done="0"/>
  <w15:commentEx w15:paraId="789AD75D" w15:done="0"/>
  <w15:commentEx w15:paraId="2808C3F9" w15:paraIdParent="789AD75D" w15:done="0"/>
  <w15:commentEx w15:paraId="1B61BCF0" w15:paraIdParent="789AD75D" w15:done="0"/>
  <w15:commentEx w15:paraId="5E23BECA" w15:paraIdParent="789AD75D" w15:done="0"/>
  <w15:commentEx w15:paraId="735E979B" w15:done="0"/>
  <w15:commentEx w15:paraId="133C21F0" w15:paraIdParent="735E979B" w15:done="0"/>
  <w15:commentEx w15:paraId="5AC80B02" w15:paraIdParent="735E979B" w15:done="0"/>
  <w15:commentEx w15:paraId="400B70DC" w15:paraIdParent="735E979B" w15:done="0"/>
  <w15:commentEx w15:paraId="1F95B4B1" w15:done="0"/>
  <w15:commentEx w15:paraId="1079BEA2" w15:paraIdParent="1F95B4B1" w15:done="0"/>
  <w15:commentEx w15:paraId="0D09C33A" w15:done="1"/>
  <w15:commentEx w15:paraId="049A2A81" w15:paraIdParent="0D09C33A" w15:done="1"/>
  <w15:commentEx w15:paraId="20705CF4" w15:done="0"/>
  <w15:commentEx w15:paraId="76CD0973" w15:paraIdParent="20705CF4" w15:done="0"/>
  <w15:commentEx w15:paraId="07186DFB" w15:paraIdParent="20705CF4" w15:done="0"/>
  <w15:commentEx w15:paraId="4C311324" w15:done="1"/>
  <w15:commentEx w15:paraId="600C4AAE" w15:paraIdParent="4C311324" w15:done="1"/>
  <w15:commentEx w15:paraId="5086E151" w15:paraIdParent="4C311324" w15:done="1"/>
  <w15:commentEx w15:paraId="3AF38B8C" w15:paraIdParent="4C311324" w15:done="1"/>
  <w15:commentEx w15:paraId="028F10AD" w15:done="1"/>
  <w15:commentEx w15:paraId="3DE1BD78" w15:paraIdParent="028F10AD" w15:done="1"/>
  <w15:commentEx w15:paraId="3B57F7EA" w15:paraIdParent="028F10AD" w15:done="1"/>
  <w15:commentEx w15:paraId="6C4A2217" w15:paraIdParent="028F10AD" w15:done="1"/>
  <w15:commentEx w15:paraId="374EBF7E" w15:done="0"/>
  <w15:commentEx w15:paraId="13CF88C2" w15:paraIdParent="374EBF7E" w15:done="1"/>
  <w15:commentEx w15:paraId="3DC4ED9E" w15:paraIdParent="374EBF7E" w15:done="0"/>
  <w15:commentEx w15:paraId="40E66E49" w15:paraIdParent="374EBF7E" w15:done="0"/>
  <w15:commentEx w15:paraId="4ACED031" w15:done="1"/>
  <w15:commentEx w15:paraId="096086C0" w15:paraIdParent="4ACED031" w15:done="1"/>
  <w15:commentEx w15:paraId="17C93E32" w15:paraIdParent="4ACED031" w15:done="1"/>
  <w15:commentEx w15:paraId="4F872E55" w15:done="1"/>
  <w15:commentEx w15:paraId="759FEE36" w15:paraIdParent="4F872E55" w15:done="1"/>
  <w15:commentEx w15:paraId="7D66E350" w15:paraIdParent="4F872E55" w15:done="1"/>
  <w15:commentEx w15:paraId="3E2B948C" w15:done="1"/>
  <w15:commentEx w15:paraId="6EEB0E41" w15:done="1"/>
  <w15:commentEx w15:paraId="2812037F" w15:paraIdParent="6EEB0E41" w15:done="1"/>
  <w15:commentEx w15:paraId="4010C0AA" w15:paraIdParent="6EEB0E41" w15:done="1"/>
  <w15:commentEx w15:paraId="2C46B8B6" w15:done="1"/>
  <w15:commentEx w15:paraId="1F75E967" w15:paraIdParent="2C46B8B6" w15:done="1"/>
  <w15:commentEx w15:paraId="519BEA28" w15:paraIdParent="2C46B8B6" w15:done="1"/>
  <w15:commentEx w15:paraId="28377550" w15:done="0"/>
  <w15:commentEx w15:paraId="3A133524" w15:paraIdParent="28377550" w15:done="0"/>
  <w15:commentEx w15:paraId="787F463F" w15:done="0"/>
  <w15:commentEx w15:paraId="6A22C9EF" w15:paraIdParent="787F463F" w15:done="0"/>
  <w15:commentEx w15:paraId="3CE3079D" w15:done="0"/>
  <w15:commentEx w15:paraId="6B575BF1" w15:paraIdParent="3CE3079D" w15:done="0"/>
  <w15:commentEx w15:paraId="26C620CD" w15:paraIdParent="3CE3079D" w15:done="0"/>
  <w15:commentEx w15:paraId="19E52607" w15:paraIdParent="3CE3079D" w15:done="0"/>
  <w15:commentEx w15:paraId="14B7392F" w15:paraIdParent="3CE3079D" w15:done="0"/>
  <w15:commentEx w15:paraId="3D99699F" w15:done="0"/>
  <w15:commentEx w15:paraId="1F62AA26" w15:paraIdParent="3D99699F" w15:done="0"/>
  <w15:commentEx w15:paraId="68C0AE92" w15:paraIdParent="3D99699F" w15:done="0"/>
  <w15:commentEx w15:paraId="2BE66BDB" w15:paraIdParent="3D99699F" w15:done="0"/>
  <w15:commentEx w15:paraId="6B35A6B8" w15:paraIdParent="3D99699F" w15:done="0"/>
  <w15:commentEx w15:paraId="287A5C2E" w15:paraIdParent="3D99699F" w15:done="0"/>
  <w15:commentEx w15:paraId="6D03714B" w15:done="0"/>
  <w15:commentEx w15:paraId="5627F81D" w15:paraIdParent="6D03714B" w15:done="0"/>
  <w15:commentEx w15:paraId="47664249" w15:done="1"/>
  <w15:commentEx w15:paraId="4166A987" w15:paraIdParent="47664249" w15:done="1"/>
  <w15:commentEx w15:paraId="0886326E" w15:done="0"/>
  <w15:commentEx w15:paraId="1ECAAF5D" w15:paraIdParent="0886326E" w15:done="1"/>
  <w15:commentEx w15:paraId="1BA69BEE" w15:done="0"/>
  <w15:commentEx w15:paraId="17D69454" w15:done="1"/>
  <w15:commentEx w15:paraId="7D32984F" w15:paraIdParent="17D69454" w15:done="1"/>
  <w15:commentEx w15:paraId="60F68CF2" w15:done="0"/>
  <w15:commentEx w15:paraId="7838DD30" w15:paraIdParent="60F68CF2" w15:done="1"/>
  <w15:commentEx w15:paraId="23F9A6D2" w15:done="1"/>
  <w15:commentEx w15:paraId="20957115" w15:paraIdParent="23F9A6D2" w15:done="1"/>
  <w15:commentEx w15:paraId="7422DEB9" w15:done="0"/>
  <w15:commentEx w15:paraId="217248A4" w15:paraIdParent="7422DEB9" w15:done="0"/>
  <w15:commentEx w15:paraId="2C4AD7AB" w15:done="0"/>
  <w15:commentEx w15:paraId="4E407FD4" w15:paraIdParent="2C4AD7AB" w15:done="0"/>
  <w15:commentEx w15:paraId="74A6D5E6" w15:paraIdParent="2C4AD7AB" w15:done="0"/>
  <w15:commentEx w15:paraId="07B7DC80" w15:done="0"/>
  <w15:commentEx w15:paraId="124370CE" w15:paraIdParent="07B7DC80" w15:done="0"/>
  <w15:commentEx w15:paraId="44BAF376" w15:paraIdParent="07B7DC80" w15:done="0"/>
  <w15:commentEx w15:paraId="4C115E3D" w15:done="0"/>
  <w15:commentEx w15:paraId="0CC04686" w15:paraIdParent="4C115E3D" w15:done="0"/>
  <w15:commentEx w15:paraId="40152A3C" w15:done="0"/>
  <w15:commentEx w15:paraId="7435B284" w15:paraIdParent="40152A3C" w15:done="0"/>
  <w15:commentEx w15:paraId="15349F2D" w15:done="0"/>
  <w15:commentEx w15:paraId="2C0FC30C" w15:paraIdParent="15349F2D" w15:done="0"/>
  <w15:commentEx w15:paraId="5EA70C62" w15:done="0"/>
  <w15:commentEx w15:paraId="24617D2B" w15:paraIdParent="5EA70C62" w15:done="0"/>
  <w15:commentEx w15:paraId="10B692C2" w15:done="1"/>
  <w15:commentEx w15:paraId="7D4933C0" w15:paraIdParent="10B692C2" w15:done="1"/>
  <w15:commentEx w15:paraId="598AAA07" w15:paraIdParent="10B692C2" w15:done="1"/>
  <w15:commentEx w15:paraId="064EB93B" w15:paraIdParent="10B692C2" w15:done="1"/>
  <w15:commentEx w15:paraId="12AB679C" w15:paraIdParent="10B692C2" w15:done="1"/>
  <w15:commentEx w15:paraId="405D29A3" w15:done="1"/>
  <w15:commentEx w15:paraId="02BE5AD9" w15:paraIdParent="405D29A3" w15:done="1"/>
  <w15:commentEx w15:paraId="3B02104D" w15:paraIdParent="405D29A3" w15:done="1"/>
  <w15:commentEx w15:paraId="2AAA0220" w15:done="1"/>
  <w15:commentEx w15:paraId="4E5C9518" w15:paraIdParent="2AAA0220" w15:done="1"/>
  <w15:commentEx w15:paraId="4D0AF1E4" w15:paraIdParent="2AAA0220" w15:done="1"/>
  <w15:commentEx w15:paraId="545897C0" w15:done="1"/>
  <w15:commentEx w15:paraId="7A989036" w15:paraIdParent="545897C0" w15:done="1"/>
  <w15:commentEx w15:paraId="4FE5A142" w15:paraIdParent="545897C0" w15:done="1"/>
  <w15:commentEx w15:paraId="3CC59D7B" w15:done="1"/>
  <w15:commentEx w15:paraId="56BB4304" w15:paraIdParent="3CC59D7B" w15:done="1"/>
  <w15:commentEx w15:paraId="54AD3D37" w15:done="1"/>
  <w15:commentEx w15:paraId="32A22D66" w15:paraIdParent="54AD3D37" w15:done="1"/>
  <w15:commentEx w15:paraId="7E478571" w15:done="0"/>
  <w15:commentEx w15:paraId="70AD370A" w15:done="0"/>
  <w15:commentEx w15:paraId="65B994BE" w15:paraIdParent="70AD370A" w15:done="0"/>
  <w15:commentEx w15:paraId="69EDA5B8" w15:paraIdParent="70AD370A" w15:done="0"/>
  <w15:commentEx w15:paraId="41048815" w15:done="0"/>
  <w15:commentEx w15:paraId="42CEE622" w15:done="0"/>
  <w15:commentEx w15:paraId="0D2D7506" w15:paraIdParent="42CEE622" w15:done="0"/>
  <w15:commentEx w15:paraId="6C7C7D4D" w15:paraIdParent="42CEE622" w15:done="0"/>
  <w15:commentEx w15:paraId="5B3CFA73" w15:paraIdParent="42CEE622" w15:done="0"/>
  <w15:commentEx w15:paraId="4BADA872" w15:paraIdParent="42CEE622" w15:done="0"/>
  <w15:commentEx w15:paraId="35C7E953" w15:done="0"/>
  <w15:commentEx w15:paraId="3D4DA3DC" w15:paraIdParent="35C7E953" w15:done="0"/>
  <w15:commentEx w15:paraId="145B8BA8" w15:done="0"/>
  <w15:commentEx w15:paraId="646A816F" w15:paraIdParent="145B8BA8" w15:done="0"/>
  <w15:commentEx w15:paraId="4A6731D8" w15:paraIdParent="145B8BA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8D95D0" w14:textId="77777777" w:rsidR="001B17BE" w:rsidRDefault="001B17BE">
      <w:r>
        <w:separator/>
      </w:r>
    </w:p>
  </w:endnote>
  <w:endnote w:type="continuationSeparator" w:id="0">
    <w:p w14:paraId="65A4B5E3" w14:textId="77777777" w:rsidR="001B17BE" w:rsidRDefault="001B17BE">
      <w:r>
        <w:continuationSeparator/>
      </w:r>
    </w:p>
  </w:endnote>
  <w:endnote w:type="continuationNotice" w:id="1">
    <w:p w14:paraId="644276C8" w14:textId="77777777" w:rsidR="001B17BE" w:rsidRDefault="001B17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3599467"/>
      <w:docPartObj>
        <w:docPartGallery w:val="Page Numbers (Bottom of Page)"/>
        <w:docPartUnique/>
      </w:docPartObj>
    </w:sdtPr>
    <w:sdtEndPr>
      <w:rPr>
        <w:noProof/>
      </w:rPr>
    </w:sdtEndPr>
    <w:sdtContent>
      <w:p w14:paraId="1805A88A" w14:textId="530EF2F4" w:rsidR="00450012" w:rsidRDefault="00450012">
        <w:pPr>
          <w:pStyle w:val="Footer"/>
          <w:pBdr>
            <w:bottom w:val="single" w:sz="6" w:space="1" w:color="auto"/>
          </w:pBdr>
        </w:pPr>
      </w:p>
      <w:p w14:paraId="477AF136" w14:textId="62867F19" w:rsidR="00450012" w:rsidRDefault="00450012">
        <w:pPr>
          <w:pStyle w:val="Footer"/>
        </w:pPr>
        <w:r>
          <w:rPr>
            <w:noProof/>
            <w:lang w:val="sk-SK" w:eastAsia="sk-SK"/>
          </w:rPr>
          <w:drawing>
            <wp:anchor distT="0" distB="0" distL="114300" distR="114300" simplePos="0" relativeHeight="251658241" behindDoc="1" locked="0" layoutInCell="1" allowOverlap="1" wp14:anchorId="212C3BD3" wp14:editId="78F12BED">
              <wp:simplePos x="0" y="0"/>
              <wp:positionH relativeFrom="margin">
                <wp:posOffset>4904668</wp:posOffset>
              </wp:positionH>
              <wp:positionV relativeFrom="paragraph">
                <wp:posOffset>38100</wp:posOffset>
              </wp:positionV>
              <wp:extent cx="1569720" cy="436880"/>
              <wp:effectExtent l="0" t="0" r="0" b="1270"/>
              <wp:wrapTight wrapText="bothSides">
                <wp:wrapPolygon edited="0">
                  <wp:start x="0" y="0"/>
                  <wp:lineTo x="0" y="20721"/>
                  <wp:lineTo x="21233" y="20721"/>
                  <wp:lineTo x="21233" y="0"/>
                  <wp:lineTo x="0" y="0"/>
                </wp:wrapPolygon>
              </wp:wrapTight>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l="14188" t="44742" r="14069" b="22755"/>
                      <a:stretch>
                        <a:fillRect/>
                      </a:stretch>
                    </pic:blipFill>
                    <pic:spPr bwMode="auto">
                      <a:xfrm>
                        <a:off x="0" y="0"/>
                        <a:ext cx="1569720" cy="43688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1354DD">
          <w:rPr>
            <w:noProof/>
          </w:rPr>
          <w:t>2</w:t>
        </w:r>
        <w:r>
          <w:rPr>
            <w:noProof/>
          </w:rPr>
          <w:fldChar w:fldCharType="end"/>
        </w:r>
        <w:r>
          <w:rPr>
            <w:noProof/>
          </w:rPr>
          <w:t xml:space="preserve">                                                       </w:t>
        </w:r>
        <w:r w:rsidRPr="00414913">
          <w:rPr>
            <w:b/>
            <w:color w:val="FF0000"/>
            <w:sz w:val="18"/>
          </w:rPr>
          <w:t>STRICTLY CONFIDENTIA</w:t>
        </w:r>
        <w:r>
          <w:rPr>
            <w:b/>
            <w:color w:val="FF0000"/>
            <w:sz w:val="18"/>
          </w:rPr>
          <w:t>L</w:t>
        </w:r>
      </w:p>
    </w:sdtContent>
  </w:sdt>
  <w:p w14:paraId="6E7C97E0" w14:textId="71C4A7F7" w:rsidR="00450012" w:rsidRDefault="00450012" w:rsidP="00C50E04">
    <w:pPr>
      <w:pStyle w:val="Footer"/>
      <w:rPr>
        <w:noProo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BE649D" w14:textId="77777777" w:rsidR="001B17BE" w:rsidRDefault="001B17BE">
      <w:r>
        <w:separator/>
      </w:r>
    </w:p>
  </w:footnote>
  <w:footnote w:type="continuationSeparator" w:id="0">
    <w:p w14:paraId="4C138AD0" w14:textId="77777777" w:rsidR="001B17BE" w:rsidRDefault="001B17BE">
      <w:r>
        <w:continuationSeparator/>
      </w:r>
    </w:p>
  </w:footnote>
  <w:footnote w:type="continuationNotice" w:id="1">
    <w:p w14:paraId="22AF5978" w14:textId="77777777" w:rsidR="001B17BE" w:rsidRDefault="001B17B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7C97DE" w14:textId="506220AB" w:rsidR="00450012" w:rsidRPr="00C5528C" w:rsidRDefault="00450012" w:rsidP="008705B8">
    <w:pPr>
      <w:pStyle w:val="Header"/>
      <w:rPr>
        <w:rFonts w:ascii="Calibri" w:hAnsi="Calibri"/>
        <w:sz w:val="22"/>
        <w:szCs w:val="22"/>
      </w:rPr>
    </w:pPr>
    <w:r>
      <w:rPr>
        <w:rFonts w:ascii="Arial" w:hAnsi="Arial" w:cs="Arial"/>
        <w:color w:val="603580"/>
        <w:sz w:val="28"/>
      </w:rPr>
      <w:t>TD-ACQ-VUB-EXACT-</w:t>
    </w:r>
    <w:proofErr w:type="spellStart"/>
    <w:r>
      <w:rPr>
        <w:rFonts w:ascii="Arial" w:hAnsi="Arial" w:cs="Arial"/>
        <w:color w:val="603580"/>
        <w:sz w:val="28"/>
      </w:rPr>
      <w:t>POS_UseCases</w:t>
    </w:r>
    <w:proofErr w:type="spellEnd"/>
    <w:r>
      <w:rPr>
        <w:rFonts w:ascii="Arial" w:hAnsi="Arial" w:cs="Arial"/>
        <w:color w:val="603580"/>
        <w:sz w:val="28"/>
      </w:rPr>
      <w:t xml:space="preserve"> V00</w:t>
    </w:r>
    <w:ins w:id="2652" w:author="Martin Ćosić" w:date="2018-02-16T16:51:00Z">
      <w:r w:rsidR="00410406">
        <w:rPr>
          <w:rFonts w:ascii="Arial" w:hAnsi="Arial" w:cs="Arial"/>
          <w:color w:val="603580"/>
          <w:sz w:val="28"/>
        </w:rPr>
        <w:t>9</w:t>
      </w:r>
    </w:ins>
    <w:del w:id="2653" w:author="Martin Ćosić" w:date="2018-02-16T16:51:00Z">
      <w:r w:rsidDel="00410406">
        <w:rPr>
          <w:rFonts w:ascii="Arial" w:hAnsi="Arial" w:cs="Arial"/>
          <w:color w:val="603580"/>
          <w:sz w:val="28"/>
        </w:rPr>
        <w:delText>8</w:delText>
      </w:r>
    </w:del>
  </w:p>
  <w:p w14:paraId="6E7C97DF" w14:textId="77777777" w:rsidR="00450012" w:rsidRPr="005248ED" w:rsidRDefault="00450012" w:rsidP="008705B8">
    <w:pPr>
      <w:ind w:right="-501"/>
      <w:rPr>
        <w:rFonts w:ascii="Arial" w:hAnsi="Arial" w:cs="Arial"/>
        <w:b/>
        <w:sz w:val="22"/>
        <w:szCs w:val="22"/>
      </w:rPr>
    </w:pPr>
    <w:r w:rsidRPr="00C5528C">
      <w:rPr>
        <w:rFonts w:ascii="Calibri" w:hAnsi="Calibri"/>
        <w:noProof/>
        <w:sz w:val="22"/>
        <w:szCs w:val="22"/>
        <w:lang w:val="sk-SK" w:eastAsia="sk-SK"/>
      </w:rPr>
      <mc:AlternateContent>
        <mc:Choice Requires="wps">
          <w:drawing>
            <wp:anchor distT="0" distB="0" distL="114300" distR="114300" simplePos="0" relativeHeight="251658240" behindDoc="0" locked="0" layoutInCell="1" allowOverlap="1" wp14:anchorId="6E7C97E1" wp14:editId="71AEE097">
              <wp:simplePos x="0" y="0"/>
              <wp:positionH relativeFrom="column">
                <wp:posOffset>-66119</wp:posOffset>
              </wp:positionH>
              <wp:positionV relativeFrom="paragraph">
                <wp:posOffset>65275</wp:posOffset>
              </wp:positionV>
              <wp:extent cx="4132162" cy="0"/>
              <wp:effectExtent l="0" t="0" r="20955"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32162" cy="0"/>
                      </a:xfrm>
                      <a:prstGeom prst="line">
                        <a:avLst/>
                      </a:prstGeom>
                      <a:noFill/>
                      <a:ln w="12700">
                        <a:solidFill>
                          <a:srgbClr val="60358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w14:anchorId="6C06519D">
            <v:line w14:anchorId="727B8479" id="Straight Connector 5"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pt,5.15pt" to="320.1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" strokecolor="#603580" strokeweight="1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32D9B"/>
    <w:multiLevelType w:val="hybridMultilevel"/>
    <w:tmpl w:val="9438C5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39178A6"/>
    <w:multiLevelType w:val="hybridMultilevel"/>
    <w:tmpl w:val="A1FA881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03D407F8"/>
    <w:multiLevelType w:val="hybridMultilevel"/>
    <w:tmpl w:val="2CB47DD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043A5FE6"/>
    <w:multiLevelType w:val="hybridMultilevel"/>
    <w:tmpl w:val="31DAD502"/>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4" w15:restartNumberingAfterBreak="0">
    <w:nsid w:val="04EC0B27"/>
    <w:multiLevelType w:val="hybridMultilevel"/>
    <w:tmpl w:val="68E45D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05C22100"/>
    <w:multiLevelType w:val="hybridMultilevel"/>
    <w:tmpl w:val="8CA66544"/>
    <w:lvl w:ilvl="0" w:tplc="041A0001">
      <w:start w:val="1"/>
      <w:numFmt w:val="bullet"/>
      <w:lvlText w:val=""/>
      <w:lvlJc w:val="left"/>
      <w:pPr>
        <w:ind w:left="2884" w:hanging="360"/>
      </w:pPr>
      <w:rPr>
        <w:rFonts w:ascii="Symbol" w:hAnsi="Symbol" w:hint="default"/>
      </w:rPr>
    </w:lvl>
    <w:lvl w:ilvl="1" w:tplc="041A0003" w:tentative="1">
      <w:start w:val="1"/>
      <w:numFmt w:val="bullet"/>
      <w:lvlText w:val="o"/>
      <w:lvlJc w:val="left"/>
      <w:pPr>
        <w:ind w:left="3604" w:hanging="360"/>
      </w:pPr>
      <w:rPr>
        <w:rFonts w:ascii="Courier New" w:hAnsi="Courier New" w:cs="Courier New" w:hint="default"/>
      </w:rPr>
    </w:lvl>
    <w:lvl w:ilvl="2" w:tplc="041A0005" w:tentative="1">
      <w:start w:val="1"/>
      <w:numFmt w:val="bullet"/>
      <w:lvlText w:val=""/>
      <w:lvlJc w:val="left"/>
      <w:pPr>
        <w:ind w:left="4324" w:hanging="360"/>
      </w:pPr>
      <w:rPr>
        <w:rFonts w:ascii="Wingdings" w:hAnsi="Wingdings" w:hint="default"/>
      </w:rPr>
    </w:lvl>
    <w:lvl w:ilvl="3" w:tplc="041A0001" w:tentative="1">
      <w:start w:val="1"/>
      <w:numFmt w:val="bullet"/>
      <w:lvlText w:val=""/>
      <w:lvlJc w:val="left"/>
      <w:pPr>
        <w:ind w:left="5044" w:hanging="360"/>
      </w:pPr>
      <w:rPr>
        <w:rFonts w:ascii="Symbol" w:hAnsi="Symbol" w:hint="default"/>
      </w:rPr>
    </w:lvl>
    <w:lvl w:ilvl="4" w:tplc="041A0003" w:tentative="1">
      <w:start w:val="1"/>
      <w:numFmt w:val="bullet"/>
      <w:lvlText w:val="o"/>
      <w:lvlJc w:val="left"/>
      <w:pPr>
        <w:ind w:left="5764" w:hanging="360"/>
      </w:pPr>
      <w:rPr>
        <w:rFonts w:ascii="Courier New" w:hAnsi="Courier New" w:cs="Courier New" w:hint="default"/>
      </w:rPr>
    </w:lvl>
    <w:lvl w:ilvl="5" w:tplc="041A0005" w:tentative="1">
      <w:start w:val="1"/>
      <w:numFmt w:val="bullet"/>
      <w:lvlText w:val=""/>
      <w:lvlJc w:val="left"/>
      <w:pPr>
        <w:ind w:left="6484" w:hanging="360"/>
      </w:pPr>
      <w:rPr>
        <w:rFonts w:ascii="Wingdings" w:hAnsi="Wingdings" w:hint="default"/>
      </w:rPr>
    </w:lvl>
    <w:lvl w:ilvl="6" w:tplc="041A0001" w:tentative="1">
      <w:start w:val="1"/>
      <w:numFmt w:val="bullet"/>
      <w:lvlText w:val=""/>
      <w:lvlJc w:val="left"/>
      <w:pPr>
        <w:ind w:left="7204" w:hanging="360"/>
      </w:pPr>
      <w:rPr>
        <w:rFonts w:ascii="Symbol" w:hAnsi="Symbol" w:hint="default"/>
      </w:rPr>
    </w:lvl>
    <w:lvl w:ilvl="7" w:tplc="041A0003" w:tentative="1">
      <w:start w:val="1"/>
      <w:numFmt w:val="bullet"/>
      <w:lvlText w:val="o"/>
      <w:lvlJc w:val="left"/>
      <w:pPr>
        <w:ind w:left="7924" w:hanging="360"/>
      </w:pPr>
      <w:rPr>
        <w:rFonts w:ascii="Courier New" w:hAnsi="Courier New" w:cs="Courier New" w:hint="default"/>
      </w:rPr>
    </w:lvl>
    <w:lvl w:ilvl="8" w:tplc="041A0005" w:tentative="1">
      <w:start w:val="1"/>
      <w:numFmt w:val="bullet"/>
      <w:lvlText w:val=""/>
      <w:lvlJc w:val="left"/>
      <w:pPr>
        <w:ind w:left="8644" w:hanging="360"/>
      </w:pPr>
      <w:rPr>
        <w:rFonts w:ascii="Wingdings" w:hAnsi="Wingdings" w:hint="default"/>
      </w:rPr>
    </w:lvl>
  </w:abstractNum>
  <w:abstractNum w:abstractNumId="6" w15:restartNumberingAfterBreak="0">
    <w:nsid w:val="079D3B79"/>
    <w:multiLevelType w:val="hybridMultilevel"/>
    <w:tmpl w:val="A1D03D8E"/>
    <w:lvl w:ilvl="0" w:tplc="041A0001">
      <w:start w:val="1"/>
      <w:numFmt w:val="bullet"/>
      <w:lvlText w:val=""/>
      <w:lvlJc w:val="left"/>
      <w:pPr>
        <w:ind w:left="3600" w:hanging="360"/>
      </w:pPr>
      <w:rPr>
        <w:rFonts w:ascii="Symbol" w:hAnsi="Symbol" w:hint="default"/>
      </w:rPr>
    </w:lvl>
    <w:lvl w:ilvl="1" w:tplc="041A0003" w:tentative="1">
      <w:start w:val="1"/>
      <w:numFmt w:val="bullet"/>
      <w:lvlText w:val="o"/>
      <w:lvlJc w:val="left"/>
      <w:pPr>
        <w:ind w:left="4320" w:hanging="360"/>
      </w:pPr>
      <w:rPr>
        <w:rFonts w:ascii="Courier New" w:hAnsi="Courier New" w:cs="Courier New" w:hint="default"/>
      </w:rPr>
    </w:lvl>
    <w:lvl w:ilvl="2" w:tplc="041A0005" w:tentative="1">
      <w:start w:val="1"/>
      <w:numFmt w:val="bullet"/>
      <w:lvlText w:val=""/>
      <w:lvlJc w:val="left"/>
      <w:pPr>
        <w:ind w:left="5040" w:hanging="360"/>
      </w:pPr>
      <w:rPr>
        <w:rFonts w:ascii="Wingdings" w:hAnsi="Wingdings" w:hint="default"/>
      </w:rPr>
    </w:lvl>
    <w:lvl w:ilvl="3" w:tplc="041A0001" w:tentative="1">
      <w:start w:val="1"/>
      <w:numFmt w:val="bullet"/>
      <w:lvlText w:val=""/>
      <w:lvlJc w:val="left"/>
      <w:pPr>
        <w:ind w:left="5760" w:hanging="360"/>
      </w:pPr>
      <w:rPr>
        <w:rFonts w:ascii="Symbol" w:hAnsi="Symbol" w:hint="default"/>
      </w:rPr>
    </w:lvl>
    <w:lvl w:ilvl="4" w:tplc="041A0003" w:tentative="1">
      <w:start w:val="1"/>
      <w:numFmt w:val="bullet"/>
      <w:lvlText w:val="o"/>
      <w:lvlJc w:val="left"/>
      <w:pPr>
        <w:ind w:left="6480" w:hanging="360"/>
      </w:pPr>
      <w:rPr>
        <w:rFonts w:ascii="Courier New" w:hAnsi="Courier New" w:cs="Courier New" w:hint="default"/>
      </w:rPr>
    </w:lvl>
    <w:lvl w:ilvl="5" w:tplc="041A0005" w:tentative="1">
      <w:start w:val="1"/>
      <w:numFmt w:val="bullet"/>
      <w:lvlText w:val=""/>
      <w:lvlJc w:val="left"/>
      <w:pPr>
        <w:ind w:left="7200" w:hanging="360"/>
      </w:pPr>
      <w:rPr>
        <w:rFonts w:ascii="Wingdings" w:hAnsi="Wingdings" w:hint="default"/>
      </w:rPr>
    </w:lvl>
    <w:lvl w:ilvl="6" w:tplc="041A0001" w:tentative="1">
      <w:start w:val="1"/>
      <w:numFmt w:val="bullet"/>
      <w:lvlText w:val=""/>
      <w:lvlJc w:val="left"/>
      <w:pPr>
        <w:ind w:left="7920" w:hanging="360"/>
      </w:pPr>
      <w:rPr>
        <w:rFonts w:ascii="Symbol" w:hAnsi="Symbol" w:hint="default"/>
      </w:rPr>
    </w:lvl>
    <w:lvl w:ilvl="7" w:tplc="041A0003" w:tentative="1">
      <w:start w:val="1"/>
      <w:numFmt w:val="bullet"/>
      <w:lvlText w:val="o"/>
      <w:lvlJc w:val="left"/>
      <w:pPr>
        <w:ind w:left="8640" w:hanging="360"/>
      </w:pPr>
      <w:rPr>
        <w:rFonts w:ascii="Courier New" w:hAnsi="Courier New" w:cs="Courier New" w:hint="default"/>
      </w:rPr>
    </w:lvl>
    <w:lvl w:ilvl="8" w:tplc="041A0005" w:tentative="1">
      <w:start w:val="1"/>
      <w:numFmt w:val="bullet"/>
      <w:lvlText w:val=""/>
      <w:lvlJc w:val="left"/>
      <w:pPr>
        <w:ind w:left="9360" w:hanging="360"/>
      </w:pPr>
      <w:rPr>
        <w:rFonts w:ascii="Wingdings" w:hAnsi="Wingdings" w:hint="default"/>
      </w:rPr>
    </w:lvl>
  </w:abstractNum>
  <w:abstractNum w:abstractNumId="7" w15:restartNumberingAfterBreak="0">
    <w:nsid w:val="09B21CB7"/>
    <w:multiLevelType w:val="hybridMultilevel"/>
    <w:tmpl w:val="D1543370"/>
    <w:lvl w:ilvl="0" w:tplc="48C63D30">
      <w:start w:val="1"/>
      <w:numFmt w:val="lowerLetter"/>
      <w:lvlText w:val="%1)"/>
      <w:lvlJc w:val="left"/>
      <w:pPr>
        <w:ind w:left="1440" w:hanging="360"/>
      </w:pPr>
      <w:rPr>
        <w:rFonts w:hint="default"/>
      </w:r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8" w15:restartNumberingAfterBreak="0">
    <w:nsid w:val="09E67FD4"/>
    <w:multiLevelType w:val="hybridMultilevel"/>
    <w:tmpl w:val="60FC1C6A"/>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9" w15:restartNumberingAfterBreak="0">
    <w:nsid w:val="0BAE5120"/>
    <w:multiLevelType w:val="hybridMultilevel"/>
    <w:tmpl w:val="DA4630A8"/>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0" w15:restartNumberingAfterBreak="0">
    <w:nsid w:val="0E404FD8"/>
    <w:multiLevelType w:val="hybridMultilevel"/>
    <w:tmpl w:val="BBDC919C"/>
    <w:lvl w:ilvl="0" w:tplc="041A000F">
      <w:start w:val="1"/>
      <w:numFmt w:val="decimal"/>
      <w:lvlText w:val="%1."/>
      <w:lvlJc w:val="left"/>
      <w:pPr>
        <w:ind w:left="720" w:hanging="360"/>
      </w:pPr>
      <w:rPr>
        <w:rFonts w:hint="default"/>
      </w:rPr>
    </w:lvl>
    <w:lvl w:ilvl="1" w:tplc="041A0003">
      <w:start w:val="1"/>
      <w:numFmt w:val="bullet"/>
      <w:lvlText w:val="o"/>
      <w:lvlJc w:val="left"/>
      <w:pPr>
        <w:ind w:left="1440" w:hanging="360"/>
      </w:pPr>
      <w:rPr>
        <w:rFonts w:ascii="Courier New" w:hAnsi="Courier New" w:cs="Courier New"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1" w15:restartNumberingAfterBreak="0">
    <w:nsid w:val="13C345E6"/>
    <w:multiLevelType w:val="hybridMultilevel"/>
    <w:tmpl w:val="41A273A4"/>
    <w:lvl w:ilvl="0" w:tplc="77128044">
      <w:numFmt w:val="bullet"/>
      <w:lvlText w:val="-"/>
      <w:lvlJc w:val="left"/>
      <w:pPr>
        <w:ind w:left="720" w:hanging="360"/>
      </w:pPr>
      <w:rPr>
        <w:rFonts w:ascii="Helvetica" w:eastAsia="Cambria" w:hAnsi="Helvetica" w:cs="Helvetica"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15:restartNumberingAfterBreak="0">
    <w:nsid w:val="14454529"/>
    <w:multiLevelType w:val="hybridMultilevel"/>
    <w:tmpl w:val="08FAE08C"/>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15D66934"/>
    <w:multiLevelType w:val="hybridMultilevel"/>
    <w:tmpl w:val="6960DE9C"/>
    <w:lvl w:ilvl="0" w:tplc="041A0001">
      <w:start w:val="1"/>
      <w:numFmt w:val="bullet"/>
      <w:lvlText w:val=""/>
      <w:lvlJc w:val="left"/>
      <w:pPr>
        <w:ind w:left="3600" w:hanging="360"/>
      </w:pPr>
      <w:rPr>
        <w:rFonts w:ascii="Symbol" w:hAnsi="Symbol" w:hint="default"/>
      </w:rPr>
    </w:lvl>
    <w:lvl w:ilvl="1" w:tplc="041A0003" w:tentative="1">
      <w:start w:val="1"/>
      <w:numFmt w:val="bullet"/>
      <w:lvlText w:val="o"/>
      <w:lvlJc w:val="left"/>
      <w:pPr>
        <w:ind w:left="4320" w:hanging="360"/>
      </w:pPr>
      <w:rPr>
        <w:rFonts w:ascii="Courier New" w:hAnsi="Courier New" w:cs="Courier New" w:hint="default"/>
      </w:rPr>
    </w:lvl>
    <w:lvl w:ilvl="2" w:tplc="041A0005" w:tentative="1">
      <w:start w:val="1"/>
      <w:numFmt w:val="bullet"/>
      <w:lvlText w:val=""/>
      <w:lvlJc w:val="left"/>
      <w:pPr>
        <w:ind w:left="5040" w:hanging="360"/>
      </w:pPr>
      <w:rPr>
        <w:rFonts w:ascii="Wingdings" w:hAnsi="Wingdings" w:hint="default"/>
      </w:rPr>
    </w:lvl>
    <w:lvl w:ilvl="3" w:tplc="041A0001" w:tentative="1">
      <w:start w:val="1"/>
      <w:numFmt w:val="bullet"/>
      <w:lvlText w:val=""/>
      <w:lvlJc w:val="left"/>
      <w:pPr>
        <w:ind w:left="5760" w:hanging="360"/>
      </w:pPr>
      <w:rPr>
        <w:rFonts w:ascii="Symbol" w:hAnsi="Symbol" w:hint="default"/>
      </w:rPr>
    </w:lvl>
    <w:lvl w:ilvl="4" w:tplc="041A0003" w:tentative="1">
      <w:start w:val="1"/>
      <w:numFmt w:val="bullet"/>
      <w:lvlText w:val="o"/>
      <w:lvlJc w:val="left"/>
      <w:pPr>
        <w:ind w:left="6480" w:hanging="360"/>
      </w:pPr>
      <w:rPr>
        <w:rFonts w:ascii="Courier New" w:hAnsi="Courier New" w:cs="Courier New" w:hint="default"/>
      </w:rPr>
    </w:lvl>
    <w:lvl w:ilvl="5" w:tplc="041A0005" w:tentative="1">
      <w:start w:val="1"/>
      <w:numFmt w:val="bullet"/>
      <w:lvlText w:val=""/>
      <w:lvlJc w:val="left"/>
      <w:pPr>
        <w:ind w:left="7200" w:hanging="360"/>
      </w:pPr>
      <w:rPr>
        <w:rFonts w:ascii="Wingdings" w:hAnsi="Wingdings" w:hint="default"/>
      </w:rPr>
    </w:lvl>
    <w:lvl w:ilvl="6" w:tplc="041A0001" w:tentative="1">
      <w:start w:val="1"/>
      <w:numFmt w:val="bullet"/>
      <w:lvlText w:val=""/>
      <w:lvlJc w:val="left"/>
      <w:pPr>
        <w:ind w:left="7920" w:hanging="360"/>
      </w:pPr>
      <w:rPr>
        <w:rFonts w:ascii="Symbol" w:hAnsi="Symbol" w:hint="default"/>
      </w:rPr>
    </w:lvl>
    <w:lvl w:ilvl="7" w:tplc="041A0003" w:tentative="1">
      <w:start w:val="1"/>
      <w:numFmt w:val="bullet"/>
      <w:lvlText w:val="o"/>
      <w:lvlJc w:val="left"/>
      <w:pPr>
        <w:ind w:left="8640" w:hanging="360"/>
      </w:pPr>
      <w:rPr>
        <w:rFonts w:ascii="Courier New" w:hAnsi="Courier New" w:cs="Courier New" w:hint="default"/>
      </w:rPr>
    </w:lvl>
    <w:lvl w:ilvl="8" w:tplc="041A0005" w:tentative="1">
      <w:start w:val="1"/>
      <w:numFmt w:val="bullet"/>
      <w:lvlText w:val=""/>
      <w:lvlJc w:val="left"/>
      <w:pPr>
        <w:ind w:left="9360" w:hanging="360"/>
      </w:pPr>
      <w:rPr>
        <w:rFonts w:ascii="Wingdings" w:hAnsi="Wingdings" w:hint="default"/>
      </w:rPr>
    </w:lvl>
  </w:abstractNum>
  <w:abstractNum w:abstractNumId="14" w15:restartNumberingAfterBreak="0">
    <w:nsid w:val="18B50C37"/>
    <w:multiLevelType w:val="hybridMultilevel"/>
    <w:tmpl w:val="823A752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5" w15:restartNumberingAfterBreak="0">
    <w:nsid w:val="197B3F7E"/>
    <w:multiLevelType w:val="hybridMultilevel"/>
    <w:tmpl w:val="FD38E5B6"/>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6" w15:restartNumberingAfterBreak="0">
    <w:nsid w:val="1BFD76F0"/>
    <w:multiLevelType w:val="hybridMultilevel"/>
    <w:tmpl w:val="42B44D40"/>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7" w15:restartNumberingAfterBreak="0">
    <w:nsid w:val="1C047356"/>
    <w:multiLevelType w:val="hybridMultilevel"/>
    <w:tmpl w:val="FB80E418"/>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8" w15:restartNumberingAfterBreak="0">
    <w:nsid w:val="1CA47F98"/>
    <w:multiLevelType w:val="hybridMultilevel"/>
    <w:tmpl w:val="584A9CD4"/>
    <w:lvl w:ilvl="0" w:tplc="041A0001">
      <w:start w:val="1"/>
      <w:numFmt w:val="bullet"/>
      <w:lvlText w:val=""/>
      <w:lvlJc w:val="left"/>
      <w:pPr>
        <w:ind w:left="4324" w:hanging="360"/>
      </w:pPr>
      <w:rPr>
        <w:rFonts w:ascii="Symbol" w:hAnsi="Symbol" w:hint="default"/>
      </w:rPr>
    </w:lvl>
    <w:lvl w:ilvl="1" w:tplc="041A0003" w:tentative="1">
      <w:start w:val="1"/>
      <w:numFmt w:val="bullet"/>
      <w:lvlText w:val="o"/>
      <w:lvlJc w:val="left"/>
      <w:pPr>
        <w:ind w:left="5044" w:hanging="360"/>
      </w:pPr>
      <w:rPr>
        <w:rFonts w:ascii="Courier New" w:hAnsi="Courier New" w:cs="Courier New" w:hint="default"/>
      </w:rPr>
    </w:lvl>
    <w:lvl w:ilvl="2" w:tplc="041A0005" w:tentative="1">
      <w:start w:val="1"/>
      <w:numFmt w:val="bullet"/>
      <w:lvlText w:val=""/>
      <w:lvlJc w:val="left"/>
      <w:pPr>
        <w:ind w:left="5764" w:hanging="360"/>
      </w:pPr>
      <w:rPr>
        <w:rFonts w:ascii="Wingdings" w:hAnsi="Wingdings" w:hint="default"/>
      </w:rPr>
    </w:lvl>
    <w:lvl w:ilvl="3" w:tplc="041A0001" w:tentative="1">
      <w:start w:val="1"/>
      <w:numFmt w:val="bullet"/>
      <w:lvlText w:val=""/>
      <w:lvlJc w:val="left"/>
      <w:pPr>
        <w:ind w:left="6484" w:hanging="360"/>
      </w:pPr>
      <w:rPr>
        <w:rFonts w:ascii="Symbol" w:hAnsi="Symbol" w:hint="default"/>
      </w:rPr>
    </w:lvl>
    <w:lvl w:ilvl="4" w:tplc="041A0003" w:tentative="1">
      <w:start w:val="1"/>
      <w:numFmt w:val="bullet"/>
      <w:lvlText w:val="o"/>
      <w:lvlJc w:val="left"/>
      <w:pPr>
        <w:ind w:left="7204" w:hanging="360"/>
      </w:pPr>
      <w:rPr>
        <w:rFonts w:ascii="Courier New" w:hAnsi="Courier New" w:cs="Courier New" w:hint="default"/>
      </w:rPr>
    </w:lvl>
    <w:lvl w:ilvl="5" w:tplc="041A0005" w:tentative="1">
      <w:start w:val="1"/>
      <w:numFmt w:val="bullet"/>
      <w:lvlText w:val=""/>
      <w:lvlJc w:val="left"/>
      <w:pPr>
        <w:ind w:left="7924" w:hanging="360"/>
      </w:pPr>
      <w:rPr>
        <w:rFonts w:ascii="Wingdings" w:hAnsi="Wingdings" w:hint="default"/>
      </w:rPr>
    </w:lvl>
    <w:lvl w:ilvl="6" w:tplc="041A0001" w:tentative="1">
      <w:start w:val="1"/>
      <w:numFmt w:val="bullet"/>
      <w:lvlText w:val=""/>
      <w:lvlJc w:val="left"/>
      <w:pPr>
        <w:ind w:left="8644" w:hanging="360"/>
      </w:pPr>
      <w:rPr>
        <w:rFonts w:ascii="Symbol" w:hAnsi="Symbol" w:hint="default"/>
      </w:rPr>
    </w:lvl>
    <w:lvl w:ilvl="7" w:tplc="041A0003" w:tentative="1">
      <w:start w:val="1"/>
      <w:numFmt w:val="bullet"/>
      <w:lvlText w:val="o"/>
      <w:lvlJc w:val="left"/>
      <w:pPr>
        <w:ind w:left="9364" w:hanging="360"/>
      </w:pPr>
      <w:rPr>
        <w:rFonts w:ascii="Courier New" w:hAnsi="Courier New" w:cs="Courier New" w:hint="default"/>
      </w:rPr>
    </w:lvl>
    <w:lvl w:ilvl="8" w:tplc="041A0005" w:tentative="1">
      <w:start w:val="1"/>
      <w:numFmt w:val="bullet"/>
      <w:lvlText w:val=""/>
      <w:lvlJc w:val="left"/>
      <w:pPr>
        <w:ind w:left="10084" w:hanging="360"/>
      </w:pPr>
      <w:rPr>
        <w:rFonts w:ascii="Wingdings" w:hAnsi="Wingdings" w:hint="default"/>
      </w:rPr>
    </w:lvl>
  </w:abstractNum>
  <w:abstractNum w:abstractNumId="19" w15:restartNumberingAfterBreak="0">
    <w:nsid w:val="1D5F073E"/>
    <w:multiLevelType w:val="hybridMultilevel"/>
    <w:tmpl w:val="00F2943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1DE929FB"/>
    <w:multiLevelType w:val="hybridMultilevel"/>
    <w:tmpl w:val="77FA2D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1" w15:restartNumberingAfterBreak="0">
    <w:nsid w:val="1E5555B4"/>
    <w:multiLevelType w:val="hybridMultilevel"/>
    <w:tmpl w:val="2EF82D1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2" w15:restartNumberingAfterBreak="0">
    <w:nsid w:val="1F496348"/>
    <w:multiLevelType w:val="hybridMultilevel"/>
    <w:tmpl w:val="BE02FFA8"/>
    <w:lvl w:ilvl="0" w:tplc="955C82F0">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1F5F3AEC"/>
    <w:multiLevelType w:val="hybridMultilevel"/>
    <w:tmpl w:val="4B9ADF82"/>
    <w:lvl w:ilvl="0" w:tplc="041A0001">
      <w:start w:val="1"/>
      <w:numFmt w:val="bullet"/>
      <w:lvlText w:val=""/>
      <w:lvlJc w:val="left"/>
      <w:pPr>
        <w:ind w:left="2880" w:hanging="360"/>
      </w:pPr>
      <w:rPr>
        <w:rFonts w:ascii="Symbol" w:hAnsi="Symbol" w:hint="default"/>
      </w:rPr>
    </w:lvl>
    <w:lvl w:ilvl="1" w:tplc="041A0003" w:tentative="1">
      <w:start w:val="1"/>
      <w:numFmt w:val="bullet"/>
      <w:lvlText w:val="o"/>
      <w:lvlJc w:val="left"/>
      <w:pPr>
        <w:ind w:left="3600" w:hanging="360"/>
      </w:pPr>
      <w:rPr>
        <w:rFonts w:ascii="Courier New" w:hAnsi="Courier New" w:cs="Courier New" w:hint="default"/>
      </w:rPr>
    </w:lvl>
    <w:lvl w:ilvl="2" w:tplc="041A0005" w:tentative="1">
      <w:start w:val="1"/>
      <w:numFmt w:val="bullet"/>
      <w:lvlText w:val=""/>
      <w:lvlJc w:val="left"/>
      <w:pPr>
        <w:ind w:left="4320" w:hanging="360"/>
      </w:pPr>
      <w:rPr>
        <w:rFonts w:ascii="Wingdings" w:hAnsi="Wingdings" w:hint="default"/>
      </w:rPr>
    </w:lvl>
    <w:lvl w:ilvl="3" w:tplc="041A0001" w:tentative="1">
      <w:start w:val="1"/>
      <w:numFmt w:val="bullet"/>
      <w:lvlText w:val=""/>
      <w:lvlJc w:val="left"/>
      <w:pPr>
        <w:ind w:left="5040" w:hanging="360"/>
      </w:pPr>
      <w:rPr>
        <w:rFonts w:ascii="Symbol" w:hAnsi="Symbol" w:hint="default"/>
      </w:rPr>
    </w:lvl>
    <w:lvl w:ilvl="4" w:tplc="041A0003" w:tentative="1">
      <w:start w:val="1"/>
      <w:numFmt w:val="bullet"/>
      <w:lvlText w:val="o"/>
      <w:lvlJc w:val="left"/>
      <w:pPr>
        <w:ind w:left="5760" w:hanging="360"/>
      </w:pPr>
      <w:rPr>
        <w:rFonts w:ascii="Courier New" w:hAnsi="Courier New" w:cs="Courier New" w:hint="default"/>
      </w:rPr>
    </w:lvl>
    <w:lvl w:ilvl="5" w:tplc="041A0005" w:tentative="1">
      <w:start w:val="1"/>
      <w:numFmt w:val="bullet"/>
      <w:lvlText w:val=""/>
      <w:lvlJc w:val="left"/>
      <w:pPr>
        <w:ind w:left="6480" w:hanging="360"/>
      </w:pPr>
      <w:rPr>
        <w:rFonts w:ascii="Wingdings" w:hAnsi="Wingdings" w:hint="default"/>
      </w:rPr>
    </w:lvl>
    <w:lvl w:ilvl="6" w:tplc="041A0001" w:tentative="1">
      <w:start w:val="1"/>
      <w:numFmt w:val="bullet"/>
      <w:lvlText w:val=""/>
      <w:lvlJc w:val="left"/>
      <w:pPr>
        <w:ind w:left="7200" w:hanging="360"/>
      </w:pPr>
      <w:rPr>
        <w:rFonts w:ascii="Symbol" w:hAnsi="Symbol" w:hint="default"/>
      </w:rPr>
    </w:lvl>
    <w:lvl w:ilvl="7" w:tplc="041A0003" w:tentative="1">
      <w:start w:val="1"/>
      <w:numFmt w:val="bullet"/>
      <w:lvlText w:val="o"/>
      <w:lvlJc w:val="left"/>
      <w:pPr>
        <w:ind w:left="7920" w:hanging="360"/>
      </w:pPr>
      <w:rPr>
        <w:rFonts w:ascii="Courier New" w:hAnsi="Courier New" w:cs="Courier New" w:hint="default"/>
      </w:rPr>
    </w:lvl>
    <w:lvl w:ilvl="8" w:tplc="041A0005" w:tentative="1">
      <w:start w:val="1"/>
      <w:numFmt w:val="bullet"/>
      <w:lvlText w:val=""/>
      <w:lvlJc w:val="left"/>
      <w:pPr>
        <w:ind w:left="8640" w:hanging="360"/>
      </w:pPr>
      <w:rPr>
        <w:rFonts w:ascii="Wingdings" w:hAnsi="Wingdings" w:hint="default"/>
      </w:rPr>
    </w:lvl>
  </w:abstractNum>
  <w:abstractNum w:abstractNumId="24" w15:restartNumberingAfterBreak="0">
    <w:nsid w:val="1FD44205"/>
    <w:multiLevelType w:val="hybridMultilevel"/>
    <w:tmpl w:val="D684179E"/>
    <w:lvl w:ilvl="0" w:tplc="041A0001">
      <w:start w:val="1"/>
      <w:numFmt w:val="bullet"/>
      <w:lvlText w:val=""/>
      <w:lvlJc w:val="left"/>
      <w:pPr>
        <w:ind w:left="4324" w:hanging="360"/>
      </w:pPr>
      <w:rPr>
        <w:rFonts w:ascii="Symbol" w:hAnsi="Symbol" w:hint="default"/>
      </w:rPr>
    </w:lvl>
    <w:lvl w:ilvl="1" w:tplc="041A0003" w:tentative="1">
      <w:start w:val="1"/>
      <w:numFmt w:val="bullet"/>
      <w:lvlText w:val="o"/>
      <w:lvlJc w:val="left"/>
      <w:pPr>
        <w:ind w:left="5044" w:hanging="360"/>
      </w:pPr>
      <w:rPr>
        <w:rFonts w:ascii="Courier New" w:hAnsi="Courier New" w:cs="Courier New" w:hint="default"/>
      </w:rPr>
    </w:lvl>
    <w:lvl w:ilvl="2" w:tplc="041A0005" w:tentative="1">
      <w:start w:val="1"/>
      <w:numFmt w:val="bullet"/>
      <w:lvlText w:val=""/>
      <w:lvlJc w:val="left"/>
      <w:pPr>
        <w:ind w:left="5764" w:hanging="360"/>
      </w:pPr>
      <w:rPr>
        <w:rFonts w:ascii="Wingdings" w:hAnsi="Wingdings" w:hint="default"/>
      </w:rPr>
    </w:lvl>
    <w:lvl w:ilvl="3" w:tplc="041A0001" w:tentative="1">
      <w:start w:val="1"/>
      <w:numFmt w:val="bullet"/>
      <w:lvlText w:val=""/>
      <w:lvlJc w:val="left"/>
      <w:pPr>
        <w:ind w:left="6484" w:hanging="360"/>
      </w:pPr>
      <w:rPr>
        <w:rFonts w:ascii="Symbol" w:hAnsi="Symbol" w:hint="default"/>
      </w:rPr>
    </w:lvl>
    <w:lvl w:ilvl="4" w:tplc="041A0003" w:tentative="1">
      <w:start w:val="1"/>
      <w:numFmt w:val="bullet"/>
      <w:lvlText w:val="o"/>
      <w:lvlJc w:val="left"/>
      <w:pPr>
        <w:ind w:left="7204" w:hanging="360"/>
      </w:pPr>
      <w:rPr>
        <w:rFonts w:ascii="Courier New" w:hAnsi="Courier New" w:cs="Courier New" w:hint="default"/>
      </w:rPr>
    </w:lvl>
    <w:lvl w:ilvl="5" w:tplc="041A0005" w:tentative="1">
      <w:start w:val="1"/>
      <w:numFmt w:val="bullet"/>
      <w:lvlText w:val=""/>
      <w:lvlJc w:val="left"/>
      <w:pPr>
        <w:ind w:left="7924" w:hanging="360"/>
      </w:pPr>
      <w:rPr>
        <w:rFonts w:ascii="Wingdings" w:hAnsi="Wingdings" w:hint="default"/>
      </w:rPr>
    </w:lvl>
    <w:lvl w:ilvl="6" w:tplc="041A0001" w:tentative="1">
      <w:start w:val="1"/>
      <w:numFmt w:val="bullet"/>
      <w:lvlText w:val=""/>
      <w:lvlJc w:val="left"/>
      <w:pPr>
        <w:ind w:left="8644" w:hanging="360"/>
      </w:pPr>
      <w:rPr>
        <w:rFonts w:ascii="Symbol" w:hAnsi="Symbol" w:hint="default"/>
      </w:rPr>
    </w:lvl>
    <w:lvl w:ilvl="7" w:tplc="041A0003" w:tentative="1">
      <w:start w:val="1"/>
      <w:numFmt w:val="bullet"/>
      <w:lvlText w:val="o"/>
      <w:lvlJc w:val="left"/>
      <w:pPr>
        <w:ind w:left="9364" w:hanging="360"/>
      </w:pPr>
      <w:rPr>
        <w:rFonts w:ascii="Courier New" w:hAnsi="Courier New" w:cs="Courier New" w:hint="default"/>
      </w:rPr>
    </w:lvl>
    <w:lvl w:ilvl="8" w:tplc="041A0005" w:tentative="1">
      <w:start w:val="1"/>
      <w:numFmt w:val="bullet"/>
      <w:lvlText w:val=""/>
      <w:lvlJc w:val="left"/>
      <w:pPr>
        <w:ind w:left="10084" w:hanging="360"/>
      </w:pPr>
      <w:rPr>
        <w:rFonts w:ascii="Wingdings" w:hAnsi="Wingdings" w:hint="default"/>
      </w:rPr>
    </w:lvl>
  </w:abstractNum>
  <w:abstractNum w:abstractNumId="25" w15:restartNumberingAfterBreak="0">
    <w:nsid w:val="23FC3838"/>
    <w:multiLevelType w:val="hybridMultilevel"/>
    <w:tmpl w:val="E5A234C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25C704EA"/>
    <w:multiLevelType w:val="hybridMultilevel"/>
    <w:tmpl w:val="153AC6CA"/>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27" w15:restartNumberingAfterBreak="0">
    <w:nsid w:val="26F1174C"/>
    <w:multiLevelType w:val="hybridMultilevel"/>
    <w:tmpl w:val="D7D806D0"/>
    <w:lvl w:ilvl="0" w:tplc="041A0001">
      <w:start w:val="1"/>
      <w:numFmt w:val="bullet"/>
      <w:lvlText w:val=""/>
      <w:lvlJc w:val="left"/>
      <w:pPr>
        <w:ind w:left="3600" w:hanging="360"/>
      </w:pPr>
      <w:rPr>
        <w:rFonts w:ascii="Symbol" w:hAnsi="Symbol" w:hint="default"/>
      </w:rPr>
    </w:lvl>
    <w:lvl w:ilvl="1" w:tplc="041A0003" w:tentative="1">
      <w:start w:val="1"/>
      <w:numFmt w:val="bullet"/>
      <w:lvlText w:val="o"/>
      <w:lvlJc w:val="left"/>
      <w:pPr>
        <w:ind w:left="4320" w:hanging="360"/>
      </w:pPr>
      <w:rPr>
        <w:rFonts w:ascii="Courier New" w:hAnsi="Courier New" w:cs="Courier New" w:hint="default"/>
      </w:rPr>
    </w:lvl>
    <w:lvl w:ilvl="2" w:tplc="041A0005" w:tentative="1">
      <w:start w:val="1"/>
      <w:numFmt w:val="bullet"/>
      <w:lvlText w:val=""/>
      <w:lvlJc w:val="left"/>
      <w:pPr>
        <w:ind w:left="5040" w:hanging="360"/>
      </w:pPr>
      <w:rPr>
        <w:rFonts w:ascii="Wingdings" w:hAnsi="Wingdings" w:hint="default"/>
      </w:rPr>
    </w:lvl>
    <w:lvl w:ilvl="3" w:tplc="041A0001" w:tentative="1">
      <w:start w:val="1"/>
      <w:numFmt w:val="bullet"/>
      <w:lvlText w:val=""/>
      <w:lvlJc w:val="left"/>
      <w:pPr>
        <w:ind w:left="5760" w:hanging="360"/>
      </w:pPr>
      <w:rPr>
        <w:rFonts w:ascii="Symbol" w:hAnsi="Symbol" w:hint="default"/>
      </w:rPr>
    </w:lvl>
    <w:lvl w:ilvl="4" w:tplc="041A0003" w:tentative="1">
      <w:start w:val="1"/>
      <w:numFmt w:val="bullet"/>
      <w:lvlText w:val="o"/>
      <w:lvlJc w:val="left"/>
      <w:pPr>
        <w:ind w:left="6480" w:hanging="360"/>
      </w:pPr>
      <w:rPr>
        <w:rFonts w:ascii="Courier New" w:hAnsi="Courier New" w:cs="Courier New" w:hint="default"/>
      </w:rPr>
    </w:lvl>
    <w:lvl w:ilvl="5" w:tplc="041A0005" w:tentative="1">
      <w:start w:val="1"/>
      <w:numFmt w:val="bullet"/>
      <w:lvlText w:val=""/>
      <w:lvlJc w:val="left"/>
      <w:pPr>
        <w:ind w:left="7200" w:hanging="360"/>
      </w:pPr>
      <w:rPr>
        <w:rFonts w:ascii="Wingdings" w:hAnsi="Wingdings" w:hint="default"/>
      </w:rPr>
    </w:lvl>
    <w:lvl w:ilvl="6" w:tplc="041A0001" w:tentative="1">
      <w:start w:val="1"/>
      <w:numFmt w:val="bullet"/>
      <w:lvlText w:val=""/>
      <w:lvlJc w:val="left"/>
      <w:pPr>
        <w:ind w:left="7920" w:hanging="360"/>
      </w:pPr>
      <w:rPr>
        <w:rFonts w:ascii="Symbol" w:hAnsi="Symbol" w:hint="default"/>
      </w:rPr>
    </w:lvl>
    <w:lvl w:ilvl="7" w:tplc="041A0003" w:tentative="1">
      <w:start w:val="1"/>
      <w:numFmt w:val="bullet"/>
      <w:lvlText w:val="o"/>
      <w:lvlJc w:val="left"/>
      <w:pPr>
        <w:ind w:left="8640" w:hanging="360"/>
      </w:pPr>
      <w:rPr>
        <w:rFonts w:ascii="Courier New" w:hAnsi="Courier New" w:cs="Courier New" w:hint="default"/>
      </w:rPr>
    </w:lvl>
    <w:lvl w:ilvl="8" w:tplc="041A0005" w:tentative="1">
      <w:start w:val="1"/>
      <w:numFmt w:val="bullet"/>
      <w:lvlText w:val=""/>
      <w:lvlJc w:val="left"/>
      <w:pPr>
        <w:ind w:left="9360" w:hanging="360"/>
      </w:pPr>
      <w:rPr>
        <w:rFonts w:ascii="Wingdings" w:hAnsi="Wingdings" w:hint="default"/>
      </w:rPr>
    </w:lvl>
  </w:abstractNum>
  <w:abstractNum w:abstractNumId="28" w15:restartNumberingAfterBreak="0">
    <w:nsid w:val="27325836"/>
    <w:multiLevelType w:val="hybridMultilevel"/>
    <w:tmpl w:val="C97653E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9" w15:restartNumberingAfterBreak="0">
    <w:nsid w:val="279A68A7"/>
    <w:multiLevelType w:val="hybridMultilevel"/>
    <w:tmpl w:val="467680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0" w15:restartNumberingAfterBreak="0">
    <w:nsid w:val="27A47E20"/>
    <w:multiLevelType w:val="hybridMultilevel"/>
    <w:tmpl w:val="F18C1B2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1" w15:restartNumberingAfterBreak="0">
    <w:nsid w:val="2A7B5E7F"/>
    <w:multiLevelType w:val="hybridMultilevel"/>
    <w:tmpl w:val="F15C0AC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2BCA1F7B"/>
    <w:multiLevelType w:val="hybridMultilevel"/>
    <w:tmpl w:val="ADFE8F6A"/>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2D74713B"/>
    <w:multiLevelType w:val="hybridMultilevel"/>
    <w:tmpl w:val="AA26E1F6"/>
    <w:lvl w:ilvl="0" w:tplc="D65C43D0">
      <w:start w:val="1"/>
      <w:numFmt w:val="bullet"/>
      <w:lvlText w:val="-"/>
      <w:lvlJc w:val="left"/>
      <w:pPr>
        <w:ind w:left="1080" w:hanging="360"/>
      </w:pPr>
      <w:rPr>
        <w:rFonts w:ascii="Arial" w:eastAsia="Calibri" w:hAnsi="Arial" w:cs="Arial" w:hint="default"/>
      </w:rPr>
    </w:lvl>
    <w:lvl w:ilvl="1" w:tplc="041A0003">
      <w:start w:val="1"/>
      <w:numFmt w:val="bullet"/>
      <w:lvlText w:val="o"/>
      <w:lvlJc w:val="left"/>
      <w:pPr>
        <w:ind w:left="1800" w:hanging="360"/>
      </w:pPr>
      <w:rPr>
        <w:rFonts w:ascii="Courier New" w:hAnsi="Courier New" w:cs="Courier New" w:hint="default"/>
      </w:rPr>
    </w:lvl>
    <w:lvl w:ilvl="2" w:tplc="041A0005">
      <w:start w:val="1"/>
      <w:numFmt w:val="bullet"/>
      <w:lvlText w:val=""/>
      <w:lvlJc w:val="left"/>
      <w:pPr>
        <w:ind w:left="2520" w:hanging="360"/>
      </w:pPr>
      <w:rPr>
        <w:rFonts w:ascii="Wingdings" w:hAnsi="Wingdings" w:hint="default"/>
      </w:rPr>
    </w:lvl>
    <w:lvl w:ilvl="3" w:tplc="041A0001">
      <w:start w:val="1"/>
      <w:numFmt w:val="bullet"/>
      <w:lvlText w:val=""/>
      <w:lvlJc w:val="left"/>
      <w:pPr>
        <w:ind w:left="3240" w:hanging="360"/>
      </w:pPr>
      <w:rPr>
        <w:rFonts w:ascii="Symbol" w:hAnsi="Symbol" w:hint="default"/>
      </w:rPr>
    </w:lvl>
    <w:lvl w:ilvl="4" w:tplc="041A0003">
      <w:start w:val="1"/>
      <w:numFmt w:val="bullet"/>
      <w:lvlText w:val="o"/>
      <w:lvlJc w:val="left"/>
      <w:pPr>
        <w:ind w:left="3960" w:hanging="360"/>
      </w:pPr>
      <w:rPr>
        <w:rFonts w:ascii="Courier New" w:hAnsi="Courier New" w:cs="Courier New" w:hint="default"/>
      </w:rPr>
    </w:lvl>
    <w:lvl w:ilvl="5" w:tplc="041A0005">
      <w:start w:val="1"/>
      <w:numFmt w:val="bullet"/>
      <w:lvlText w:val=""/>
      <w:lvlJc w:val="left"/>
      <w:pPr>
        <w:ind w:left="4680" w:hanging="360"/>
      </w:pPr>
      <w:rPr>
        <w:rFonts w:ascii="Wingdings" w:hAnsi="Wingdings" w:hint="default"/>
      </w:rPr>
    </w:lvl>
    <w:lvl w:ilvl="6" w:tplc="041A0001">
      <w:start w:val="1"/>
      <w:numFmt w:val="bullet"/>
      <w:lvlText w:val=""/>
      <w:lvlJc w:val="left"/>
      <w:pPr>
        <w:ind w:left="5400" w:hanging="360"/>
      </w:pPr>
      <w:rPr>
        <w:rFonts w:ascii="Symbol" w:hAnsi="Symbol" w:hint="default"/>
      </w:rPr>
    </w:lvl>
    <w:lvl w:ilvl="7" w:tplc="041A0003">
      <w:start w:val="1"/>
      <w:numFmt w:val="bullet"/>
      <w:lvlText w:val="o"/>
      <w:lvlJc w:val="left"/>
      <w:pPr>
        <w:ind w:left="6120" w:hanging="360"/>
      </w:pPr>
      <w:rPr>
        <w:rFonts w:ascii="Courier New" w:hAnsi="Courier New" w:cs="Courier New" w:hint="default"/>
      </w:rPr>
    </w:lvl>
    <w:lvl w:ilvl="8" w:tplc="041A0005">
      <w:start w:val="1"/>
      <w:numFmt w:val="bullet"/>
      <w:lvlText w:val=""/>
      <w:lvlJc w:val="left"/>
      <w:pPr>
        <w:ind w:left="6840" w:hanging="360"/>
      </w:pPr>
      <w:rPr>
        <w:rFonts w:ascii="Wingdings" w:hAnsi="Wingdings" w:hint="default"/>
      </w:rPr>
    </w:lvl>
  </w:abstractNum>
  <w:abstractNum w:abstractNumId="34" w15:restartNumberingAfterBreak="0">
    <w:nsid w:val="3006201C"/>
    <w:multiLevelType w:val="hybridMultilevel"/>
    <w:tmpl w:val="FF4E08B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5" w15:restartNumberingAfterBreak="0">
    <w:nsid w:val="30DB0405"/>
    <w:multiLevelType w:val="hybridMultilevel"/>
    <w:tmpl w:val="D9BE0F9A"/>
    <w:lvl w:ilvl="0" w:tplc="2FA06592">
      <w:start w:val="1"/>
      <w:numFmt w:val="bullet"/>
      <w:lvlText w:val="-"/>
      <w:lvlJc w:val="left"/>
      <w:pPr>
        <w:ind w:left="720" w:hanging="360"/>
      </w:pPr>
      <w:rPr>
        <w:rFonts w:ascii="Calibri" w:eastAsia="Calibri" w:hAnsi="Calibri" w:cs="Calibri" w:hint="default"/>
      </w:rPr>
    </w:lvl>
    <w:lvl w:ilvl="1" w:tplc="041A0003">
      <w:start w:val="1"/>
      <w:numFmt w:val="bullet"/>
      <w:lvlText w:val="o"/>
      <w:lvlJc w:val="left"/>
      <w:pPr>
        <w:ind w:left="1440" w:hanging="360"/>
      </w:pPr>
      <w:rPr>
        <w:rFonts w:ascii="Courier New" w:hAnsi="Courier New" w:cs="Courier New" w:hint="default"/>
      </w:rPr>
    </w:lvl>
    <w:lvl w:ilvl="2" w:tplc="059ED410">
      <w:start w:val="1"/>
      <w:numFmt w:val="bullet"/>
      <w:lvlText w:val=""/>
      <w:lvlJc w:val="left"/>
      <w:pPr>
        <w:ind w:left="2160" w:hanging="360"/>
      </w:pPr>
      <w:rPr>
        <w:rFonts w:ascii="Wingdings" w:eastAsia="Calibri" w:hAnsi="Wingdings" w:cs="Times New Roman"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36" w15:restartNumberingAfterBreak="0">
    <w:nsid w:val="320D67F5"/>
    <w:multiLevelType w:val="hybridMultilevel"/>
    <w:tmpl w:val="E93A180A"/>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start w:val="1"/>
      <w:numFmt w:val="lowerLetter"/>
      <w:lvlText w:val="%5."/>
      <w:lvlJc w:val="left"/>
      <w:pPr>
        <w:ind w:left="3600" w:hanging="360"/>
      </w:pPr>
    </w:lvl>
    <w:lvl w:ilvl="5" w:tplc="041A001B">
      <w:start w:val="1"/>
      <w:numFmt w:val="lowerRoman"/>
      <w:lvlText w:val="%6."/>
      <w:lvlJc w:val="right"/>
      <w:pPr>
        <w:ind w:left="4320" w:hanging="180"/>
      </w:pPr>
    </w:lvl>
    <w:lvl w:ilvl="6" w:tplc="041A000F">
      <w:start w:val="1"/>
      <w:numFmt w:val="decimal"/>
      <w:lvlText w:val="%7."/>
      <w:lvlJc w:val="left"/>
      <w:pPr>
        <w:ind w:left="5040" w:hanging="360"/>
      </w:pPr>
    </w:lvl>
    <w:lvl w:ilvl="7" w:tplc="041A0019">
      <w:start w:val="1"/>
      <w:numFmt w:val="lowerLetter"/>
      <w:lvlText w:val="%8."/>
      <w:lvlJc w:val="left"/>
      <w:pPr>
        <w:ind w:left="5760" w:hanging="360"/>
      </w:pPr>
    </w:lvl>
    <w:lvl w:ilvl="8" w:tplc="041A001B">
      <w:start w:val="1"/>
      <w:numFmt w:val="lowerRoman"/>
      <w:lvlText w:val="%9."/>
      <w:lvlJc w:val="right"/>
      <w:pPr>
        <w:ind w:left="6480" w:hanging="180"/>
      </w:pPr>
    </w:lvl>
  </w:abstractNum>
  <w:abstractNum w:abstractNumId="37" w15:restartNumberingAfterBreak="0">
    <w:nsid w:val="322C73FD"/>
    <w:multiLevelType w:val="hybridMultilevel"/>
    <w:tmpl w:val="D0BE9D70"/>
    <w:lvl w:ilvl="0" w:tplc="041A0001">
      <w:start w:val="1"/>
      <w:numFmt w:val="bullet"/>
      <w:lvlText w:val=""/>
      <w:lvlJc w:val="left"/>
      <w:pPr>
        <w:ind w:left="2884" w:hanging="360"/>
      </w:pPr>
      <w:rPr>
        <w:rFonts w:ascii="Symbol" w:hAnsi="Symbol" w:hint="default"/>
      </w:rPr>
    </w:lvl>
    <w:lvl w:ilvl="1" w:tplc="041A0003" w:tentative="1">
      <w:start w:val="1"/>
      <w:numFmt w:val="bullet"/>
      <w:lvlText w:val="o"/>
      <w:lvlJc w:val="left"/>
      <w:pPr>
        <w:ind w:left="3604" w:hanging="360"/>
      </w:pPr>
      <w:rPr>
        <w:rFonts w:ascii="Courier New" w:hAnsi="Courier New" w:cs="Courier New" w:hint="default"/>
      </w:rPr>
    </w:lvl>
    <w:lvl w:ilvl="2" w:tplc="041A0005" w:tentative="1">
      <w:start w:val="1"/>
      <w:numFmt w:val="bullet"/>
      <w:lvlText w:val=""/>
      <w:lvlJc w:val="left"/>
      <w:pPr>
        <w:ind w:left="4324" w:hanging="360"/>
      </w:pPr>
      <w:rPr>
        <w:rFonts w:ascii="Wingdings" w:hAnsi="Wingdings" w:hint="default"/>
      </w:rPr>
    </w:lvl>
    <w:lvl w:ilvl="3" w:tplc="041A0001" w:tentative="1">
      <w:start w:val="1"/>
      <w:numFmt w:val="bullet"/>
      <w:lvlText w:val=""/>
      <w:lvlJc w:val="left"/>
      <w:pPr>
        <w:ind w:left="5044" w:hanging="360"/>
      </w:pPr>
      <w:rPr>
        <w:rFonts w:ascii="Symbol" w:hAnsi="Symbol" w:hint="default"/>
      </w:rPr>
    </w:lvl>
    <w:lvl w:ilvl="4" w:tplc="041A0003" w:tentative="1">
      <w:start w:val="1"/>
      <w:numFmt w:val="bullet"/>
      <w:lvlText w:val="o"/>
      <w:lvlJc w:val="left"/>
      <w:pPr>
        <w:ind w:left="5764" w:hanging="360"/>
      </w:pPr>
      <w:rPr>
        <w:rFonts w:ascii="Courier New" w:hAnsi="Courier New" w:cs="Courier New" w:hint="default"/>
      </w:rPr>
    </w:lvl>
    <w:lvl w:ilvl="5" w:tplc="041A0005" w:tentative="1">
      <w:start w:val="1"/>
      <w:numFmt w:val="bullet"/>
      <w:lvlText w:val=""/>
      <w:lvlJc w:val="left"/>
      <w:pPr>
        <w:ind w:left="6484" w:hanging="360"/>
      </w:pPr>
      <w:rPr>
        <w:rFonts w:ascii="Wingdings" w:hAnsi="Wingdings" w:hint="default"/>
      </w:rPr>
    </w:lvl>
    <w:lvl w:ilvl="6" w:tplc="041A0001" w:tentative="1">
      <w:start w:val="1"/>
      <w:numFmt w:val="bullet"/>
      <w:lvlText w:val=""/>
      <w:lvlJc w:val="left"/>
      <w:pPr>
        <w:ind w:left="7204" w:hanging="360"/>
      </w:pPr>
      <w:rPr>
        <w:rFonts w:ascii="Symbol" w:hAnsi="Symbol" w:hint="default"/>
      </w:rPr>
    </w:lvl>
    <w:lvl w:ilvl="7" w:tplc="041A0003" w:tentative="1">
      <w:start w:val="1"/>
      <w:numFmt w:val="bullet"/>
      <w:lvlText w:val="o"/>
      <w:lvlJc w:val="left"/>
      <w:pPr>
        <w:ind w:left="7924" w:hanging="360"/>
      </w:pPr>
      <w:rPr>
        <w:rFonts w:ascii="Courier New" w:hAnsi="Courier New" w:cs="Courier New" w:hint="default"/>
      </w:rPr>
    </w:lvl>
    <w:lvl w:ilvl="8" w:tplc="041A0005" w:tentative="1">
      <w:start w:val="1"/>
      <w:numFmt w:val="bullet"/>
      <w:lvlText w:val=""/>
      <w:lvlJc w:val="left"/>
      <w:pPr>
        <w:ind w:left="8644" w:hanging="360"/>
      </w:pPr>
      <w:rPr>
        <w:rFonts w:ascii="Wingdings" w:hAnsi="Wingdings" w:hint="default"/>
      </w:rPr>
    </w:lvl>
  </w:abstractNum>
  <w:abstractNum w:abstractNumId="38" w15:restartNumberingAfterBreak="0">
    <w:nsid w:val="32327491"/>
    <w:multiLevelType w:val="hybridMultilevel"/>
    <w:tmpl w:val="6AB0748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9" w15:restartNumberingAfterBreak="0">
    <w:nsid w:val="32BA51CC"/>
    <w:multiLevelType w:val="hybridMultilevel"/>
    <w:tmpl w:val="A8A2C6F6"/>
    <w:lvl w:ilvl="0" w:tplc="041A0001">
      <w:start w:val="1"/>
      <w:numFmt w:val="bullet"/>
      <w:lvlText w:val=""/>
      <w:lvlJc w:val="left"/>
      <w:pPr>
        <w:ind w:left="1800" w:hanging="360"/>
      </w:pPr>
      <w:rPr>
        <w:rFonts w:ascii="Symbol" w:hAnsi="Symbol" w:hint="default"/>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40" w15:restartNumberingAfterBreak="0">
    <w:nsid w:val="35AC532E"/>
    <w:multiLevelType w:val="hybridMultilevel"/>
    <w:tmpl w:val="B308D0A4"/>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1" w15:restartNumberingAfterBreak="0">
    <w:nsid w:val="37E456E9"/>
    <w:multiLevelType w:val="hybridMultilevel"/>
    <w:tmpl w:val="47444FA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2" w15:restartNumberingAfterBreak="0">
    <w:nsid w:val="398612A2"/>
    <w:multiLevelType w:val="hybridMultilevel"/>
    <w:tmpl w:val="BA3E6174"/>
    <w:lvl w:ilvl="0" w:tplc="041A0001">
      <w:start w:val="1"/>
      <w:numFmt w:val="bullet"/>
      <w:lvlText w:val=""/>
      <w:lvlJc w:val="left"/>
      <w:pPr>
        <w:ind w:left="2160" w:hanging="360"/>
      </w:pPr>
      <w:rPr>
        <w:rFonts w:ascii="Symbol" w:hAnsi="Symbol" w:hint="default"/>
      </w:rPr>
    </w:lvl>
    <w:lvl w:ilvl="1" w:tplc="041A0003">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43" w15:restartNumberingAfterBreak="0">
    <w:nsid w:val="3B091090"/>
    <w:multiLevelType w:val="hybridMultilevel"/>
    <w:tmpl w:val="42D2C54E"/>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44" w15:restartNumberingAfterBreak="0">
    <w:nsid w:val="3B3D4884"/>
    <w:multiLevelType w:val="hybridMultilevel"/>
    <w:tmpl w:val="5AB8B1C4"/>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5" w15:restartNumberingAfterBreak="0">
    <w:nsid w:val="3B712577"/>
    <w:multiLevelType w:val="hybridMultilevel"/>
    <w:tmpl w:val="FCAE55E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1">
      <w:start w:val="1"/>
      <w:numFmt w:val="bullet"/>
      <w:lvlText w:val=""/>
      <w:lvlJc w:val="left"/>
      <w:pPr>
        <w:ind w:left="2160" w:hanging="360"/>
      </w:pPr>
      <w:rPr>
        <w:rFonts w:ascii="Symbol" w:hAnsi="Symbol"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6" w15:restartNumberingAfterBreak="0">
    <w:nsid w:val="3B806050"/>
    <w:multiLevelType w:val="hybridMultilevel"/>
    <w:tmpl w:val="BFEC6D90"/>
    <w:lvl w:ilvl="0" w:tplc="AF447310">
      <w:start w:val="1"/>
      <w:numFmt w:val="decimal"/>
      <w:lvlText w:val="%1."/>
      <w:lvlJc w:val="left"/>
      <w:pPr>
        <w:ind w:left="720" w:hanging="360"/>
      </w:pPr>
      <w:rPr>
        <w:rFonts w:ascii="Calibri" w:eastAsia="Calibri" w:hAnsi="Calibri" w:cs="Times New Roman"/>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47" w15:restartNumberingAfterBreak="0">
    <w:nsid w:val="3D312FD6"/>
    <w:multiLevelType w:val="hybridMultilevel"/>
    <w:tmpl w:val="9EDE2AF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8" w15:restartNumberingAfterBreak="0">
    <w:nsid w:val="3DFD4EB5"/>
    <w:multiLevelType w:val="hybridMultilevel"/>
    <w:tmpl w:val="831C4460"/>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49" w15:restartNumberingAfterBreak="0">
    <w:nsid w:val="3EA33722"/>
    <w:multiLevelType w:val="hybridMultilevel"/>
    <w:tmpl w:val="8E88A10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0" w15:restartNumberingAfterBreak="0">
    <w:nsid w:val="44AB1133"/>
    <w:multiLevelType w:val="hybridMultilevel"/>
    <w:tmpl w:val="EE084856"/>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1" w15:restartNumberingAfterBreak="0">
    <w:nsid w:val="456278FA"/>
    <w:multiLevelType w:val="hybridMultilevel"/>
    <w:tmpl w:val="DB2A8E86"/>
    <w:lvl w:ilvl="0" w:tplc="041A0001">
      <w:start w:val="1"/>
      <w:numFmt w:val="bullet"/>
      <w:lvlText w:val=""/>
      <w:lvlJc w:val="left"/>
      <w:pPr>
        <w:ind w:left="3240" w:hanging="360"/>
      </w:pPr>
      <w:rPr>
        <w:rFonts w:ascii="Symbol" w:hAnsi="Symbol" w:hint="default"/>
      </w:rPr>
    </w:lvl>
    <w:lvl w:ilvl="1" w:tplc="041A0003" w:tentative="1">
      <w:start w:val="1"/>
      <w:numFmt w:val="bullet"/>
      <w:lvlText w:val="o"/>
      <w:lvlJc w:val="left"/>
      <w:pPr>
        <w:ind w:left="3960" w:hanging="360"/>
      </w:pPr>
      <w:rPr>
        <w:rFonts w:ascii="Courier New" w:hAnsi="Courier New" w:cs="Courier New" w:hint="default"/>
      </w:rPr>
    </w:lvl>
    <w:lvl w:ilvl="2" w:tplc="041A0005" w:tentative="1">
      <w:start w:val="1"/>
      <w:numFmt w:val="bullet"/>
      <w:lvlText w:val=""/>
      <w:lvlJc w:val="left"/>
      <w:pPr>
        <w:ind w:left="4680" w:hanging="360"/>
      </w:pPr>
      <w:rPr>
        <w:rFonts w:ascii="Wingdings" w:hAnsi="Wingdings" w:hint="default"/>
      </w:rPr>
    </w:lvl>
    <w:lvl w:ilvl="3" w:tplc="041A0001" w:tentative="1">
      <w:start w:val="1"/>
      <w:numFmt w:val="bullet"/>
      <w:lvlText w:val=""/>
      <w:lvlJc w:val="left"/>
      <w:pPr>
        <w:ind w:left="5400" w:hanging="360"/>
      </w:pPr>
      <w:rPr>
        <w:rFonts w:ascii="Symbol" w:hAnsi="Symbol" w:hint="default"/>
      </w:rPr>
    </w:lvl>
    <w:lvl w:ilvl="4" w:tplc="041A0003" w:tentative="1">
      <w:start w:val="1"/>
      <w:numFmt w:val="bullet"/>
      <w:lvlText w:val="o"/>
      <w:lvlJc w:val="left"/>
      <w:pPr>
        <w:ind w:left="6120" w:hanging="360"/>
      </w:pPr>
      <w:rPr>
        <w:rFonts w:ascii="Courier New" w:hAnsi="Courier New" w:cs="Courier New" w:hint="default"/>
      </w:rPr>
    </w:lvl>
    <w:lvl w:ilvl="5" w:tplc="041A0005" w:tentative="1">
      <w:start w:val="1"/>
      <w:numFmt w:val="bullet"/>
      <w:lvlText w:val=""/>
      <w:lvlJc w:val="left"/>
      <w:pPr>
        <w:ind w:left="6840" w:hanging="360"/>
      </w:pPr>
      <w:rPr>
        <w:rFonts w:ascii="Wingdings" w:hAnsi="Wingdings" w:hint="default"/>
      </w:rPr>
    </w:lvl>
    <w:lvl w:ilvl="6" w:tplc="041A0001" w:tentative="1">
      <w:start w:val="1"/>
      <w:numFmt w:val="bullet"/>
      <w:lvlText w:val=""/>
      <w:lvlJc w:val="left"/>
      <w:pPr>
        <w:ind w:left="7560" w:hanging="360"/>
      </w:pPr>
      <w:rPr>
        <w:rFonts w:ascii="Symbol" w:hAnsi="Symbol" w:hint="default"/>
      </w:rPr>
    </w:lvl>
    <w:lvl w:ilvl="7" w:tplc="041A0003" w:tentative="1">
      <w:start w:val="1"/>
      <w:numFmt w:val="bullet"/>
      <w:lvlText w:val="o"/>
      <w:lvlJc w:val="left"/>
      <w:pPr>
        <w:ind w:left="8280" w:hanging="360"/>
      </w:pPr>
      <w:rPr>
        <w:rFonts w:ascii="Courier New" w:hAnsi="Courier New" w:cs="Courier New" w:hint="default"/>
      </w:rPr>
    </w:lvl>
    <w:lvl w:ilvl="8" w:tplc="041A0005" w:tentative="1">
      <w:start w:val="1"/>
      <w:numFmt w:val="bullet"/>
      <w:lvlText w:val=""/>
      <w:lvlJc w:val="left"/>
      <w:pPr>
        <w:ind w:left="9000" w:hanging="360"/>
      </w:pPr>
      <w:rPr>
        <w:rFonts w:ascii="Wingdings" w:hAnsi="Wingdings" w:hint="default"/>
      </w:rPr>
    </w:lvl>
  </w:abstractNum>
  <w:abstractNum w:abstractNumId="52" w15:restartNumberingAfterBreak="0">
    <w:nsid w:val="456C04C1"/>
    <w:multiLevelType w:val="hybridMultilevel"/>
    <w:tmpl w:val="38C8BC94"/>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53" w15:restartNumberingAfterBreak="0">
    <w:nsid w:val="46C8266E"/>
    <w:multiLevelType w:val="hybridMultilevel"/>
    <w:tmpl w:val="B3704E74"/>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4" w15:restartNumberingAfterBreak="0">
    <w:nsid w:val="490C2863"/>
    <w:multiLevelType w:val="hybridMultilevel"/>
    <w:tmpl w:val="35B6E98E"/>
    <w:lvl w:ilvl="0" w:tplc="041A0001">
      <w:start w:val="1"/>
      <w:numFmt w:val="bullet"/>
      <w:lvlText w:val=""/>
      <w:lvlJc w:val="left"/>
      <w:pPr>
        <w:ind w:left="2884" w:hanging="360"/>
      </w:pPr>
      <w:rPr>
        <w:rFonts w:ascii="Symbol" w:hAnsi="Symbol" w:hint="default"/>
      </w:rPr>
    </w:lvl>
    <w:lvl w:ilvl="1" w:tplc="041A0003" w:tentative="1">
      <w:start w:val="1"/>
      <w:numFmt w:val="bullet"/>
      <w:lvlText w:val="o"/>
      <w:lvlJc w:val="left"/>
      <w:pPr>
        <w:ind w:left="3604" w:hanging="360"/>
      </w:pPr>
      <w:rPr>
        <w:rFonts w:ascii="Courier New" w:hAnsi="Courier New" w:cs="Courier New" w:hint="default"/>
      </w:rPr>
    </w:lvl>
    <w:lvl w:ilvl="2" w:tplc="041A0005" w:tentative="1">
      <w:start w:val="1"/>
      <w:numFmt w:val="bullet"/>
      <w:lvlText w:val=""/>
      <w:lvlJc w:val="left"/>
      <w:pPr>
        <w:ind w:left="4324" w:hanging="360"/>
      </w:pPr>
      <w:rPr>
        <w:rFonts w:ascii="Wingdings" w:hAnsi="Wingdings" w:hint="default"/>
      </w:rPr>
    </w:lvl>
    <w:lvl w:ilvl="3" w:tplc="041A0001" w:tentative="1">
      <w:start w:val="1"/>
      <w:numFmt w:val="bullet"/>
      <w:lvlText w:val=""/>
      <w:lvlJc w:val="left"/>
      <w:pPr>
        <w:ind w:left="5044" w:hanging="360"/>
      </w:pPr>
      <w:rPr>
        <w:rFonts w:ascii="Symbol" w:hAnsi="Symbol" w:hint="default"/>
      </w:rPr>
    </w:lvl>
    <w:lvl w:ilvl="4" w:tplc="041A0003" w:tentative="1">
      <w:start w:val="1"/>
      <w:numFmt w:val="bullet"/>
      <w:lvlText w:val="o"/>
      <w:lvlJc w:val="left"/>
      <w:pPr>
        <w:ind w:left="5764" w:hanging="360"/>
      </w:pPr>
      <w:rPr>
        <w:rFonts w:ascii="Courier New" w:hAnsi="Courier New" w:cs="Courier New" w:hint="default"/>
      </w:rPr>
    </w:lvl>
    <w:lvl w:ilvl="5" w:tplc="041A0005" w:tentative="1">
      <w:start w:val="1"/>
      <w:numFmt w:val="bullet"/>
      <w:lvlText w:val=""/>
      <w:lvlJc w:val="left"/>
      <w:pPr>
        <w:ind w:left="6484" w:hanging="360"/>
      </w:pPr>
      <w:rPr>
        <w:rFonts w:ascii="Wingdings" w:hAnsi="Wingdings" w:hint="default"/>
      </w:rPr>
    </w:lvl>
    <w:lvl w:ilvl="6" w:tplc="041A0001" w:tentative="1">
      <w:start w:val="1"/>
      <w:numFmt w:val="bullet"/>
      <w:lvlText w:val=""/>
      <w:lvlJc w:val="left"/>
      <w:pPr>
        <w:ind w:left="7204" w:hanging="360"/>
      </w:pPr>
      <w:rPr>
        <w:rFonts w:ascii="Symbol" w:hAnsi="Symbol" w:hint="default"/>
      </w:rPr>
    </w:lvl>
    <w:lvl w:ilvl="7" w:tplc="041A0003" w:tentative="1">
      <w:start w:val="1"/>
      <w:numFmt w:val="bullet"/>
      <w:lvlText w:val="o"/>
      <w:lvlJc w:val="left"/>
      <w:pPr>
        <w:ind w:left="7924" w:hanging="360"/>
      </w:pPr>
      <w:rPr>
        <w:rFonts w:ascii="Courier New" w:hAnsi="Courier New" w:cs="Courier New" w:hint="default"/>
      </w:rPr>
    </w:lvl>
    <w:lvl w:ilvl="8" w:tplc="041A0005" w:tentative="1">
      <w:start w:val="1"/>
      <w:numFmt w:val="bullet"/>
      <w:lvlText w:val=""/>
      <w:lvlJc w:val="left"/>
      <w:pPr>
        <w:ind w:left="8644" w:hanging="360"/>
      </w:pPr>
      <w:rPr>
        <w:rFonts w:ascii="Wingdings" w:hAnsi="Wingdings" w:hint="default"/>
      </w:rPr>
    </w:lvl>
  </w:abstractNum>
  <w:abstractNum w:abstractNumId="55" w15:restartNumberingAfterBreak="0">
    <w:nsid w:val="49B5731F"/>
    <w:multiLevelType w:val="hybridMultilevel"/>
    <w:tmpl w:val="7B4EF6A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6" w15:restartNumberingAfterBreak="0">
    <w:nsid w:val="4B4C5A5F"/>
    <w:multiLevelType w:val="multilevel"/>
    <w:tmpl w:val="7340E556"/>
    <w:lvl w:ilvl="0">
      <w:start w:val="1"/>
      <w:numFmt w:val="decimal"/>
      <w:lvlText w:val="%1."/>
      <w:lvlJc w:val="left"/>
      <w:pPr>
        <w:ind w:left="1211"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57" w15:restartNumberingAfterBreak="0">
    <w:nsid w:val="4BCB6CDF"/>
    <w:multiLevelType w:val="hybridMultilevel"/>
    <w:tmpl w:val="FD86B07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8" w15:restartNumberingAfterBreak="0">
    <w:nsid w:val="4D573BE7"/>
    <w:multiLevelType w:val="hybridMultilevel"/>
    <w:tmpl w:val="4AD0623C"/>
    <w:lvl w:ilvl="0" w:tplc="5A280C62">
      <w:start w:val="1"/>
      <w:numFmt w:val="lowerLetter"/>
      <w:lvlText w:val="%1)"/>
      <w:lvlJc w:val="left"/>
      <w:pPr>
        <w:ind w:left="1440" w:hanging="360"/>
      </w:pPr>
      <w:rPr>
        <w:rFonts w:hint="default"/>
      </w:r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59" w15:restartNumberingAfterBreak="0">
    <w:nsid w:val="4FD85554"/>
    <w:multiLevelType w:val="hybridMultilevel"/>
    <w:tmpl w:val="30D6D6BA"/>
    <w:lvl w:ilvl="0" w:tplc="041A000F">
      <w:start w:val="1"/>
      <w:numFmt w:val="decimal"/>
      <w:lvlText w:val="%1."/>
      <w:lvlJc w:val="left"/>
      <w:pPr>
        <w:ind w:left="720" w:hanging="360"/>
      </w:pPr>
    </w:lvl>
    <w:lvl w:ilvl="1" w:tplc="1AF0AACE">
      <w:start w:val="1"/>
      <w:numFmt w:val="lowerLetter"/>
      <w:lvlText w:val="%2)"/>
      <w:lvlJc w:val="left"/>
      <w:pPr>
        <w:ind w:left="1440" w:hanging="360"/>
      </w:pPr>
      <w:rPr>
        <w:rFonts w:ascii="Calibri" w:eastAsia="Calibri" w:hAnsi="Calibri" w:cs="Times New Roman"/>
      </w:r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start w:val="1"/>
      <w:numFmt w:val="lowerLetter"/>
      <w:lvlText w:val="%5."/>
      <w:lvlJc w:val="left"/>
      <w:pPr>
        <w:ind w:left="3600" w:hanging="360"/>
      </w:pPr>
    </w:lvl>
    <w:lvl w:ilvl="5" w:tplc="041A001B">
      <w:start w:val="1"/>
      <w:numFmt w:val="lowerRoman"/>
      <w:lvlText w:val="%6."/>
      <w:lvlJc w:val="right"/>
      <w:pPr>
        <w:ind w:left="4320" w:hanging="180"/>
      </w:pPr>
    </w:lvl>
    <w:lvl w:ilvl="6" w:tplc="041A000F">
      <w:start w:val="1"/>
      <w:numFmt w:val="decimal"/>
      <w:lvlText w:val="%7."/>
      <w:lvlJc w:val="left"/>
      <w:pPr>
        <w:ind w:left="5040" w:hanging="360"/>
      </w:pPr>
    </w:lvl>
    <w:lvl w:ilvl="7" w:tplc="041A0019">
      <w:start w:val="1"/>
      <w:numFmt w:val="lowerLetter"/>
      <w:lvlText w:val="%8."/>
      <w:lvlJc w:val="left"/>
      <w:pPr>
        <w:ind w:left="5760" w:hanging="360"/>
      </w:pPr>
    </w:lvl>
    <w:lvl w:ilvl="8" w:tplc="041A001B">
      <w:start w:val="1"/>
      <w:numFmt w:val="lowerRoman"/>
      <w:lvlText w:val="%9."/>
      <w:lvlJc w:val="right"/>
      <w:pPr>
        <w:ind w:left="6480" w:hanging="180"/>
      </w:pPr>
    </w:lvl>
  </w:abstractNum>
  <w:abstractNum w:abstractNumId="60" w15:restartNumberingAfterBreak="0">
    <w:nsid w:val="50A34534"/>
    <w:multiLevelType w:val="hybridMultilevel"/>
    <w:tmpl w:val="36D2A27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1" w15:restartNumberingAfterBreak="0">
    <w:nsid w:val="51712694"/>
    <w:multiLevelType w:val="hybridMultilevel"/>
    <w:tmpl w:val="7BC6F93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2" w15:restartNumberingAfterBreak="0">
    <w:nsid w:val="51D6352F"/>
    <w:multiLevelType w:val="hybridMultilevel"/>
    <w:tmpl w:val="3AC050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51C566D"/>
    <w:multiLevelType w:val="hybridMultilevel"/>
    <w:tmpl w:val="D3AE3D7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4" w15:restartNumberingAfterBreak="0">
    <w:nsid w:val="553B0DD2"/>
    <w:multiLevelType w:val="hybridMultilevel"/>
    <w:tmpl w:val="828C9C72"/>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5" w15:restartNumberingAfterBreak="0">
    <w:nsid w:val="57A05984"/>
    <w:multiLevelType w:val="hybridMultilevel"/>
    <w:tmpl w:val="AD449820"/>
    <w:lvl w:ilvl="0" w:tplc="041A0019">
      <w:start w:val="1"/>
      <w:numFmt w:val="lowerLetter"/>
      <w:lvlText w:val="%1."/>
      <w:lvlJc w:val="left"/>
      <w:pPr>
        <w:ind w:left="2160" w:hanging="360"/>
      </w:pPr>
    </w:lvl>
    <w:lvl w:ilvl="1" w:tplc="041A0019" w:tentative="1">
      <w:start w:val="1"/>
      <w:numFmt w:val="lowerLetter"/>
      <w:lvlText w:val="%2."/>
      <w:lvlJc w:val="left"/>
      <w:pPr>
        <w:ind w:left="2880" w:hanging="360"/>
      </w:pPr>
    </w:lvl>
    <w:lvl w:ilvl="2" w:tplc="041A001B" w:tentative="1">
      <w:start w:val="1"/>
      <w:numFmt w:val="lowerRoman"/>
      <w:lvlText w:val="%3."/>
      <w:lvlJc w:val="right"/>
      <w:pPr>
        <w:ind w:left="3600" w:hanging="180"/>
      </w:pPr>
    </w:lvl>
    <w:lvl w:ilvl="3" w:tplc="041A000F" w:tentative="1">
      <w:start w:val="1"/>
      <w:numFmt w:val="decimal"/>
      <w:lvlText w:val="%4."/>
      <w:lvlJc w:val="left"/>
      <w:pPr>
        <w:ind w:left="4320" w:hanging="360"/>
      </w:pPr>
    </w:lvl>
    <w:lvl w:ilvl="4" w:tplc="041A0019" w:tentative="1">
      <w:start w:val="1"/>
      <w:numFmt w:val="lowerLetter"/>
      <w:lvlText w:val="%5."/>
      <w:lvlJc w:val="left"/>
      <w:pPr>
        <w:ind w:left="5040" w:hanging="360"/>
      </w:pPr>
    </w:lvl>
    <w:lvl w:ilvl="5" w:tplc="041A001B" w:tentative="1">
      <w:start w:val="1"/>
      <w:numFmt w:val="lowerRoman"/>
      <w:lvlText w:val="%6."/>
      <w:lvlJc w:val="right"/>
      <w:pPr>
        <w:ind w:left="5760" w:hanging="180"/>
      </w:pPr>
    </w:lvl>
    <w:lvl w:ilvl="6" w:tplc="041A000F" w:tentative="1">
      <w:start w:val="1"/>
      <w:numFmt w:val="decimal"/>
      <w:lvlText w:val="%7."/>
      <w:lvlJc w:val="left"/>
      <w:pPr>
        <w:ind w:left="6480" w:hanging="360"/>
      </w:pPr>
    </w:lvl>
    <w:lvl w:ilvl="7" w:tplc="041A0019" w:tentative="1">
      <w:start w:val="1"/>
      <w:numFmt w:val="lowerLetter"/>
      <w:lvlText w:val="%8."/>
      <w:lvlJc w:val="left"/>
      <w:pPr>
        <w:ind w:left="7200" w:hanging="360"/>
      </w:pPr>
    </w:lvl>
    <w:lvl w:ilvl="8" w:tplc="041A001B" w:tentative="1">
      <w:start w:val="1"/>
      <w:numFmt w:val="lowerRoman"/>
      <w:lvlText w:val="%9."/>
      <w:lvlJc w:val="right"/>
      <w:pPr>
        <w:ind w:left="7920" w:hanging="180"/>
      </w:pPr>
    </w:lvl>
  </w:abstractNum>
  <w:abstractNum w:abstractNumId="66" w15:restartNumberingAfterBreak="0">
    <w:nsid w:val="57E82AE5"/>
    <w:multiLevelType w:val="hybridMultilevel"/>
    <w:tmpl w:val="99DAE258"/>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67" w15:restartNumberingAfterBreak="0">
    <w:nsid w:val="58033527"/>
    <w:multiLevelType w:val="hybridMultilevel"/>
    <w:tmpl w:val="BEF2C7FC"/>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1">
      <w:start w:val="1"/>
      <w:numFmt w:val="bullet"/>
      <w:lvlText w:val=""/>
      <w:lvlJc w:val="left"/>
      <w:pPr>
        <w:ind w:left="2160" w:hanging="360"/>
      </w:pPr>
      <w:rPr>
        <w:rFonts w:ascii="Symbol" w:hAnsi="Symbol"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8" w15:restartNumberingAfterBreak="0">
    <w:nsid w:val="58AA3979"/>
    <w:multiLevelType w:val="hybridMultilevel"/>
    <w:tmpl w:val="BEDA695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69" w15:restartNumberingAfterBreak="0">
    <w:nsid w:val="59764601"/>
    <w:multiLevelType w:val="hybridMultilevel"/>
    <w:tmpl w:val="923CA916"/>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1">
      <w:start w:val="1"/>
      <w:numFmt w:val="bullet"/>
      <w:lvlText w:val=""/>
      <w:lvlJc w:val="left"/>
      <w:pPr>
        <w:ind w:left="2160" w:hanging="360"/>
      </w:pPr>
      <w:rPr>
        <w:rFonts w:ascii="Symbol" w:hAnsi="Symbol"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0" w15:restartNumberingAfterBreak="0">
    <w:nsid w:val="5A386278"/>
    <w:multiLevelType w:val="hybridMultilevel"/>
    <w:tmpl w:val="E716E8CE"/>
    <w:lvl w:ilvl="0" w:tplc="041A0001">
      <w:start w:val="1"/>
      <w:numFmt w:val="bullet"/>
      <w:lvlText w:val=""/>
      <w:lvlJc w:val="left"/>
      <w:pPr>
        <w:ind w:left="1080" w:hanging="360"/>
      </w:pPr>
      <w:rPr>
        <w:rFonts w:ascii="Symbol" w:hAnsi="Symbol" w:hint="default"/>
      </w:rPr>
    </w:lvl>
    <w:lvl w:ilvl="1" w:tplc="041A0003">
      <w:start w:val="1"/>
      <w:numFmt w:val="bullet"/>
      <w:lvlText w:val="o"/>
      <w:lvlJc w:val="left"/>
      <w:pPr>
        <w:ind w:left="1800" w:hanging="360"/>
      </w:pPr>
      <w:rPr>
        <w:rFonts w:ascii="Courier New" w:hAnsi="Courier New" w:cs="Courier New" w:hint="default"/>
      </w:rPr>
    </w:lvl>
    <w:lvl w:ilvl="2" w:tplc="041A0005">
      <w:start w:val="1"/>
      <w:numFmt w:val="bullet"/>
      <w:lvlText w:val=""/>
      <w:lvlJc w:val="left"/>
      <w:pPr>
        <w:ind w:left="2520" w:hanging="360"/>
      </w:pPr>
      <w:rPr>
        <w:rFonts w:ascii="Wingdings" w:hAnsi="Wingdings" w:hint="default"/>
      </w:rPr>
    </w:lvl>
    <w:lvl w:ilvl="3" w:tplc="041A0001">
      <w:start w:val="1"/>
      <w:numFmt w:val="bullet"/>
      <w:lvlText w:val=""/>
      <w:lvlJc w:val="left"/>
      <w:pPr>
        <w:ind w:left="3240" w:hanging="360"/>
      </w:pPr>
      <w:rPr>
        <w:rFonts w:ascii="Symbol" w:hAnsi="Symbol" w:hint="default"/>
      </w:rPr>
    </w:lvl>
    <w:lvl w:ilvl="4" w:tplc="041A0003">
      <w:start w:val="1"/>
      <w:numFmt w:val="bullet"/>
      <w:lvlText w:val="o"/>
      <w:lvlJc w:val="left"/>
      <w:pPr>
        <w:ind w:left="3960" w:hanging="360"/>
      </w:pPr>
      <w:rPr>
        <w:rFonts w:ascii="Courier New" w:hAnsi="Courier New" w:cs="Courier New" w:hint="default"/>
      </w:rPr>
    </w:lvl>
    <w:lvl w:ilvl="5" w:tplc="041A0005">
      <w:start w:val="1"/>
      <w:numFmt w:val="bullet"/>
      <w:lvlText w:val=""/>
      <w:lvlJc w:val="left"/>
      <w:pPr>
        <w:ind w:left="4680" w:hanging="360"/>
      </w:pPr>
      <w:rPr>
        <w:rFonts w:ascii="Wingdings" w:hAnsi="Wingdings" w:hint="default"/>
      </w:rPr>
    </w:lvl>
    <w:lvl w:ilvl="6" w:tplc="041A0001">
      <w:start w:val="1"/>
      <w:numFmt w:val="bullet"/>
      <w:lvlText w:val=""/>
      <w:lvlJc w:val="left"/>
      <w:pPr>
        <w:ind w:left="5400" w:hanging="360"/>
      </w:pPr>
      <w:rPr>
        <w:rFonts w:ascii="Symbol" w:hAnsi="Symbol" w:hint="default"/>
      </w:rPr>
    </w:lvl>
    <w:lvl w:ilvl="7" w:tplc="041A0003">
      <w:start w:val="1"/>
      <w:numFmt w:val="bullet"/>
      <w:lvlText w:val="o"/>
      <w:lvlJc w:val="left"/>
      <w:pPr>
        <w:ind w:left="6120" w:hanging="360"/>
      </w:pPr>
      <w:rPr>
        <w:rFonts w:ascii="Courier New" w:hAnsi="Courier New" w:cs="Courier New" w:hint="default"/>
      </w:rPr>
    </w:lvl>
    <w:lvl w:ilvl="8" w:tplc="041A0005">
      <w:start w:val="1"/>
      <w:numFmt w:val="bullet"/>
      <w:lvlText w:val=""/>
      <w:lvlJc w:val="left"/>
      <w:pPr>
        <w:ind w:left="6840" w:hanging="360"/>
      </w:pPr>
      <w:rPr>
        <w:rFonts w:ascii="Wingdings" w:hAnsi="Wingdings" w:hint="default"/>
      </w:rPr>
    </w:lvl>
  </w:abstractNum>
  <w:abstractNum w:abstractNumId="71" w15:restartNumberingAfterBreak="0">
    <w:nsid w:val="5B0A652E"/>
    <w:multiLevelType w:val="hybridMultilevel"/>
    <w:tmpl w:val="AF3058FA"/>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72" w15:restartNumberingAfterBreak="0">
    <w:nsid w:val="5BD411C0"/>
    <w:multiLevelType w:val="hybridMultilevel"/>
    <w:tmpl w:val="104E07C2"/>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73" w15:restartNumberingAfterBreak="0">
    <w:nsid w:val="5F4D5B21"/>
    <w:multiLevelType w:val="hybridMultilevel"/>
    <w:tmpl w:val="75383EA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4" w15:restartNumberingAfterBreak="0">
    <w:nsid w:val="5F797105"/>
    <w:multiLevelType w:val="hybridMultilevel"/>
    <w:tmpl w:val="55CCF88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5" w15:restartNumberingAfterBreak="0">
    <w:nsid w:val="5FE51C12"/>
    <w:multiLevelType w:val="hybridMultilevel"/>
    <w:tmpl w:val="22F8C4F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6" w15:restartNumberingAfterBreak="0">
    <w:nsid w:val="602D58CB"/>
    <w:multiLevelType w:val="hybridMultilevel"/>
    <w:tmpl w:val="8EC496A6"/>
    <w:lvl w:ilvl="0" w:tplc="041A0005">
      <w:start w:val="1"/>
      <w:numFmt w:val="bullet"/>
      <w:lvlText w:val=""/>
      <w:lvlJc w:val="left"/>
      <w:pPr>
        <w:ind w:left="643" w:hanging="360"/>
      </w:pPr>
      <w:rPr>
        <w:rFonts w:ascii="Wingdings" w:hAnsi="Wingdings" w:hint="default"/>
        <w:color w:val="FF6600"/>
      </w:rPr>
    </w:lvl>
    <w:lvl w:ilvl="1" w:tplc="041A0003">
      <w:start w:val="1"/>
      <w:numFmt w:val="bullet"/>
      <w:lvlText w:val="o"/>
      <w:lvlJc w:val="left"/>
      <w:pPr>
        <w:ind w:left="1363" w:hanging="360"/>
      </w:pPr>
      <w:rPr>
        <w:rFonts w:ascii="Courier New" w:hAnsi="Courier New" w:cs="Courier New" w:hint="default"/>
      </w:rPr>
    </w:lvl>
    <w:lvl w:ilvl="2" w:tplc="041A0005">
      <w:start w:val="1"/>
      <w:numFmt w:val="bullet"/>
      <w:lvlText w:val=""/>
      <w:lvlJc w:val="left"/>
      <w:pPr>
        <w:ind w:left="2083" w:hanging="360"/>
      </w:pPr>
      <w:rPr>
        <w:rFonts w:ascii="Wingdings" w:hAnsi="Wingdings" w:hint="default"/>
      </w:rPr>
    </w:lvl>
    <w:lvl w:ilvl="3" w:tplc="041A0001">
      <w:start w:val="1"/>
      <w:numFmt w:val="bullet"/>
      <w:lvlText w:val=""/>
      <w:lvlJc w:val="left"/>
      <w:pPr>
        <w:ind w:left="2803" w:hanging="360"/>
      </w:pPr>
      <w:rPr>
        <w:rFonts w:ascii="Symbol" w:hAnsi="Symbol" w:hint="default"/>
      </w:rPr>
    </w:lvl>
    <w:lvl w:ilvl="4" w:tplc="041A0003">
      <w:start w:val="1"/>
      <w:numFmt w:val="bullet"/>
      <w:lvlText w:val="o"/>
      <w:lvlJc w:val="left"/>
      <w:pPr>
        <w:ind w:left="3523" w:hanging="360"/>
      </w:pPr>
      <w:rPr>
        <w:rFonts w:ascii="Courier New" w:hAnsi="Courier New" w:cs="Courier New" w:hint="default"/>
      </w:rPr>
    </w:lvl>
    <w:lvl w:ilvl="5" w:tplc="041A0005">
      <w:start w:val="1"/>
      <w:numFmt w:val="bullet"/>
      <w:lvlText w:val=""/>
      <w:lvlJc w:val="left"/>
      <w:pPr>
        <w:ind w:left="4243" w:hanging="360"/>
      </w:pPr>
      <w:rPr>
        <w:rFonts w:ascii="Wingdings" w:hAnsi="Wingdings" w:hint="default"/>
      </w:rPr>
    </w:lvl>
    <w:lvl w:ilvl="6" w:tplc="041A0001">
      <w:start w:val="1"/>
      <w:numFmt w:val="bullet"/>
      <w:lvlText w:val=""/>
      <w:lvlJc w:val="left"/>
      <w:pPr>
        <w:ind w:left="4963" w:hanging="360"/>
      </w:pPr>
      <w:rPr>
        <w:rFonts w:ascii="Symbol" w:hAnsi="Symbol" w:hint="default"/>
      </w:rPr>
    </w:lvl>
    <w:lvl w:ilvl="7" w:tplc="041A0003">
      <w:start w:val="1"/>
      <w:numFmt w:val="bullet"/>
      <w:lvlText w:val="o"/>
      <w:lvlJc w:val="left"/>
      <w:pPr>
        <w:ind w:left="5683" w:hanging="360"/>
      </w:pPr>
      <w:rPr>
        <w:rFonts w:ascii="Courier New" w:hAnsi="Courier New" w:cs="Courier New" w:hint="default"/>
      </w:rPr>
    </w:lvl>
    <w:lvl w:ilvl="8" w:tplc="041A0005">
      <w:start w:val="1"/>
      <w:numFmt w:val="bullet"/>
      <w:lvlText w:val=""/>
      <w:lvlJc w:val="left"/>
      <w:pPr>
        <w:ind w:left="6403" w:hanging="360"/>
      </w:pPr>
      <w:rPr>
        <w:rFonts w:ascii="Wingdings" w:hAnsi="Wingdings" w:hint="default"/>
      </w:rPr>
    </w:lvl>
  </w:abstractNum>
  <w:abstractNum w:abstractNumId="77" w15:restartNumberingAfterBreak="0">
    <w:nsid w:val="603810FB"/>
    <w:multiLevelType w:val="hybridMultilevel"/>
    <w:tmpl w:val="8DA2048A"/>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1">
      <w:start w:val="1"/>
      <w:numFmt w:val="bullet"/>
      <w:lvlText w:val=""/>
      <w:lvlJc w:val="left"/>
      <w:pPr>
        <w:ind w:left="2160" w:hanging="360"/>
      </w:pPr>
      <w:rPr>
        <w:rFonts w:ascii="Symbol" w:hAnsi="Symbol" w:hint="default"/>
      </w:rPr>
    </w:lvl>
    <w:lvl w:ilvl="3" w:tplc="9B5233E8">
      <w:start w:val="7"/>
      <w:numFmt w:val="bullet"/>
      <w:lvlText w:val="-"/>
      <w:lvlJc w:val="left"/>
      <w:pPr>
        <w:ind w:left="2880" w:hanging="360"/>
      </w:pPr>
      <w:rPr>
        <w:rFonts w:ascii="Arial" w:eastAsia="Cambria" w:hAnsi="Arial" w:cs="Aria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8" w15:restartNumberingAfterBreak="0">
    <w:nsid w:val="644D23BE"/>
    <w:multiLevelType w:val="hybridMultilevel"/>
    <w:tmpl w:val="A5F8B0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72F46E2"/>
    <w:multiLevelType w:val="hybridMultilevel"/>
    <w:tmpl w:val="3EB6407C"/>
    <w:lvl w:ilvl="0" w:tplc="041A0019">
      <w:start w:val="1"/>
      <w:numFmt w:val="lowerLetter"/>
      <w:lvlText w:val="%1."/>
      <w:lvlJc w:val="left"/>
      <w:pPr>
        <w:ind w:left="1440" w:hanging="360"/>
      </w:pPr>
    </w:lvl>
    <w:lvl w:ilvl="1" w:tplc="041A0019" w:tentative="1">
      <w:start w:val="1"/>
      <w:numFmt w:val="lowerLetter"/>
      <w:lvlText w:val="%2."/>
      <w:lvlJc w:val="left"/>
      <w:pPr>
        <w:ind w:left="2160" w:hanging="360"/>
      </w:pPr>
    </w:lvl>
    <w:lvl w:ilvl="2" w:tplc="041A001B" w:tentative="1">
      <w:start w:val="1"/>
      <w:numFmt w:val="lowerRoman"/>
      <w:lvlText w:val="%3."/>
      <w:lvlJc w:val="right"/>
      <w:pPr>
        <w:ind w:left="2880" w:hanging="180"/>
      </w:pPr>
    </w:lvl>
    <w:lvl w:ilvl="3" w:tplc="041A000F" w:tentative="1">
      <w:start w:val="1"/>
      <w:numFmt w:val="decimal"/>
      <w:lvlText w:val="%4."/>
      <w:lvlJc w:val="left"/>
      <w:pPr>
        <w:ind w:left="3600" w:hanging="360"/>
      </w:pPr>
    </w:lvl>
    <w:lvl w:ilvl="4" w:tplc="041A0019" w:tentative="1">
      <w:start w:val="1"/>
      <w:numFmt w:val="lowerLetter"/>
      <w:lvlText w:val="%5."/>
      <w:lvlJc w:val="left"/>
      <w:pPr>
        <w:ind w:left="4320" w:hanging="360"/>
      </w:pPr>
    </w:lvl>
    <w:lvl w:ilvl="5" w:tplc="041A001B" w:tentative="1">
      <w:start w:val="1"/>
      <w:numFmt w:val="lowerRoman"/>
      <w:lvlText w:val="%6."/>
      <w:lvlJc w:val="right"/>
      <w:pPr>
        <w:ind w:left="5040" w:hanging="180"/>
      </w:pPr>
    </w:lvl>
    <w:lvl w:ilvl="6" w:tplc="041A000F" w:tentative="1">
      <w:start w:val="1"/>
      <w:numFmt w:val="decimal"/>
      <w:lvlText w:val="%7."/>
      <w:lvlJc w:val="left"/>
      <w:pPr>
        <w:ind w:left="5760" w:hanging="360"/>
      </w:pPr>
    </w:lvl>
    <w:lvl w:ilvl="7" w:tplc="041A0019" w:tentative="1">
      <w:start w:val="1"/>
      <w:numFmt w:val="lowerLetter"/>
      <w:lvlText w:val="%8."/>
      <w:lvlJc w:val="left"/>
      <w:pPr>
        <w:ind w:left="6480" w:hanging="360"/>
      </w:pPr>
    </w:lvl>
    <w:lvl w:ilvl="8" w:tplc="041A001B" w:tentative="1">
      <w:start w:val="1"/>
      <w:numFmt w:val="lowerRoman"/>
      <w:lvlText w:val="%9."/>
      <w:lvlJc w:val="right"/>
      <w:pPr>
        <w:ind w:left="7200" w:hanging="180"/>
      </w:pPr>
    </w:lvl>
  </w:abstractNum>
  <w:abstractNum w:abstractNumId="80" w15:restartNumberingAfterBreak="0">
    <w:nsid w:val="678A7971"/>
    <w:multiLevelType w:val="hybridMultilevel"/>
    <w:tmpl w:val="8FECE22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1" w15:restartNumberingAfterBreak="0">
    <w:nsid w:val="682111DF"/>
    <w:multiLevelType w:val="hybridMultilevel"/>
    <w:tmpl w:val="BEECF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8333711"/>
    <w:multiLevelType w:val="hybridMultilevel"/>
    <w:tmpl w:val="AD2ACA26"/>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83" w15:restartNumberingAfterBreak="0">
    <w:nsid w:val="68D90795"/>
    <w:multiLevelType w:val="hybridMultilevel"/>
    <w:tmpl w:val="2C2E3F7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4" w15:restartNumberingAfterBreak="0">
    <w:nsid w:val="6B5E546E"/>
    <w:multiLevelType w:val="hybridMultilevel"/>
    <w:tmpl w:val="28025C8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5" w15:restartNumberingAfterBreak="0">
    <w:nsid w:val="6DBC0327"/>
    <w:multiLevelType w:val="hybridMultilevel"/>
    <w:tmpl w:val="3FC4A034"/>
    <w:lvl w:ilvl="0" w:tplc="041B0001">
      <w:start w:val="1"/>
      <w:numFmt w:val="bullet"/>
      <w:lvlText w:val=""/>
      <w:lvlJc w:val="left"/>
      <w:pPr>
        <w:ind w:left="720" w:hanging="360"/>
      </w:pPr>
      <w:rPr>
        <w:rFonts w:ascii="Symbol" w:hAnsi="Symbol" w:hint="default"/>
      </w:rPr>
    </w:lvl>
    <w:lvl w:ilvl="1" w:tplc="041B0003">
      <w:start w:val="1"/>
      <w:numFmt w:val="bullet"/>
      <w:lvlText w:val="o"/>
      <w:lvlJc w:val="left"/>
      <w:pPr>
        <w:ind w:left="1440" w:hanging="360"/>
      </w:pPr>
      <w:rPr>
        <w:rFonts w:ascii="Courier New" w:hAnsi="Courier New" w:cs="Courier New" w:hint="default"/>
      </w:rPr>
    </w:lvl>
    <w:lvl w:ilvl="2" w:tplc="041B0005">
      <w:start w:val="1"/>
      <w:numFmt w:val="bullet"/>
      <w:lvlText w:val=""/>
      <w:lvlJc w:val="left"/>
      <w:pPr>
        <w:ind w:left="2160" w:hanging="360"/>
      </w:pPr>
      <w:rPr>
        <w:rFonts w:ascii="Wingdings" w:hAnsi="Wingdings" w:hint="default"/>
      </w:rPr>
    </w:lvl>
    <w:lvl w:ilvl="3" w:tplc="041B0001">
      <w:start w:val="1"/>
      <w:numFmt w:val="bullet"/>
      <w:lvlText w:val=""/>
      <w:lvlJc w:val="left"/>
      <w:pPr>
        <w:ind w:left="2880" w:hanging="360"/>
      </w:pPr>
      <w:rPr>
        <w:rFonts w:ascii="Symbol" w:hAnsi="Symbol" w:hint="default"/>
      </w:rPr>
    </w:lvl>
    <w:lvl w:ilvl="4" w:tplc="041B0003">
      <w:start w:val="1"/>
      <w:numFmt w:val="bullet"/>
      <w:lvlText w:val="o"/>
      <w:lvlJc w:val="left"/>
      <w:pPr>
        <w:ind w:left="3600" w:hanging="360"/>
      </w:pPr>
      <w:rPr>
        <w:rFonts w:ascii="Courier New" w:hAnsi="Courier New" w:cs="Courier New" w:hint="default"/>
      </w:rPr>
    </w:lvl>
    <w:lvl w:ilvl="5" w:tplc="041B0005">
      <w:start w:val="1"/>
      <w:numFmt w:val="bullet"/>
      <w:lvlText w:val=""/>
      <w:lvlJc w:val="left"/>
      <w:pPr>
        <w:ind w:left="4320" w:hanging="360"/>
      </w:pPr>
      <w:rPr>
        <w:rFonts w:ascii="Wingdings" w:hAnsi="Wingdings" w:hint="default"/>
      </w:rPr>
    </w:lvl>
    <w:lvl w:ilvl="6" w:tplc="041B0001">
      <w:start w:val="1"/>
      <w:numFmt w:val="bullet"/>
      <w:lvlText w:val=""/>
      <w:lvlJc w:val="left"/>
      <w:pPr>
        <w:ind w:left="5040" w:hanging="360"/>
      </w:pPr>
      <w:rPr>
        <w:rFonts w:ascii="Symbol" w:hAnsi="Symbol" w:hint="default"/>
      </w:rPr>
    </w:lvl>
    <w:lvl w:ilvl="7" w:tplc="041B0003">
      <w:start w:val="1"/>
      <w:numFmt w:val="bullet"/>
      <w:lvlText w:val="o"/>
      <w:lvlJc w:val="left"/>
      <w:pPr>
        <w:ind w:left="5760" w:hanging="360"/>
      </w:pPr>
      <w:rPr>
        <w:rFonts w:ascii="Courier New" w:hAnsi="Courier New" w:cs="Courier New" w:hint="default"/>
      </w:rPr>
    </w:lvl>
    <w:lvl w:ilvl="8" w:tplc="041B0005">
      <w:start w:val="1"/>
      <w:numFmt w:val="bullet"/>
      <w:lvlText w:val=""/>
      <w:lvlJc w:val="left"/>
      <w:pPr>
        <w:ind w:left="6480" w:hanging="360"/>
      </w:pPr>
      <w:rPr>
        <w:rFonts w:ascii="Wingdings" w:hAnsi="Wingdings" w:hint="default"/>
      </w:rPr>
    </w:lvl>
  </w:abstractNum>
  <w:abstractNum w:abstractNumId="86" w15:restartNumberingAfterBreak="0">
    <w:nsid w:val="6EFC783D"/>
    <w:multiLevelType w:val="hybridMultilevel"/>
    <w:tmpl w:val="2B1C4B8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7" w15:restartNumberingAfterBreak="0">
    <w:nsid w:val="70C7574E"/>
    <w:multiLevelType w:val="hybridMultilevel"/>
    <w:tmpl w:val="092C3E24"/>
    <w:lvl w:ilvl="0" w:tplc="041A0001">
      <w:start w:val="1"/>
      <w:numFmt w:val="bullet"/>
      <w:lvlText w:val=""/>
      <w:lvlJc w:val="left"/>
      <w:pPr>
        <w:ind w:left="1080" w:hanging="360"/>
      </w:pPr>
      <w:rPr>
        <w:rFonts w:ascii="Symbol" w:hAnsi="Symbol" w:hint="default"/>
      </w:rPr>
    </w:lvl>
    <w:lvl w:ilvl="1" w:tplc="041A0001">
      <w:start w:val="1"/>
      <w:numFmt w:val="bullet"/>
      <w:lvlText w:val=""/>
      <w:lvlJc w:val="left"/>
      <w:pPr>
        <w:ind w:left="1800" w:hanging="360"/>
      </w:pPr>
      <w:rPr>
        <w:rFonts w:ascii="Symbol" w:hAnsi="Symbol" w:hint="default"/>
      </w:rPr>
    </w:lvl>
    <w:lvl w:ilvl="2" w:tplc="041A0005">
      <w:start w:val="1"/>
      <w:numFmt w:val="bullet"/>
      <w:lvlText w:val=""/>
      <w:lvlJc w:val="left"/>
      <w:pPr>
        <w:ind w:left="2520" w:hanging="360"/>
      </w:pPr>
      <w:rPr>
        <w:rFonts w:ascii="Wingdings" w:hAnsi="Wingdings" w:hint="default"/>
      </w:rPr>
    </w:lvl>
    <w:lvl w:ilvl="3" w:tplc="041A0001">
      <w:start w:val="1"/>
      <w:numFmt w:val="bullet"/>
      <w:lvlText w:val=""/>
      <w:lvlJc w:val="left"/>
      <w:pPr>
        <w:ind w:left="3240" w:hanging="360"/>
      </w:pPr>
      <w:rPr>
        <w:rFonts w:ascii="Symbol" w:hAnsi="Symbol" w:hint="default"/>
      </w:rPr>
    </w:lvl>
    <w:lvl w:ilvl="4" w:tplc="041A0003">
      <w:start w:val="1"/>
      <w:numFmt w:val="bullet"/>
      <w:lvlText w:val="o"/>
      <w:lvlJc w:val="left"/>
      <w:pPr>
        <w:ind w:left="3960" w:hanging="360"/>
      </w:pPr>
      <w:rPr>
        <w:rFonts w:ascii="Courier New" w:hAnsi="Courier New" w:cs="Courier New" w:hint="default"/>
      </w:rPr>
    </w:lvl>
    <w:lvl w:ilvl="5" w:tplc="041A0005">
      <w:start w:val="1"/>
      <w:numFmt w:val="bullet"/>
      <w:lvlText w:val=""/>
      <w:lvlJc w:val="left"/>
      <w:pPr>
        <w:ind w:left="4680" w:hanging="360"/>
      </w:pPr>
      <w:rPr>
        <w:rFonts w:ascii="Wingdings" w:hAnsi="Wingdings" w:hint="default"/>
      </w:rPr>
    </w:lvl>
    <w:lvl w:ilvl="6" w:tplc="041A0001">
      <w:start w:val="1"/>
      <w:numFmt w:val="bullet"/>
      <w:lvlText w:val=""/>
      <w:lvlJc w:val="left"/>
      <w:pPr>
        <w:ind w:left="5400" w:hanging="360"/>
      </w:pPr>
      <w:rPr>
        <w:rFonts w:ascii="Symbol" w:hAnsi="Symbol" w:hint="default"/>
      </w:rPr>
    </w:lvl>
    <w:lvl w:ilvl="7" w:tplc="041A0003">
      <w:start w:val="1"/>
      <w:numFmt w:val="bullet"/>
      <w:lvlText w:val="o"/>
      <w:lvlJc w:val="left"/>
      <w:pPr>
        <w:ind w:left="6120" w:hanging="360"/>
      </w:pPr>
      <w:rPr>
        <w:rFonts w:ascii="Courier New" w:hAnsi="Courier New" w:cs="Courier New" w:hint="default"/>
      </w:rPr>
    </w:lvl>
    <w:lvl w:ilvl="8" w:tplc="041A0005">
      <w:start w:val="1"/>
      <w:numFmt w:val="bullet"/>
      <w:lvlText w:val=""/>
      <w:lvlJc w:val="left"/>
      <w:pPr>
        <w:ind w:left="6840" w:hanging="360"/>
      </w:pPr>
      <w:rPr>
        <w:rFonts w:ascii="Wingdings" w:hAnsi="Wingdings" w:hint="default"/>
      </w:rPr>
    </w:lvl>
  </w:abstractNum>
  <w:abstractNum w:abstractNumId="88" w15:restartNumberingAfterBreak="0">
    <w:nsid w:val="70FE0CB1"/>
    <w:multiLevelType w:val="hybridMultilevel"/>
    <w:tmpl w:val="2D42BAEE"/>
    <w:lvl w:ilvl="0" w:tplc="041A0001">
      <w:start w:val="1"/>
      <w:numFmt w:val="bullet"/>
      <w:lvlText w:val=""/>
      <w:lvlJc w:val="left"/>
      <w:pPr>
        <w:ind w:left="1800" w:hanging="360"/>
      </w:pPr>
      <w:rPr>
        <w:rFonts w:ascii="Symbol" w:hAnsi="Symbol" w:hint="default"/>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89" w15:restartNumberingAfterBreak="0">
    <w:nsid w:val="71F06289"/>
    <w:multiLevelType w:val="hybridMultilevel"/>
    <w:tmpl w:val="7854A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2E17D2D"/>
    <w:multiLevelType w:val="hybridMultilevel"/>
    <w:tmpl w:val="1388B3E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1" w15:restartNumberingAfterBreak="0">
    <w:nsid w:val="74D43188"/>
    <w:multiLevelType w:val="hybridMultilevel"/>
    <w:tmpl w:val="ADE2662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2" w15:restartNumberingAfterBreak="0">
    <w:nsid w:val="773322EC"/>
    <w:multiLevelType w:val="hybridMultilevel"/>
    <w:tmpl w:val="235604D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3" w15:restartNumberingAfterBreak="0">
    <w:nsid w:val="774C6B13"/>
    <w:multiLevelType w:val="hybridMultilevel"/>
    <w:tmpl w:val="071C3EA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4" w15:restartNumberingAfterBreak="0">
    <w:nsid w:val="78371C74"/>
    <w:multiLevelType w:val="hybridMultilevel"/>
    <w:tmpl w:val="A0429F8A"/>
    <w:lvl w:ilvl="0" w:tplc="041A0001">
      <w:start w:val="1"/>
      <w:numFmt w:val="bullet"/>
      <w:lvlText w:val=""/>
      <w:lvlJc w:val="left"/>
      <w:pPr>
        <w:ind w:left="1440" w:hanging="360"/>
      </w:pPr>
      <w:rPr>
        <w:rFonts w:ascii="Symbol" w:hAnsi="Symbol" w:hint="default"/>
      </w:rPr>
    </w:lvl>
    <w:lvl w:ilvl="1" w:tplc="041A0003" w:tentative="1">
      <w:start w:val="1"/>
      <w:numFmt w:val="bullet"/>
      <w:lvlText w:val="o"/>
      <w:lvlJc w:val="left"/>
      <w:pPr>
        <w:ind w:left="2160" w:hanging="360"/>
      </w:pPr>
      <w:rPr>
        <w:rFonts w:ascii="Courier New" w:hAnsi="Courier New" w:cs="Courier New" w:hint="default"/>
      </w:rPr>
    </w:lvl>
    <w:lvl w:ilvl="2" w:tplc="041A0005" w:tentative="1">
      <w:start w:val="1"/>
      <w:numFmt w:val="bullet"/>
      <w:lvlText w:val=""/>
      <w:lvlJc w:val="left"/>
      <w:pPr>
        <w:ind w:left="2880" w:hanging="360"/>
      </w:pPr>
      <w:rPr>
        <w:rFonts w:ascii="Wingdings" w:hAnsi="Wingdings" w:hint="default"/>
      </w:rPr>
    </w:lvl>
    <w:lvl w:ilvl="3" w:tplc="041A0001" w:tentative="1">
      <w:start w:val="1"/>
      <w:numFmt w:val="bullet"/>
      <w:lvlText w:val=""/>
      <w:lvlJc w:val="left"/>
      <w:pPr>
        <w:ind w:left="3600" w:hanging="360"/>
      </w:pPr>
      <w:rPr>
        <w:rFonts w:ascii="Symbol" w:hAnsi="Symbol" w:hint="default"/>
      </w:rPr>
    </w:lvl>
    <w:lvl w:ilvl="4" w:tplc="041A0003" w:tentative="1">
      <w:start w:val="1"/>
      <w:numFmt w:val="bullet"/>
      <w:lvlText w:val="o"/>
      <w:lvlJc w:val="left"/>
      <w:pPr>
        <w:ind w:left="4320" w:hanging="360"/>
      </w:pPr>
      <w:rPr>
        <w:rFonts w:ascii="Courier New" w:hAnsi="Courier New" w:cs="Courier New" w:hint="default"/>
      </w:rPr>
    </w:lvl>
    <w:lvl w:ilvl="5" w:tplc="041A0005" w:tentative="1">
      <w:start w:val="1"/>
      <w:numFmt w:val="bullet"/>
      <w:lvlText w:val=""/>
      <w:lvlJc w:val="left"/>
      <w:pPr>
        <w:ind w:left="5040" w:hanging="360"/>
      </w:pPr>
      <w:rPr>
        <w:rFonts w:ascii="Wingdings" w:hAnsi="Wingdings" w:hint="default"/>
      </w:rPr>
    </w:lvl>
    <w:lvl w:ilvl="6" w:tplc="041A0001" w:tentative="1">
      <w:start w:val="1"/>
      <w:numFmt w:val="bullet"/>
      <w:lvlText w:val=""/>
      <w:lvlJc w:val="left"/>
      <w:pPr>
        <w:ind w:left="5760" w:hanging="360"/>
      </w:pPr>
      <w:rPr>
        <w:rFonts w:ascii="Symbol" w:hAnsi="Symbol" w:hint="default"/>
      </w:rPr>
    </w:lvl>
    <w:lvl w:ilvl="7" w:tplc="041A0003" w:tentative="1">
      <w:start w:val="1"/>
      <w:numFmt w:val="bullet"/>
      <w:lvlText w:val="o"/>
      <w:lvlJc w:val="left"/>
      <w:pPr>
        <w:ind w:left="6480" w:hanging="360"/>
      </w:pPr>
      <w:rPr>
        <w:rFonts w:ascii="Courier New" w:hAnsi="Courier New" w:cs="Courier New" w:hint="default"/>
      </w:rPr>
    </w:lvl>
    <w:lvl w:ilvl="8" w:tplc="041A0005" w:tentative="1">
      <w:start w:val="1"/>
      <w:numFmt w:val="bullet"/>
      <w:lvlText w:val=""/>
      <w:lvlJc w:val="left"/>
      <w:pPr>
        <w:ind w:left="7200" w:hanging="360"/>
      </w:pPr>
      <w:rPr>
        <w:rFonts w:ascii="Wingdings" w:hAnsi="Wingdings" w:hint="default"/>
      </w:rPr>
    </w:lvl>
  </w:abstractNum>
  <w:abstractNum w:abstractNumId="95" w15:restartNumberingAfterBreak="0">
    <w:nsid w:val="7A171506"/>
    <w:multiLevelType w:val="hybridMultilevel"/>
    <w:tmpl w:val="6FB04942"/>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96" w15:restartNumberingAfterBreak="0">
    <w:nsid w:val="7B6B7927"/>
    <w:multiLevelType w:val="hybridMultilevel"/>
    <w:tmpl w:val="643E28CE"/>
    <w:lvl w:ilvl="0" w:tplc="041A0001">
      <w:start w:val="1"/>
      <w:numFmt w:val="bullet"/>
      <w:lvlText w:val=""/>
      <w:lvlJc w:val="left"/>
      <w:pPr>
        <w:ind w:left="2880" w:hanging="360"/>
      </w:pPr>
      <w:rPr>
        <w:rFonts w:ascii="Symbol" w:hAnsi="Symbol" w:hint="default"/>
      </w:rPr>
    </w:lvl>
    <w:lvl w:ilvl="1" w:tplc="041A0003" w:tentative="1">
      <w:start w:val="1"/>
      <w:numFmt w:val="bullet"/>
      <w:lvlText w:val="o"/>
      <w:lvlJc w:val="left"/>
      <w:pPr>
        <w:ind w:left="3600" w:hanging="360"/>
      </w:pPr>
      <w:rPr>
        <w:rFonts w:ascii="Courier New" w:hAnsi="Courier New" w:cs="Courier New" w:hint="default"/>
      </w:rPr>
    </w:lvl>
    <w:lvl w:ilvl="2" w:tplc="041A0005" w:tentative="1">
      <w:start w:val="1"/>
      <w:numFmt w:val="bullet"/>
      <w:lvlText w:val=""/>
      <w:lvlJc w:val="left"/>
      <w:pPr>
        <w:ind w:left="4320" w:hanging="360"/>
      </w:pPr>
      <w:rPr>
        <w:rFonts w:ascii="Wingdings" w:hAnsi="Wingdings" w:hint="default"/>
      </w:rPr>
    </w:lvl>
    <w:lvl w:ilvl="3" w:tplc="041A0001" w:tentative="1">
      <w:start w:val="1"/>
      <w:numFmt w:val="bullet"/>
      <w:lvlText w:val=""/>
      <w:lvlJc w:val="left"/>
      <w:pPr>
        <w:ind w:left="5040" w:hanging="360"/>
      </w:pPr>
      <w:rPr>
        <w:rFonts w:ascii="Symbol" w:hAnsi="Symbol" w:hint="default"/>
      </w:rPr>
    </w:lvl>
    <w:lvl w:ilvl="4" w:tplc="041A0003" w:tentative="1">
      <w:start w:val="1"/>
      <w:numFmt w:val="bullet"/>
      <w:lvlText w:val="o"/>
      <w:lvlJc w:val="left"/>
      <w:pPr>
        <w:ind w:left="5760" w:hanging="360"/>
      </w:pPr>
      <w:rPr>
        <w:rFonts w:ascii="Courier New" w:hAnsi="Courier New" w:cs="Courier New" w:hint="default"/>
      </w:rPr>
    </w:lvl>
    <w:lvl w:ilvl="5" w:tplc="041A0005" w:tentative="1">
      <w:start w:val="1"/>
      <w:numFmt w:val="bullet"/>
      <w:lvlText w:val=""/>
      <w:lvlJc w:val="left"/>
      <w:pPr>
        <w:ind w:left="6480" w:hanging="360"/>
      </w:pPr>
      <w:rPr>
        <w:rFonts w:ascii="Wingdings" w:hAnsi="Wingdings" w:hint="default"/>
      </w:rPr>
    </w:lvl>
    <w:lvl w:ilvl="6" w:tplc="041A0001" w:tentative="1">
      <w:start w:val="1"/>
      <w:numFmt w:val="bullet"/>
      <w:lvlText w:val=""/>
      <w:lvlJc w:val="left"/>
      <w:pPr>
        <w:ind w:left="7200" w:hanging="360"/>
      </w:pPr>
      <w:rPr>
        <w:rFonts w:ascii="Symbol" w:hAnsi="Symbol" w:hint="default"/>
      </w:rPr>
    </w:lvl>
    <w:lvl w:ilvl="7" w:tplc="041A0003" w:tentative="1">
      <w:start w:val="1"/>
      <w:numFmt w:val="bullet"/>
      <w:lvlText w:val="o"/>
      <w:lvlJc w:val="left"/>
      <w:pPr>
        <w:ind w:left="7920" w:hanging="360"/>
      </w:pPr>
      <w:rPr>
        <w:rFonts w:ascii="Courier New" w:hAnsi="Courier New" w:cs="Courier New" w:hint="default"/>
      </w:rPr>
    </w:lvl>
    <w:lvl w:ilvl="8" w:tplc="041A0005" w:tentative="1">
      <w:start w:val="1"/>
      <w:numFmt w:val="bullet"/>
      <w:lvlText w:val=""/>
      <w:lvlJc w:val="left"/>
      <w:pPr>
        <w:ind w:left="8640" w:hanging="360"/>
      </w:pPr>
      <w:rPr>
        <w:rFonts w:ascii="Wingdings" w:hAnsi="Wingdings" w:hint="default"/>
      </w:rPr>
    </w:lvl>
  </w:abstractNum>
  <w:abstractNum w:abstractNumId="97" w15:restartNumberingAfterBreak="0">
    <w:nsid w:val="7BAA70CE"/>
    <w:multiLevelType w:val="hybridMultilevel"/>
    <w:tmpl w:val="AA86537A"/>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98" w15:restartNumberingAfterBreak="0">
    <w:nsid w:val="7C7567A6"/>
    <w:multiLevelType w:val="hybridMultilevel"/>
    <w:tmpl w:val="96E0A9B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9" w15:restartNumberingAfterBreak="0">
    <w:nsid w:val="7CDE32C1"/>
    <w:multiLevelType w:val="hybridMultilevel"/>
    <w:tmpl w:val="BF40B04E"/>
    <w:lvl w:ilvl="0" w:tplc="041A0001">
      <w:start w:val="1"/>
      <w:numFmt w:val="bullet"/>
      <w:lvlText w:val=""/>
      <w:lvlJc w:val="left"/>
      <w:pPr>
        <w:ind w:left="720" w:hanging="360"/>
      </w:pPr>
      <w:rPr>
        <w:rFonts w:ascii="Symbol" w:hAnsi="Symbol" w:hint="default"/>
      </w:rPr>
    </w:lvl>
    <w:lvl w:ilvl="1" w:tplc="041A0001">
      <w:start w:val="1"/>
      <w:numFmt w:val="bullet"/>
      <w:lvlText w:val=""/>
      <w:lvlJc w:val="left"/>
      <w:pPr>
        <w:ind w:left="1440" w:hanging="360"/>
      </w:pPr>
      <w:rPr>
        <w:rFonts w:ascii="Symbol" w:hAnsi="Symbol"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0" w15:restartNumberingAfterBreak="0">
    <w:nsid w:val="7DAF7BA0"/>
    <w:multiLevelType w:val="hybridMultilevel"/>
    <w:tmpl w:val="7B2815B0"/>
    <w:lvl w:ilvl="0" w:tplc="041A000F">
      <w:start w:val="1"/>
      <w:numFmt w:val="decimal"/>
      <w:lvlText w:val="%1."/>
      <w:lvlJc w:val="left"/>
      <w:pPr>
        <w:ind w:left="720" w:hanging="360"/>
      </w:pPr>
    </w:lvl>
    <w:lvl w:ilvl="1" w:tplc="041A0019">
      <w:start w:val="1"/>
      <w:numFmt w:val="lowerLetter"/>
      <w:lvlText w:val="%2."/>
      <w:lvlJc w:val="left"/>
      <w:pPr>
        <w:ind w:left="1440" w:hanging="360"/>
      </w:pPr>
    </w:lvl>
    <w:lvl w:ilvl="2" w:tplc="041A001B">
      <w:start w:val="1"/>
      <w:numFmt w:val="lowerRoman"/>
      <w:lvlText w:val="%3."/>
      <w:lvlJc w:val="right"/>
      <w:pPr>
        <w:ind w:left="2160" w:hanging="180"/>
      </w:pPr>
    </w:lvl>
    <w:lvl w:ilvl="3" w:tplc="041A000F">
      <w:start w:val="1"/>
      <w:numFmt w:val="decimal"/>
      <w:lvlText w:val="%4."/>
      <w:lvlJc w:val="left"/>
      <w:pPr>
        <w:ind w:left="2880" w:hanging="360"/>
      </w:pPr>
    </w:lvl>
    <w:lvl w:ilvl="4" w:tplc="041A0019">
      <w:start w:val="1"/>
      <w:numFmt w:val="lowerLetter"/>
      <w:lvlText w:val="%5."/>
      <w:lvlJc w:val="left"/>
      <w:pPr>
        <w:ind w:left="3600" w:hanging="360"/>
      </w:pPr>
    </w:lvl>
    <w:lvl w:ilvl="5" w:tplc="041A001B">
      <w:start w:val="1"/>
      <w:numFmt w:val="lowerRoman"/>
      <w:lvlText w:val="%6."/>
      <w:lvlJc w:val="right"/>
      <w:pPr>
        <w:ind w:left="4320" w:hanging="180"/>
      </w:pPr>
    </w:lvl>
    <w:lvl w:ilvl="6" w:tplc="041A000F">
      <w:start w:val="1"/>
      <w:numFmt w:val="decimal"/>
      <w:lvlText w:val="%7."/>
      <w:lvlJc w:val="left"/>
      <w:pPr>
        <w:ind w:left="5040" w:hanging="360"/>
      </w:pPr>
    </w:lvl>
    <w:lvl w:ilvl="7" w:tplc="041A0019">
      <w:start w:val="1"/>
      <w:numFmt w:val="lowerLetter"/>
      <w:lvlText w:val="%8."/>
      <w:lvlJc w:val="left"/>
      <w:pPr>
        <w:ind w:left="5760" w:hanging="360"/>
      </w:pPr>
    </w:lvl>
    <w:lvl w:ilvl="8" w:tplc="041A001B">
      <w:start w:val="1"/>
      <w:numFmt w:val="lowerRoman"/>
      <w:lvlText w:val="%9."/>
      <w:lvlJc w:val="right"/>
      <w:pPr>
        <w:ind w:left="6480" w:hanging="180"/>
      </w:pPr>
    </w:lvl>
  </w:abstractNum>
  <w:abstractNum w:abstractNumId="101" w15:restartNumberingAfterBreak="0">
    <w:nsid w:val="7DBB323B"/>
    <w:multiLevelType w:val="hybridMultilevel"/>
    <w:tmpl w:val="8372174E"/>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02" w15:restartNumberingAfterBreak="0">
    <w:nsid w:val="7E5565CA"/>
    <w:multiLevelType w:val="hybridMultilevel"/>
    <w:tmpl w:val="8040A1EE"/>
    <w:lvl w:ilvl="0" w:tplc="041A0001">
      <w:start w:val="1"/>
      <w:numFmt w:val="bullet"/>
      <w:lvlText w:val=""/>
      <w:lvlJc w:val="left"/>
      <w:pPr>
        <w:ind w:left="1800" w:hanging="360"/>
      </w:pPr>
      <w:rPr>
        <w:rFonts w:ascii="Symbol" w:hAnsi="Symbol" w:hint="default"/>
      </w:rPr>
    </w:lvl>
    <w:lvl w:ilvl="1" w:tplc="041A0003" w:tentative="1">
      <w:start w:val="1"/>
      <w:numFmt w:val="bullet"/>
      <w:lvlText w:val="o"/>
      <w:lvlJc w:val="left"/>
      <w:pPr>
        <w:ind w:left="2520" w:hanging="360"/>
      </w:pPr>
      <w:rPr>
        <w:rFonts w:ascii="Courier New" w:hAnsi="Courier New" w:cs="Courier New" w:hint="default"/>
      </w:rPr>
    </w:lvl>
    <w:lvl w:ilvl="2" w:tplc="041A0005" w:tentative="1">
      <w:start w:val="1"/>
      <w:numFmt w:val="bullet"/>
      <w:lvlText w:val=""/>
      <w:lvlJc w:val="left"/>
      <w:pPr>
        <w:ind w:left="3240" w:hanging="360"/>
      </w:pPr>
      <w:rPr>
        <w:rFonts w:ascii="Wingdings" w:hAnsi="Wingdings" w:hint="default"/>
      </w:rPr>
    </w:lvl>
    <w:lvl w:ilvl="3" w:tplc="041A0001" w:tentative="1">
      <w:start w:val="1"/>
      <w:numFmt w:val="bullet"/>
      <w:lvlText w:val=""/>
      <w:lvlJc w:val="left"/>
      <w:pPr>
        <w:ind w:left="3960" w:hanging="360"/>
      </w:pPr>
      <w:rPr>
        <w:rFonts w:ascii="Symbol" w:hAnsi="Symbol" w:hint="default"/>
      </w:rPr>
    </w:lvl>
    <w:lvl w:ilvl="4" w:tplc="041A0003" w:tentative="1">
      <w:start w:val="1"/>
      <w:numFmt w:val="bullet"/>
      <w:lvlText w:val="o"/>
      <w:lvlJc w:val="left"/>
      <w:pPr>
        <w:ind w:left="4680" w:hanging="360"/>
      </w:pPr>
      <w:rPr>
        <w:rFonts w:ascii="Courier New" w:hAnsi="Courier New" w:cs="Courier New" w:hint="default"/>
      </w:rPr>
    </w:lvl>
    <w:lvl w:ilvl="5" w:tplc="041A0005" w:tentative="1">
      <w:start w:val="1"/>
      <w:numFmt w:val="bullet"/>
      <w:lvlText w:val=""/>
      <w:lvlJc w:val="left"/>
      <w:pPr>
        <w:ind w:left="5400" w:hanging="360"/>
      </w:pPr>
      <w:rPr>
        <w:rFonts w:ascii="Wingdings" w:hAnsi="Wingdings" w:hint="default"/>
      </w:rPr>
    </w:lvl>
    <w:lvl w:ilvl="6" w:tplc="041A0001" w:tentative="1">
      <w:start w:val="1"/>
      <w:numFmt w:val="bullet"/>
      <w:lvlText w:val=""/>
      <w:lvlJc w:val="left"/>
      <w:pPr>
        <w:ind w:left="6120" w:hanging="360"/>
      </w:pPr>
      <w:rPr>
        <w:rFonts w:ascii="Symbol" w:hAnsi="Symbol" w:hint="default"/>
      </w:rPr>
    </w:lvl>
    <w:lvl w:ilvl="7" w:tplc="041A0003" w:tentative="1">
      <w:start w:val="1"/>
      <w:numFmt w:val="bullet"/>
      <w:lvlText w:val="o"/>
      <w:lvlJc w:val="left"/>
      <w:pPr>
        <w:ind w:left="6840" w:hanging="360"/>
      </w:pPr>
      <w:rPr>
        <w:rFonts w:ascii="Courier New" w:hAnsi="Courier New" w:cs="Courier New" w:hint="default"/>
      </w:rPr>
    </w:lvl>
    <w:lvl w:ilvl="8" w:tplc="041A0005" w:tentative="1">
      <w:start w:val="1"/>
      <w:numFmt w:val="bullet"/>
      <w:lvlText w:val=""/>
      <w:lvlJc w:val="left"/>
      <w:pPr>
        <w:ind w:left="7560" w:hanging="360"/>
      </w:pPr>
      <w:rPr>
        <w:rFonts w:ascii="Wingdings" w:hAnsi="Wingdings" w:hint="default"/>
      </w:rPr>
    </w:lvl>
  </w:abstractNum>
  <w:abstractNum w:abstractNumId="103" w15:restartNumberingAfterBreak="0">
    <w:nsid w:val="7ED922E8"/>
    <w:multiLevelType w:val="hybridMultilevel"/>
    <w:tmpl w:val="8BB8988A"/>
    <w:lvl w:ilvl="0" w:tplc="041A0001">
      <w:start w:val="1"/>
      <w:numFmt w:val="bullet"/>
      <w:lvlText w:val=""/>
      <w:lvlJc w:val="left"/>
      <w:pPr>
        <w:ind w:left="2160" w:hanging="360"/>
      </w:pPr>
      <w:rPr>
        <w:rFonts w:ascii="Symbol" w:hAnsi="Symbol" w:hint="default"/>
      </w:rPr>
    </w:lvl>
    <w:lvl w:ilvl="1" w:tplc="041A0003" w:tentative="1">
      <w:start w:val="1"/>
      <w:numFmt w:val="bullet"/>
      <w:lvlText w:val="o"/>
      <w:lvlJc w:val="left"/>
      <w:pPr>
        <w:ind w:left="2880" w:hanging="360"/>
      </w:pPr>
      <w:rPr>
        <w:rFonts w:ascii="Courier New" w:hAnsi="Courier New" w:cs="Courier New" w:hint="default"/>
      </w:rPr>
    </w:lvl>
    <w:lvl w:ilvl="2" w:tplc="041A0005" w:tentative="1">
      <w:start w:val="1"/>
      <w:numFmt w:val="bullet"/>
      <w:lvlText w:val=""/>
      <w:lvlJc w:val="left"/>
      <w:pPr>
        <w:ind w:left="3600" w:hanging="360"/>
      </w:pPr>
      <w:rPr>
        <w:rFonts w:ascii="Wingdings" w:hAnsi="Wingdings" w:hint="default"/>
      </w:rPr>
    </w:lvl>
    <w:lvl w:ilvl="3" w:tplc="041A0001" w:tentative="1">
      <w:start w:val="1"/>
      <w:numFmt w:val="bullet"/>
      <w:lvlText w:val=""/>
      <w:lvlJc w:val="left"/>
      <w:pPr>
        <w:ind w:left="4320" w:hanging="360"/>
      </w:pPr>
      <w:rPr>
        <w:rFonts w:ascii="Symbol" w:hAnsi="Symbol" w:hint="default"/>
      </w:rPr>
    </w:lvl>
    <w:lvl w:ilvl="4" w:tplc="041A0003" w:tentative="1">
      <w:start w:val="1"/>
      <w:numFmt w:val="bullet"/>
      <w:lvlText w:val="o"/>
      <w:lvlJc w:val="left"/>
      <w:pPr>
        <w:ind w:left="5040" w:hanging="360"/>
      </w:pPr>
      <w:rPr>
        <w:rFonts w:ascii="Courier New" w:hAnsi="Courier New" w:cs="Courier New" w:hint="default"/>
      </w:rPr>
    </w:lvl>
    <w:lvl w:ilvl="5" w:tplc="041A0005" w:tentative="1">
      <w:start w:val="1"/>
      <w:numFmt w:val="bullet"/>
      <w:lvlText w:val=""/>
      <w:lvlJc w:val="left"/>
      <w:pPr>
        <w:ind w:left="5760" w:hanging="360"/>
      </w:pPr>
      <w:rPr>
        <w:rFonts w:ascii="Wingdings" w:hAnsi="Wingdings" w:hint="default"/>
      </w:rPr>
    </w:lvl>
    <w:lvl w:ilvl="6" w:tplc="041A0001" w:tentative="1">
      <w:start w:val="1"/>
      <w:numFmt w:val="bullet"/>
      <w:lvlText w:val=""/>
      <w:lvlJc w:val="left"/>
      <w:pPr>
        <w:ind w:left="6480" w:hanging="360"/>
      </w:pPr>
      <w:rPr>
        <w:rFonts w:ascii="Symbol" w:hAnsi="Symbol" w:hint="default"/>
      </w:rPr>
    </w:lvl>
    <w:lvl w:ilvl="7" w:tplc="041A0003" w:tentative="1">
      <w:start w:val="1"/>
      <w:numFmt w:val="bullet"/>
      <w:lvlText w:val="o"/>
      <w:lvlJc w:val="left"/>
      <w:pPr>
        <w:ind w:left="7200" w:hanging="360"/>
      </w:pPr>
      <w:rPr>
        <w:rFonts w:ascii="Courier New" w:hAnsi="Courier New" w:cs="Courier New" w:hint="default"/>
      </w:rPr>
    </w:lvl>
    <w:lvl w:ilvl="8" w:tplc="041A0005" w:tentative="1">
      <w:start w:val="1"/>
      <w:numFmt w:val="bullet"/>
      <w:lvlText w:val=""/>
      <w:lvlJc w:val="left"/>
      <w:pPr>
        <w:ind w:left="7920" w:hanging="360"/>
      </w:pPr>
      <w:rPr>
        <w:rFonts w:ascii="Wingdings" w:hAnsi="Wingdings" w:hint="default"/>
      </w:rPr>
    </w:lvl>
  </w:abstractNum>
  <w:abstractNum w:abstractNumId="104" w15:restartNumberingAfterBreak="0">
    <w:nsid w:val="7F7B6375"/>
    <w:multiLevelType w:val="hybridMultilevel"/>
    <w:tmpl w:val="10AACB70"/>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70"/>
  </w:num>
  <w:num w:numId="2">
    <w:abstractNumId w:val="88"/>
  </w:num>
  <w:num w:numId="3">
    <w:abstractNumId w:val="76"/>
  </w:num>
  <w:num w:numId="4">
    <w:abstractNumId w:val="74"/>
  </w:num>
  <w:num w:numId="5">
    <w:abstractNumId w:val="58"/>
  </w:num>
  <w:num w:numId="6">
    <w:abstractNumId w:val="7"/>
  </w:num>
  <w:num w:numId="7">
    <w:abstractNumId w:val="9"/>
  </w:num>
  <w:num w:numId="8">
    <w:abstractNumId w:val="30"/>
  </w:num>
  <w:num w:numId="9">
    <w:abstractNumId w:val="92"/>
  </w:num>
  <w:num w:numId="10">
    <w:abstractNumId w:val="60"/>
  </w:num>
  <w:num w:numId="11">
    <w:abstractNumId w:val="68"/>
  </w:num>
  <w:num w:numId="12">
    <w:abstractNumId w:val="104"/>
  </w:num>
  <w:num w:numId="13">
    <w:abstractNumId w:val="61"/>
  </w:num>
  <w:num w:numId="14">
    <w:abstractNumId w:val="38"/>
  </w:num>
  <w:num w:numId="15">
    <w:abstractNumId w:val="49"/>
  </w:num>
  <w:num w:numId="16">
    <w:abstractNumId w:val="90"/>
  </w:num>
  <w:num w:numId="17">
    <w:abstractNumId w:val="28"/>
  </w:num>
  <w:num w:numId="18">
    <w:abstractNumId w:val="91"/>
  </w:num>
  <w:num w:numId="19">
    <w:abstractNumId w:val="83"/>
  </w:num>
  <w:num w:numId="20">
    <w:abstractNumId w:val="19"/>
  </w:num>
  <w:num w:numId="21">
    <w:abstractNumId w:val="53"/>
  </w:num>
  <w:num w:numId="22">
    <w:abstractNumId w:val="12"/>
  </w:num>
  <w:num w:numId="23">
    <w:abstractNumId w:val="37"/>
  </w:num>
  <w:num w:numId="24">
    <w:abstractNumId w:val="96"/>
  </w:num>
  <w:num w:numId="25">
    <w:abstractNumId w:val="72"/>
  </w:num>
  <w:num w:numId="26">
    <w:abstractNumId w:val="23"/>
  </w:num>
  <w:num w:numId="27">
    <w:abstractNumId w:val="39"/>
  </w:num>
  <w:num w:numId="28">
    <w:abstractNumId w:val="93"/>
  </w:num>
  <w:num w:numId="29">
    <w:abstractNumId w:val="13"/>
  </w:num>
  <w:num w:numId="30">
    <w:abstractNumId w:val="6"/>
  </w:num>
  <w:num w:numId="31">
    <w:abstractNumId w:val="24"/>
  </w:num>
  <w:num w:numId="32">
    <w:abstractNumId w:val="18"/>
  </w:num>
  <w:num w:numId="33">
    <w:abstractNumId w:val="51"/>
  </w:num>
  <w:num w:numId="34">
    <w:abstractNumId w:val="54"/>
  </w:num>
  <w:num w:numId="35">
    <w:abstractNumId w:val="94"/>
  </w:num>
  <w:num w:numId="36">
    <w:abstractNumId w:val="42"/>
  </w:num>
  <w:num w:numId="37">
    <w:abstractNumId w:val="26"/>
  </w:num>
  <w:num w:numId="38">
    <w:abstractNumId w:val="14"/>
  </w:num>
  <w:num w:numId="39">
    <w:abstractNumId w:val="47"/>
  </w:num>
  <w:num w:numId="40">
    <w:abstractNumId w:val="16"/>
  </w:num>
  <w:num w:numId="41">
    <w:abstractNumId w:val="52"/>
  </w:num>
  <w:num w:numId="42">
    <w:abstractNumId w:val="71"/>
  </w:num>
  <w:num w:numId="43">
    <w:abstractNumId w:val="97"/>
  </w:num>
  <w:num w:numId="44">
    <w:abstractNumId w:val="5"/>
  </w:num>
  <w:num w:numId="45">
    <w:abstractNumId w:val="99"/>
  </w:num>
  <w:num w:numId="46">
    <w:abstractNumId w:val="43"/>
  </w:num>
  <w:num w:numId="47">
    <w:abstractNumId w:val="1"/>
  </w:num>
  <w:num w:numId="48">
    <w:abstractNumId w:val="20"/>
  </w:num>
  <w:num w:numId="49">
    <w:abstractNumId w:val="31"/>
  </w:num>
  <w:num w:numId="50">
    <w:abstractNumId w:val="69"/>
  </w:num>
  <w:num w:numId="51">
    <w:abstractNumId w:val="50"/>
  </w:num>
  <w:num w:numId="52">
    <w:abstractNumId w:val="77"/>
  </w:num>
  <w:num w:numId="53">
    <w:abstractNumId w:val="27"/>
  </w:num>
  <w:num w:numId="54">
    <w:abstractNumId w:val="32"/>
  </w:num>
  <w:num w:numId="55">
    <w:abstractNumId w:val="8"/>
  </w:num>
  <w:num w:numId="56">
    <w:abstractNumId w:val="84"/>
  </w:num>
  <w:num w:numId="57">
    <w:abstractNumId w:val="21"/>
  </w:num>
  <w:num w:numId="58">
    <w:abstractNumId w:val="102"/>
  </w:num>
  <w:num w:numId="59">
    <w:abstractNumId w:val="82"/>
  </w:num>
  <w:num w:numId="60">
    <w:abstractNumId w:val="29"/>
  </w:num>
  <w:num w:numId="61">
    <w:abstractNumId w:val="25"/>
  </w:num>
  <w:num w:numId="62">
    <w:abstractNumId w:val="67"/>
  </w:num>
  <w:num w:numId="63">
    <w:abstractNumId w:val="66"/>
  </w:num>
  <w:num w:numId="64">
    <w:abstractNumId w:val="45"/>
  </w:num>
  <w:num w:numId="65">
    <w:abstractNumId w:val="48"/>
  </w:num>
  <w:num w:numId="66">
    <w:abstractNumId w:val="80"/>
  </w:num>
  <w:num w:numId="67">
    <w:abstractNumId w:val="98"/>
  </w:num>
  <w:num w:numId="68">
    <w:abstractNumId w:val="33"/>
  </w:num>
  <w:num w:numId="6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6"/>
    <w:lvlOverride w:ilvl="0">
      <w:startOverride w:val="1"/>
    </w:lvlOverride>
    <w:lvlOverride w:ilvl="1"/>
    <w:lvlOverride w:ilvl="2"/>
    <w:lvlOverride w:ilvl="3"/>
    <w:lvlOverride w:ilvl="4"/>
    <w:lvlOverride w:ilvl="5"/>
    <w:lvlOverride w:ilvl="6"/>
    <w:lvlOverride w:ilvl="7"/>
    <w:lvlOverride w:ilvl="8"/>
  </w:num>
  <w:num w:numId="71">
    <w:abstractNumId w:val="35"/>
  </w:num>
  <w:num w:numId="7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79"/>
  </w:num>
  <w:num w:numId="74">
    <w:abstractNumId w:val="65"/>
  </w:num>
  <w:num w:numId="75">
    <w:abstractNumId w:val="101"/>
  </w:num>
  <w:num w:numId="76">
    <w:abstractNumId w:val="10"/>
  </w:num>
  <w:num w:numId="77">
    <w:abstractNumId w:val="64"/>
  </w:num>
  <w:num w:numId="78">
    <w:abstractNumId w:val="56"/>
  </w:num>
  <w:num w:numId="79">
    <w:abstractNumId w:val="87"/>
  </w:num>
  <w:num w:numId="80">
    <w:abstractNumId w:val="22"/>
  </w:num>
  <w:num w:numId="81">
    <w:abstractNumId w:val="95"/>
  </w:num>
  <w:num w:numId="82">
    <w:abstractNumId w:val="44"/>
  </w:num>
  <w:num w:numId="83">
    <w:abstractNumId w:val="85"/>
  </w:num>
  <w:num w:numId="84">
    <w:abstractNumId w:val="103"/>
  </w:num>
  <w:num w:numId="85">
    <w:abstractNumId w:val="34"/>
  </w:num>
  <w:num w:numId="86">
    <w:abstractNumId w:val="0"/>
  </w:num>
  <w:num w:numId="87">
    <w:abstractNumId w:val="4"/>
  </w:num>
  <w:num w:numId="88">
    <w:abstractNumId w:val="75"/>
  </w:num>
  <w:num w:numId="89">
    <w:abstractNumId w:val="63"/>
  </w:num>
  <w:num w:numId="90">
    <w:abstractNumId w:val="55"/>
  </w:num>
  <w:num w:numId="91">
    <w:abstractNumId w:val="17"/>
  </w:num>
  <w:num w:numId="92">
    <w:abstractNumId w:val="57"/>
  </w:num>
  <w:num w:numId="93">
    <w:abstractNumId w:val="41"/>
  </w:num>
  <w:num w:numId="94">
    <w:abstractNumId w:val="2"/>
  </w:num>
  <w:num w:numId="95">
    <w:abstractNumId w:val="3"/>
  </w:num>
  <w:num w:numId="96">
    <w:abstractNumId w:val="86"/>
  </w:num>
  <w:num w:numId="97">
    <w:abstractNumId w:val="15"/>
  </w:num>
  <w:num w:numId="98">
    <w:abstractNumId w:val="11"/>
  </w:num>
  <w:num w:numId="99">
    <w:abstractNumId w:val="73"/>
  </w:num>
  <w:num w:numId="100">
    <w:abstractNumId w:val="40"/>
  </w:num>
  <w:num w:numId="101">
    <w:abstractNumId w:val="81"/>
  </w:num>
  <w:num w:numId="102">
    <w:abstractNumId w:val="19"/>
  </w:num>
  <w:num w:numId="103">
    <w:abstractNumId w:val="66"/>
  </w:num>
  <w:num w:numId="104">
    <w:abstractNumId w:val="70"/>
  </w:num>
  <w:num w:numId="105">
    <w:abstractNumId w:val="96"/>
  </w:num>
  <w:num w:numId="106">
    <w:abstractNumId w:val="95"/>
  </w:num>
  <w:num w:numId="107">
    <w:abstractNumId w:val="39"/>
  </w:num>
  <w:num w:numId="108">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89"/>
  </w:num>
  <w:num w:numId="110">
    <w:abstractNumId w:val="78"/>
  </w:num>
  <w:num w:numId="111">
    <w:abstractNumId w:val="62"/>
  </w:num>
  <w:numIdMacAtCleanup w:val="10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tin Ćosić">
    <w15:presenceInfo w15:providerId="AD" w15:userId="S-1-5-21-1381185070-926902040-315931161-17116"/>
  </w15:person>
  <w15:person w15:author="Seková Mária">
    <w15:presenceInfo w15:providerId="AD" w15:userId="S-1-5-21-1334790120-1906902926-1541874228-148683"/>
  </w15:person>
  <w15:person w15:author="Anita Rendulić">
    <w15:presenceInfo w15:providerId="AD" w15:userId="S-1-5-21-1381185070-926902040-315931161-15214"/>
  </w15:person>
  <w15:person w15:author="Prejsa Róbert">
    <w15:presenceInfo w15:providerId="AD" w15:userId="S-1-5-21-1334790120-1906902926-1541874228-147049"/>
  </w15:person>
  <w15:person w15:author="Sigetová Jana">
    <w15:presenceInfo w15:providerId="AD" w15:userId="S-1-5-21-1334790120-1906902926-1541874228-1576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FAA"/>
    <w:rsid w:val="00000A68"/>
    <w:rsid w:val="00001E2D"/>
    <w:rsid w:val="000025D7"/>
    <w:rsid w:val="00002CB4"/>
    <w:rsid w:val="00004DCA"/>
    <w:rsid w:val="00005DDE"/>
    <w:rsid w:val="00006E53"/>
    <w:rsid w:val="000073A1"/>
    <w:rsid w:val="000119CE"/>
    <w:rsid w:val="00011F70"/>
    <w:rsid w:val="000137D4"/>
    <w:rsid w:val="00021389"/>
    <w:rsid w:val="00023EFB"/>
    <w:rsid w:val="000247AC"/>
    <w:rsid w:val="00024DD1"/>
    <w:rsid w:val="00024FD7"/>
    <w:rsid w:val="00025657"/>
    <w:rsid w:val="00025773"/>
    <w:rsid w:val="00026A6C"/>
    <w:rsid w:val="00026BF4"/>
    <w:rsid w:val="0002703F"/>
    <w:rsid w:val="0002778F"/>
    <w:rsid w:val="00027AB1"/>
    <w:rsid w:val="00031D3E"/>
    <w:rsid w:val="00032826"/>
    <w:rsid w:val="000356ED"/>
    <w:rsid w:val="0003636A"/>
    <w:rsid w:val="0003643A"/>
    <w:rsid w:val="000403A6"/>
    <w:rsid w:val="00041163"/>
    <w:rsid w:val="0004124B"/>
    <w:rsid w:val="00041AEB"/>
    <w:rsid w:val="00042134"/>
    <w:rsid w:val="00043D51"/>
    <w:rsid w:val="00044C4C"/>
    <w:rsid w:val="00045036"/>
    <w:rsid w:val="000466C1"/>
    <w:rsid w:val="00047B9D"/>
    <w:rsid w:val="00050ED1"/>
    <w:rsid w:val="00051466"/>
    <w:rsid w:val="00051699"/>
    <w:rsid w:val="000531D5"/>
    <w:rsid w:val="00053C7E"/>
    <w:rsid w:val="00053DBF"/>
    <w:rsid w:val="00053E9E"/>
    <w:rsid w:val="00054DD9"/>
    <w:rsid w:val="00055F55"/>
    <w:rsid w:val="00056756"/>
    <w:rsid w:val="00057716"/>
    <w:rsid w:val="0006057E"/>
    <w:rsid w:val="00060A27"/>
    <w:rsid w:val="0006141D"/>
    <w:rsid w:val="00061E44"/>
    <w:rsid w:val="000623C8"/>
    <w:rsid w:val="00062B00"/>
    <w:rsid w:val="00065887"/>
    <w:rsid w:val="00065A0A"/>
    <w:rsid w:val="00066433"/>
    <w:rsid w:val="00070BFF"/>
    <w:rsid w:val="00071854"/>
    <w:rsid w:val="00072CC5"/>
    <w:rsid w:val="00073EB1"/>
    <w:rsid w:val="00074223"/>
    <w:rsid w:val="000744D7"/>
    <w:rsid w:val="000746A9"/>
    <w:rsid w:val="00074C12"/>
    <w:rsid w:val="000756D1"/>
    <w:rsid w:val="0007683A"/>
    <w:rsid w:val="00076F05"/>
    <w:rsid w:val="000807B4"/>
    <w:rsid w:val="00080EE7"/>
    <w:rsid w:val="00081CE7"/>
    <w:rsid w:val="000824ED"/>
    <w:rsid w:val="00083F49"/>
    <w:rsid w:val="000840CE"/>
    <w:rsid w:val="0008460A"/>
    <w:rsid w:val="00085A9A"/>
    <w:rsid w:val="00085D91"/>
    <w:rsid w:val="0008762B"/>
    <w:rsid w:val="00090652"/>
    <w:rsid w:val="000916B8"/>
    <w:rsid w:val="000921DC"/>
    <w:rsid w:val="000922D7"/>
    <w:rsid w:val="000923CE"/>
    <w:rsid w:val="00092D50"/>
    <w:rsid w:val="000942D1"/>
    <w:rsid w:val="00094E85"/>
    <w:rsid w:val="00096ABA"/>
    <w:rsid w:val="000979FA"/>
    <w:rsid w:val="000A32DE"/>
    <w:rsid w:val="000A33D7"/>
    <w:rsid w:val="000A3798"/>
    <w:rsid w:val="000A78B0"/>
    <w:rsid w:val="000B138F"/>
    <w:rsid w:val="000B2245"/>
    <w:rsid w:val="000B23A1"/>
    <w:rsid w:val="000B3281"/>
    <w:rsid w:val="000B45C6"/>
    <w:rsid w:val="000B45C9"/>
    <w:rsid w:val="000B471C"/>
    <w:rsid w:val="000B47D8"/>
    <w:rsid w:val="000B712F"/>
    <w:rsid w:val="000C0413"/>
    <w:rsid w:val="000C0744"/>
    <w:rsid w:val="000C21F4"/>
    <w:rsid w:val="000C6155"/>
    <w:rsid w:val="000C7136"/>
    <w:rsid w:val="000C7BFA"/>
    <w:rsid w:val="000D0E78"/>
    <w:rsid w:val="000D117D"/>
    <w:rsid w:val="000D25B7"/>
    <w:rsid w:val="000D2D2A"/>
    <w:rsid w:val="000D3661"/>
    <w:rsid w:val="000D5815"/>
    <w:rsid w:val="000D5D60"/>
    <w:rsid w:val="000D6072"/>
    <w:rsid w:val="000D6087"/>
    <w:rsid w:val="000D6784"/>
    <w:rsid w:val="000D6D28"/>
    <w:rsid w:val="000D7396"/>
    <w:rsid w:val="000D7D2E"/>
    <w:rsid w:val="000E0A3B"/>
    <w:rsid w:val="000E1482"/>
    <w:rsid w:val="000E1835"/>
    <w:rsid w:val="000E2B16"/>
    <w:rsid w:val="000E309E"/>
    <w:rsid w:val="000E342F"/>
    <w:rsid w:val="000E42B0"/>
    <w:rsid w:val="000E6316"/>
    <w:rsid w:val="000E6D19"/>
    <w:rsid w:val="000F0359"/>
    <w:rsid w:val="000F0959"/>
    <w:rsid w:val="000F09FA"/>
    <w:rsid w:val="000F29DF"/>
    <w:rsid w:val="000F3CF2"/>
    <w:rsid w:val="000F4750"/>
    <w:rsid w:val="000F4EF5"/>
    <w:rsid w:val="000F596C"/>
    <w:rsid w:val="000F6585"/>
    <w:rsid w:val="000F74DC"/>
    <w:rsid w:val="000F7B39"/>
    <w:rsid w:val="00101AB3"/>
    <w:rsid w:val="00102F58"/>
    <w:rsid w:val="001039EA"/>
    <w:rsid w:val="00103D04"/>
    <w:rsid w:val="001046EE"/>
    <w:rsid w:val="00105894"/>
    <w:rsid w:val="00105AFA"/>
    <w:rsid w:val="001061E4"/>
    <w:rsid w:val="00106BEC"/>
    <w:rsid w:val="00107C49"/>
    <w:rsid w:val="00110187"/>
    <w:rsid w:val="001103D7"/>
    <w:rsid w:val="00110520"/>
    <w:rsid w:val="001110CC"/>
    <w:rsid w:val="00111387"/>
    <w:rsid w:val="00111C83"/>
    <w:rsid w:val="00112007"/>
    <w:rsid w:val="00112B6C"/>
    <w:rsid w:val="00112DBF"/>
    <w:rsid w:val="00114331"/>
    <w:rsid w:val="001150D1"/>
    <w:rsid w:val="00115182"/>
    <w:rsid w:val="00116287"/>
    <w:rsid w:val="00116716"/>
    <w:rsid w:val="0011694C"/>
    <w:rsid w:val="00116D12"/>
    <w:rsid w:val="001209D7"/>
    <w:rsid w:val="00120B6A"/>
    <w:rsid w:val="00120BA7"/>
    <w:rsid w:val="00121508"/>
    <w:rsid w:val="00123894"/>
    <w:rsid w:val="00123ADD"/>
    <w:rsid w:val="00124078"/>
    <w:rsid w:val="00124327"/>
    <w:rsid w:val="001244B5"/>
    <w:rsid w:val="00124D2E"/>
    <w:rsid w:val="00125224"/>
    <w:rsid w:val="00126312"/>
    <w:rsid w:val="00126802"/>
    <w:rsid w:val="00126830"/>
    <w:rsid w:val="00126BCA"/>
    <w:rsid w:val="00126E88"/>
    <w:rsid w:val="001275AC"/>
    <w:rsid w:val="001304C0"/>
    <w:rsid w:val="00131333"/>
    <w:rsid w:val="0013146B"/>
    <w:rsid w:val="00131FCE"/>
    <w:rsid w:val="0013237A"/>
    <w:rsid w:val="00134388"/>
    <w:rsid w:val="001344FF"/>
    <w:rsid w:val="001354DD"/>
    <w:rsid w:val="00135845"/>
    <w:rsid w:val="00135952"/>
    <w:rsid w:val="00136A19"/>
    <w:rsid w:val="00136C1E"/>
    <w:rsid w:val="001402BA"/>
    <w:rsid w:val="00140398"/>
    <w:rsid w:val="00140A5D"/>
    <w:rsid w:val="0014179A"/>
    <w:rsid w:val="00141C25"/>
    <w:rsid w:val="00142397"/>
    <w:rsid w:val="00142CD2"/>
    <w:rsid w:val="00143707"/>
    <w:rsid w:val="00144661"/>
    <w:rsid w:val="00151434"/>
    <w:rsid w:val="001514DA"/>
    <w:rsid w:val="00151AF0"/>
    <w:rsid w:val="00151D13"/>
    <w:rsid w:val="00152B48"/>
    <w:rsid w:val="001545F0"/>
    <w:rsid w:val="00154D35"/>
    <w:rsid w:val="00155140"/>
    <w:rsid w:val="001564B6"/>
    <w:rsid w:val="001565F9"/>
    <w:rsid w:val="00156A76"/>
    <w:rsid w:val="001571CE"/>
    <w:rsid w:val="0016018B"/>
    <w:rsid w:val="00161818"/>
    <w:rsid w:val="00162971"/>
    <w:rsid w:val="00163683"/>
    <w:rsid w:val="001638AF"/>
    <w:rsid w:val="00163AC6"/>
    <w:rsid w:val="001665D5"/>
    <w:rsid w:val="00166808"/>
    <w:rsid w:val="00166D82"/>
    <w:rsid w:val="00167504"/>
    <w:rsid w:val="001728C9"/>
    <w:rsid w:val="00172B73"/>
    <w:rsid w:val="00172B7A"/>
    <w:rsid w:val="00172E01"/>
    <w:rsid w:val="00173414"/>
    <w:rsid w:val="00173736"/>
    <w:rsid w:val="00173E20"/>
    <w:rsid w:val="00175D86"/>
    <w:rsid w:val="00176E27"/>
    <w:rsid w:val="0017728F"/>
    <w:rsid w:val="00183286"/>
    <w:rsid w:val="00184020"/>
    <w:rsid w:val="00184B33"/>
    <w:rsid w:val="001857C6"/>
    <w:rsid w:val="00185E81"/>
    <w:rsid w:val="00186092"/>
    <w:rsid w:val="00186277"/>
    <w:rsid w:val="001869B2"/>
    <w:rsid w:val="00187925"/>
    <w:rsid w:val="00190036"/>
    <w:rsid w:val="001903EE"/>
    <w:rsid w:val="001905BA"/>
    <w:rsid w:val="00190B98"/>
    <w:rsid w:val="00191043"/>
    <w:rsid w:val="00191450"/>
    <w:rsid w:val="00192540"/>
    <w:rsid w:val="00194351"/>
    <w:rsid w:val="001943B6"/>
    <w:rsid w:val="00194A5A"/>
    <w:rsid w:val="00195BA1"/>
    <w:rsid w:val="00195CE7"/>
    <w:rsid w:val="00196D13"/>
    <w:rsid w:val="0019709A"/>
    <w:rsid w:val="00197A5F"/>
    <w:rsid w:val="001A17C2"/>
    <w:rsid w:val="001A1DC6"/>
    <w:rsid w:val="001A2387"/>
    <w:rsid w:val="001A2536"/>
    <w:rsid w:val="001A3E39"/>
    <w:rsid w:val="001A48FB"/>
    <w:rsid w:val="001A508E"/>
    <w:rsid w:val="001A54AF"/>
    <w:rsid w:val="001A56A3"/>
    <w:rsid w:val="001A57D8"/>
    <w:rsid w:val="001A6425"/>
    <w:rsid w:val="001A6EA8"/>
    <w:rsid w:val="001B0A27"/>
    <w:rsid w:val="001B1104"/>
    <w:rsid w:val="001B1787"/>
    <w:rsid w:val="001B17BE"/>
    <w:rsid w:val="001B1BB1"/>
    <w:rsid w:val="001B2529"/>
    <w:rsid w:val="001B263D"/>
    <w:rsid w:val="001B2CF4"/>
    <w:rsid w:val="001B3BF4"/>
    <w:rsid w:val="001B55FF"/>
    <w:rsid w:val="001B5C96"/>
    <w:rsid w:val="001B7657"/>
    <w:rsid w:val="001C0223"/>
    <w:rsid w:val="001C18B7"/>
    <w:rsid w:val="001C1ED4"/>
    <w:rsid w:val="001C3106"/>
    <w:rsid w:val="001C45BB"/>
    <w:rsid w:val="001C59E1"/>
    <w:rsid w:val="001C5D78"/>
    <w:rsid w:val="001D0561"/>
    <w:rsid w:val="001D1AF0"/>
    <w:rsid w:val="001D252C"/>
    <w:rsid w:val="001D2654"/>
    <w:rsid w:val="001D32F5"/>
    <w:rsid w:val="001D34C2"/>
    <w:rsid w:val="001D3A72"/>
    <w:rsid w:val="001D3FE2"/>
    <w:rsid w:val="001D4348"/>
    <w:rsid w:val="001D4B7F"/>
    <w:rsid w:val="001D4DBD"/>
    <w:rsid w:val="001D51B6"/>
    <w:rsid w:val="001D651E"/>
    <w:rsid w:val="001D7A82"/>
    <w:rsid w:val="001E0326"/>
    <w:rsid w:val="001E0643"/>
    <w:rsid w:val="001E17F2"/>
    <w:rsid w:val="001E29DD"/>
    <w:rsid w:val="001E3852"/>
    <w:rsid w:val="001E4D22"/>
    <w:rsid w:val="001E4FC4"/>
    <w:rsid w:val="001E6410"/>
    <w:rsid w:val="001E6B50"/>
    <w:rsid w:val="001F0564"/>
    <w:rsid w:val="001F18CB"/>
    <w:rsid w:val="001F3694"/>
    <w:rsid w:val="001F3B9E"/>
    <w:rsid w:val="001F3DFD"/>
    <w:rsid w:val="001F3E87"/>
    <w:rsid w:val="001F46CD"/>
    <w:rsid w:val="001F49B4"/>
    <w:rsid w:val="0020041A"/>
    <w:rsid w:val="00200E5C"/>
    <w:rsid w:val="00200EBB"/>
    <w:rsid w:val="00201CD0"/>
    <w:rsid w:val="00201D92"/>
    <w:rsid w:val="00203180"/>
    <w:rsid w:val="00203211"/>
    <w:rsid w:val="002045FB"/>
    <w:rsid w:val="0020540D"/>
    <w:rsid w:val="00206B16"/>
    <w:rsid w:val="002079E0"/>
    <w:rsid w:val="00210EAA"/>
    <w:rsid w:val="00211022"/>
    <w:rsid w:val="0021135F"/>
    <w:rsid w:val="00213409"/>
    <w:rsid w:val="002140B1"/>
    <w:rsid w:val="00214656"/>
    <w:rsid w:val="00214D5E"/>
    <w:rsid w:val="00215CC6"/>
    <w:rsid w:val="002161B7"/>
    <w:rsid w:val="00223C71"/>
    <w:rsid w:val="00223E5B"/>
    <w:rsid w:val="00224FF0"/>
    <w:rsid w:val="002253EE"/>
    <w:rsid w:val="00225A45"/>
    <w:rsid w:val="0022795F"/>
    <w:rsid w:val="0023115F"/>
    <w:rsid w:val="00231B18"/>
    <w:rsid w:val="00232FD9"/>
    <w:rsid w:val="00234C9B"/>
    <w:rsid w:val="002360B8"/>
    <w:rsid w:val="00236D19"/>
    <w:rsid w:val="0024096F"/>
    <w:rsid w:val="00241D2E"/>
    <w:rsid w:val="002422EF"/>
    <w:rsid w:val="00242831"/>
    <w:rsid w:val="002432CD"/>
    <w:rsid w:val="002439EC"/>
    <w:rsid w:val="002447A5"/>
    <w:rsid w:val="00245317"/>
    <w:rsid w:val="002455B7"/>
    <w:rsid w:val="00245708"/>
    <w:rsid w:val="00246747"/>
    <w:rsid w:val="00247203"/>
    <w:rsid w:val="00250059"/>
    <w:rsid w:val="002507D3"/>
    <w:rsid w:val="00250DF3"/>
    <w:rsid w:val="002511FE"/>
    <w:rsid w:val="00251288"/>
    <w:rsid w:val="00252806"/>
    <w:rsid w:val="00252A85"/>
    <w:rsid w:val="00252A93"/>
    <w:rsid w:val="002532DB"/>
    <w:rsid w:val="0025350C"/>
    <w:rsid w:val="0025358A"/>
    <w:rsid w:val="0025412F"/>
    <w:rsid w:val="00255A7B"/>
    <w:rsid w:val="002566C0"/>
    <w:rsid w:val="00256C3C"/>
    <w:rsid w:val="002573E2"/>
    <w:rsid w:val="002579F7"/>
    <w:rsid w:val="00260040"/>
    <w:rsid w:val="00260FB3"/>
    <w:rsid w:val="00262F86"/>
    <w:rsid w:val="00263933"/>
    <w:rsid w:val="00263C18"/>
    <w:rsid w:val="00264630"/>
    <w:rsid w:val="002649B2"/>
    <w:rsid w:val="002649B5"/>
    <w:rsid w:val="00265ADB"/>
    <w:rsid w:val="00265B75"/>
    <w:rsid w:val="0026620C"/>
    <w:rsid w:val="002678F4"/>
    <w:rsid w:val="00267E9C"/>
    <w:rsid w:val="00270232"/>
    <w:rsid w:val="00270B62"/>
    <w:rsid w:val="002713E5"/>
    <w:rsid w:val="002730A9"/>
    <w:rsid w:val="00273F2C"/>
    <w:rsid w:val="00274361"/>
    <w:rsid w:val="00274F51"/>
    <w:rsid w:val="002754C5"/>
    <w:rsid w:val="0027579B"/>
    <w:rsid w:val="00277351"/>
    <w:rsid w:val="00280E22"/>
    <w:rsid w:val="00280FFE"/>
    <w:rsid w:val="00281A62"/>
    <w:rsid w:val="00282CA2"/>
    <w:rsid w:val="002864D8"/>
    <w:rsid w:val="00286E8D"/>
    <w:rsid w:val="00287B61"/>
    <w:rsid w:val="00290135"/>
    <w:rsid w:val="002910C7"/>
    <w:rsid w:val="002933D8"/>
    <w:rsid w:val="0029349B"/>
    <w:rsid w:val="002937DA"/>
    <w:rsid w:val="002937E4"/>
    <w:rsid w:val="00293E0B"/>
    <w:rsid w:val="002942B0"/>
    <w:rsid w:val="00294F8A"/>
    <w:rsid w:val="002953C1"/>
    <w:rsid w:val="00295E87"/>
    <w:rsid w:val="002970D1"/>
    <w:rsid w:val="002A0BB3"/>
    <w:rsid w:val="002A1664"/>
    <w:rsid w:val="002A1B0F"/>
    <w:rsid w:val="002A215D"/>
    <w:rsid w:val="002A28D3"/>
    <w:rsid w:val="002A2D28"/>
    <w:rsid w:val="002A33F7"/>
    <w:rsid w:val="002A451C"/>
    <w:rsid w:val="002A57EB"/>
    <w:rsid w:val="002A6126"/>
    <w:rsid w:val="002A6992"/>
    <w:rsid w:val="002A73DC"/>
    <w:rsid w:val="002A7818"/>
    <w:rsid w:val="002A7894"/>
    <w:rsid w:val="002B062F"/>
    <w:rsid w:val="002B18B6"/>
    <w:rsid w:val="002B4839"/>
    <w:rsid w:val="002B4995"/>
    <w:rsid w:val="002B4FFD"/>
    <w:rsid w:val="002B6585"/>
    <w:rsid w:val="002C1558"/>
    <w:rsid w:val="002C1CB9"/>
    <w:rsid w:val="002C216D"/>
    <w:rsid w:val="002C2E8B"/>
    <w:rsid w:val="002C390D"/>
    <w:rsid w:val="002C3AEB"/>
    <w:rsid w:val="002C63DD"/>
    <w:rsid w:val="002C7345"/>
    <w:rsid w:val="002C766F"/>
    <w:rsid w:val="002D019D"/>
    <w:rsid w:val="002D02D8"/>
    <w:rsid w:val="002D0593"/>
    <w:rsid w:val="002D29DD"/>
    <w:rsid w:val="002D3EFC"/>
    <w:rsid w:val="002D514A"/>
    <w:rsid w:val="002D574C"/>
    <w:rsid w:val="002D67EA"/>
    <w:rsid w:val="002E064C"/>
    <w:rsid w:val="002E0F8D"/>
    <w:rsid w:val="002E1231"/>
    <w:rsid w:val="002E1ADD"/>
    <w:rsid w:val="002E284F"/>
    <w:rsid w:val="002E2E22"/>
    <w:rsid w:val="002E3BB9"/>
    <w:rsid w:val="002E4026"/>
    <w:rsid w:val="002F0C13"/>
    <w:rsid w:val="002F0EC1"/>
    <w:rsid w:val="002F1C55"/>
    <w:rsid w:val="002F33E4"/>
    <w:rsid w:val="002F607F"/>
    <w:rsid w:val="002F76A1"/>
    <w:rsid w:val="002F774A"/>
    <w:rsid w:val="002F7A28"/>
    <w:rsid w:val="00300661"/>
    <w:rsid w:val="0030095F"/>
    <w:rsid w:val="0030104A"/>
    <w:rsid w:val="0030199A"/>
    <w:rsid w:val="00301CD6"/>
    <w:rsid w:val="00302962"/>
    <w:rsid w:val="00302F16"/>
    <w:rsid w:val="00305437"/>
    <w:rsid w:val="00306CC9"/>
    <w:rsid w:val="003071CA"/>
    <w:rsid w:val="0030746B"/>
    <w:rsid w:val="00312340"/>
    <w:rsid w:val="0031427A"/>
    <w:rsid w:val="00314915"/>
    <w:rsid w:val="00314D8A"/>
    <w:rsid w:val="0031566D"/>
    <w:rsid w:val="00315839"/>
    <w:rsid w:val="0031617C"/>
    <w:rsid w:val="00316AFF"/>
    <w:rsid w:val="00317155"/>
    <w:rsid w:val="003173B6"/>
    <w:rsid w:val="0032052E"/>
    <w:rsid w:val="0032058F"/>
    <w:rsid w:val="00320C24"/>
    <w:rsid w:val="00321649"/>
    <w:rsid w:val="0032243C"/>
    <w:rsid w:val="003238DD"/>
    <w:rsid w:val="003240A2"/>
    <w:rsid w:val="003241D0"/>
    <w:rsid w:val="00325225"/>
    <w:rsid w:val="00325F4D"/>
    <w:rsid w:val="0032636F"/>
    <w:rsid w:val="003316C6"/>
    <w:rsid w:val="003333E7"/>
    <w:rsid w:val="00334C77"/>
    <w:rsid w:val="0033565F"/>
    <w:rsid w:val="003371B6"/>
    <w:rsid w:val="003376AA"/>
    <w:rsid w:val="003378C8"/>
    <w:rsid w:val="0034130A"/>
    <w:rsid w:val="0034139E"/>
    <w:rsid w:val="00341A30"/>
    <w:rsid w:val="003426C3"/>
    <w:rsid w:val="00342DF9"/>
    <w:rsid w:val="0034305E"/>
    <w:rsid w:val="00343E84"/>
    <w:rsid w:val="00343FDE"/>
    <w:rsid w:val="0034419F"/>
    <w:rsid w:val="003445DA"/>
    <w:rsid w:val="00344E2D"/>
    <w:rsid w:val="00345F5D"/>
    <w:rsid w:val="00347C1F"/>
    <w:rsid w:val="00347E9C"/>
    <w:rsid w:val="00350894"/>
    <w:rsid w:val="00350C91"/>
    <w:rsid w:val="00351B12"/>
    <w:rsid w:val="003525BC"/>
    <w:rsid w:val="0035488F"/>
    <w:rsid w:val="0035489F"/>
    <w:rsid w:val="00355008"/>
    <w:rsid w:val="00355066"/>
    <w:rsid w:val="00356BE9"/>
    <w:rsid w:val="003575D8"/>
    <w:rsid w:val="00357A09"/>
    <w:rsid w:val="003601A2"/>
    <w:rsid w:val="0036082C"/>
    <w:rsid w:val="00360A7B"/>
    <w:rsid w:val="003633CE"/>
    <w:rsid w:val="00363961"/>
    <w:rsid w:val="00364269"/>
    <w:rsid w:val="00364640"/>
    <w:rsid w:val="00364D04"/>
    <w:rsid w:val="0036526A"/>
    <w:rsid w:val="00366596"/>
    <w:rsid w:val="00366CF8"/>
    <w:rsid w:val="00367316"/>
    <w:rsid w:val="003677FA"/>
    <w:rsid w:val="00370943"/>
    <w:rsid w:val="00370B47"/>
    <w:rsid w:val="00370BE2"/>
    <w:rsid w:val="003714F6"/>
    <w:rsid w:val="0037189B"/>
    <w:rsid w:val="00371A78"/>
    <w:rsid w:val="00372092"/>
    <w:rsid w:val="00372DB9"/>
    <w:rsid w:val="003733D4"/>
    <w:rsid w:val="00373E1D"/>
    <w:rsid w:val="00374696"/>
    <w:rsid w:val="0037582C"/>
    <w:rsid w:val="003768CB"/>
    <w:rsid w:val="003771A2"/>
    <w:rsid w:val="003776C1"/>
    <w:rsid w:val="00380414"/>
    <w:rsid w:val="00382125"/>
    <w:rsid w:val="00382205"/>
    <w:rsid w:val="0038227D"/>
    <w:rsid w:val="003824BB"/>
    <w:rsid w:val="003833CB"/>
    <w:rsid w:val="003837B2"/>
    <w:rsid w:val="003850FB"/>
    <w:rsid w:val="00385BD0"/>
    <w:rsid w:val="00386272"/>
    <w:rsid w:val="00386F5E"/>
    <w:rsid w:val="00386FBC"/>
    <w:rsid w:val="0038701D"/>
    <w:rsid w:val="00387850"/>
    <w:rsid w:val="00390C1D"/>
    <w:rsid w:val="00390D45"/>
    <w:rsid w:val="003912AC"/>
    <w:rsid w:val="00394478"/>
    <w:rsid w:val="00394A9E"/>
    <w:rsid w:val="00394CB3"/>
    <w:rsid w:val="003960B5"/>
    <w:rsid w:val="003964B9"/>
    <w:rsid w:val="00396DA0"/>
    <w:rsid w:val="003A081C"/>
    <w:rsid w:val="003A33BC"/>
    <w:rsid w:val="003A358D"/>
    <w:rsid w:val="003A65E5"/>
    <w:rsid w:val="003A6694"/>
    <w:rsid w:val="003A6996"/>
    <w:rsid w:val="003A7ACF"/>
    <w:rsid w:val="003B0B52"/>
    <w:rsid w:val="003B0CC9"/>
    <w:rsid w:val="003B1C0A"/>
    <w:rsid w:val="003B2983"/>
    <w:rsid w:val="003B29F5"/>
    <w:rsid w:val="003B322E"/>
    <w:rsid w:val="003B4457"/>
    <w:rsid w:val="003B4811"/>
    <w:rsid w:val="003B51C7"/>
    <w:rsid w:val="003B56A7"/>
    <w:rsid w:val="003B56B3"/>
    <w:rsid w:val="003B5D49"/>
    <w:rsid w:val="003B698D"/>
    <w:rsid w:val="003B7484"/>
    <w:rsid w:val="003B78AD"/>
    <w:rsid w:val="003B7CB2"/>
    <w:rsid w:val="003C0405"/>
    <w:rsid w:val="003C0825"/>
    <w:rsid w:val="003C1807"/>
    <w:rsid w:val="003C1F10"/>
    <w:rsid w:val="003C2B08"/>
    <w:rsid w:val="003C3447"/>
    <w:rsid w:val="003C3848"/>
    <w:rsid w:val="003C5079"/>
    <w:rsid w:val="003C6730"/>
    <w:rsid w:val="003D038F"/>
    <w:rsid w:val="003D065E"/>
    <w:rsid w:val="003D1662"/>
    <w:rsid w:val="003D16B0"/>
    <w:rsid w:val="003D1909"/>
    <w:rsid w:val="003D1C67"/>
    <w:rsid w:val="003D2B7E"/>
    <w:rsid w:val="003D2FCF"/>
    <w:rsid w:val="003D380F"/>
    <w:rsid w:val="003D4B6D"/>
    <w:rsid w:val="003D4DED"/>
    <w:rsid w:val="003D6834"/>
    <w:rsid w:val="003E0AF6"/>
    <w:rsid w:val="003E0DA9"/>
    <w:rsid w:val="003E28D7"/>
    <w:rsid w:val="003E3CA2"/>
    <w:rsid w:val="003E6B71"/>
    <w:rsid w:val="003E6BC6"/>
    <w:rsid w:val="003E717B"/>
    <w:rsid w:val="003E7508"/>
    <w:rsid w:val="003E75F5"/>
    <w:rsid w:val="003E7F24"/>
    <w:rsid w:val="003F005C"/>
    <w:rsid w:val="003F027A"/>
    <w:rsid w:val="003F1168"/>
    <w:rsid w:val="003F1668"/>
    <w:rsid w:val="003F345C"/>
    <w:rsid w:val="003F4C46"/>
    <w:rsid w:val="003F502F"/>
    <w:rsid w:val="003F59A5"/>
    <w:rsid w:val="003F5EDE"/>
    <w:rsid w:val="003F67BD"/>
    <w:rsid w:val="004005A5"/>
    <w:rsid w:val="00400E9D"/>
    <w:rsid w:val="00401080"/>
    <w:rsid w:val="00401151"/>
    <w:rsid w:val="00401D88"/>
    <w:rsid w:val="00401E8F"/>
    <w:rsid w:val="004026C6"/>
    <w:rsid w:val="00402F0F"/>
    <w:rsid w:val="0040349E"/>
    <w:rsid w:val="00403C42"/>
    <w:rsid w:val="00404FC3"/>
    <w:rsid w:val="004059B3"/>
    <w:rsid w:val="00410406"/>
    <w:rsid w:val="004134AC"/>
    <w:rsid w:val="00414E08"/>
    <w:rsid w:val="004150C1"/>
    <w:rsid w:val="004152AD"/>
    <w:rsid w:val="004163EF"/>
    <w:rsid w:val="00417872"/>
    <w:rsid w:val="004206E7"/>
    <w:rsid w:val="004214EA"/>
    <w:rsid w:val="00421DE4"/>
    <w:rsid w:val="004226A4"/>
    <w:rsid w:val="0042284A"/>
    <w:rsid w:val="0042352B"/>
    <w:rsid w:val="0042355C"/>
    <w:rsid w:val="00425120"/>
    <w:rsid w:val="00426125"/>
    <w:rsid w:val="0042631E"/>
    <w:rsid w:val="0042745D"/>
    <w:rsid w:val="00427EDC"/>
    <w:rsid w:val="00430065"/>
    <w:rsid w:val="00430BC2"/>
    <w:rsid w:val="00431D66"/>
    <w:rsid w:val="0043276F"/>
    <w:rsid w:val="00432DA9"/>
    <w:rsid w:val="00433614"/>
    <w:rsid w:val="00433E65"/>
    <w:rsid w:val="00436F60"/>
    <w:rsid w:val="00440D22"/>
    <w:rsid w:val="00441052"/>
    <w:rsid w:val="00442C22"/>
    <w:rsid w:val="00442DE0"/>
    <w:rsid w:val="0044573A"/>
    <w:rsid w:val="00445E70"/>
    <w:rsid w:val="0044685C"/>
    <w:rsid w:val="00446FAD"/>
    <w:rsid w:val="004470CB"/>
    <w:rsid w:val="00450012"/>
    <w:rsid w:val="00451888"/>
    <w:rsid w:val="00452B83"/>
    <w:rsid w:val="00454217"/>
    <w:rsid w:val="0045516C"/>
    <w:rsid w:val="00455E8A"/>
    <w:rsid w:val="004562C9"/>
    <w:rsid w:val="00456A77"/>
    <w:rsid w:val="00456AE0"/>
    <w:rsid w:val="00457A40"/>
    <w:rsid w:val="00457A9A"/>
    <w:rsid w:val="00457CB7"/>
    <w:rsid w:val="00460402"/>
    <w:rsid w:val="00460A73"/>
    <w:rsid w:val="00460E10"/>
    <w:rsid w:val="00462A4D"/>
    <w:rsid w:val="00462EE9"/>
    <w:rsid w:val="00463E2F"/>
    <w:rsid w:val="00465378"/>
    <w:rsid w:val="004658EF"/>
    <w:rsid w:val="00465AED"/>
    <w:rsid w:val="00465EF4"/>
    <w:rsid w:val="00466127"/>
    <w:rsid w:val="004665DE"/>
    <w:rsid w:val="00466994"/>
    <w:rsid w:val="00466AAD"/>
    <w:rsid w:val="00466D7A"/>
    <w:rsid w:val="00466F7E"/>
    <w:rsid w:val="0046711E"/>
    <w:rsid w:val="0046720F"/>
    <w:rsid w:val="00467B2C"/>
    <w:rsid w:val="004711D8"/>
    <w:rsid w:val="004727C1"/>
    <w:rsid w:val="0047317C"/>
    <w:rsid w:val="0047386F"/>
    <w:rsid w:val="00474EC3"/>
    <w:rsid w:val="00475C83"/>
    <w:rsid w:val="004761AB"/>
    <w:rsid w:val="00476826"/>
    <w:rsid w:val="00476FD4"/>
    <w:rsid w:val="0047784C"/>
    <w:rsid w:val="00477D41"/>
    <w:rsid w:val="0048289C"/>
    <w:rsid w:val="00483EF2"/>
    <w:rsid w:val="0048478F"/>
    <w:rsid w:val="00484CBC"/>
    <w:rsid w:val="00485DB5"/>
    <w:rsid w:val="0048649C"/>
    <w:rsid w:val="00486573"/>
    <w:rsid w:val="004866DE"/>
    <w:rsid w:val="004869CA"/>
    <w:rsid w:val="00486F3A"/>
    <w:rsid w:val="004871FE"/>
    <w:rsid w:val="00487214"/>
    <w:rsid w:val="004877F5"/>
    <w:rsid w:val="0048795D"/>
    <w:rsid w:val="004915C6"/>
    <w:rsid w:val="00491B3A"/>
    <w:rsid w:val="00492F96"/>
    <w:rsid w:val="0049326E"/>
    <w:rsid w:val="004952CF"/>
    <w:rsid w:val="00496BC2"/>
    <w:rsid w:val="00496C73"/>
    <w:rsid w:val="004972DB"/>
    <w:rsid w:val="00497E3C"/>
    <w:rsid w:val="004A002E"/>
    <w:rsid w:val="004A040A"/>
    <w:rsid w:val="004A0462"/>
    <w:rsid w:val="004A05A5"/>
    <w:rsid w:val="004A1081"/>
    <w:rsid w:val="004A15B3"/>
    <w:rsid w:val="004A243D"/>
    <w:rsid w:val="004A2D44"/>
    <w:rsid w:val="004A4EE8"/>
    <w:rsid w:val="004A555A"/>
    <w:rsid w:val="004A5A1D"/>
    <w:rsid w:val="004A6796"/>
    <w:rsid w:val="004A7583"/>
    <w:rsid w:val="004A7743"/>
    <w:rsid w:val="004B044B"/>
    <w:rsid w:val="004B0840"/>
    <w:rsid w:val="004B1212"/>
    <w:rsid w:val="004B1808"/>
    <w:rsid w:val="004B2142"/>
    <w:rsid w:val="004B2856"/>
    <w:rsid w:val="004B4635"/>
    <w:rsid w:val="004B4F1F"/>
    <w:rsid w:val="004B6CE2"/>
    <w:rsid w:val="004B7647"/>
    <w:rsid w:val="004B76BD"/>
    <w:rsid w:val="004B7990"/>
    <w:rsid w:val="004C1F05"/>
    <w:rsid w:val="004C25D9"/>
    <w:rsid w:val="004C2E5E"/>
    <w:rsid w:val="004C2EA5"/>
    <w:rsid w:val="004C3958"/>
    <w:rsid w:val="004C3A7D"/>
    <w:rsid w:val="004C3C2E"/>
    <w:rsid w:val="004C481C"/>
    <w:rsid w:val="004C5765"/>
    <w:rsid w:val="004C5ED8"/>
    <w:rsid w:val="004C63B1"/>
    <w:rsid w:val="004C6F54"/>
    <w:rsid w:val="004C7040"/>
    <w:rsid w:val="004D0308"/>
    <w:rsid w:val="004D0534"/>
    <w:rsid w:val="004D085E"/>
    <w:rsid w:val="004D3A01"/>
    <w:rsid w:val="004D578C"/>
    <w:rsid w:val="004E01EA"/>
    <w:rsid w:val="004E1388"/>
    <w:rsid w:val="004E1A56"/>
    <w:rsid w:val="004E2A36"/>
    <w:rsid w:val="004E4369"/>
    <w:rsid w:val="004E55A9"/>
    <w:rsid w:val="004E65EF"/>
    <w:rsid w:val="004E789E"/>
    <w:rsid w:val="004F0265"/>
    <w:rsid w:val="004F0880"/>
    <w:rsid w:val="004F0B9F"/>
    <w:rsid w:val="004F1370"/>
    <w:rsid w:val="004F1FC3"/>
    <w:rsid w:val="004F201A"/>
    <w:rsid w:val="004F3BF0"/>
    <w:rsid w:val="004F4D01"/>
    <w:rsid w:val="004F52A8"/>
    <w:rsid w:val="004F6676"/>
    <w:rsid w:val="004F6BEA"/>
    <w:rsid w:val="004F758B"/>
    <w:rsid w:val="004F7C02"/>
    <w:rsid w:val="005009AF"/>
    <w:rsid w:val="00501899"/>
    <w:rsid w:val="00502545"/>
    <w:rsid w:val="005035A1"/>
    <w:rsid w:val="00504C97"/>
    <w:rsid w:val="00505CE8"/>
    <w:rsid w:val="00505D79"/>
    <w:rsid w:val="00510A23"/>
    <w:rsid w:val="00510C19"/>
    <w:rsid w:val="00510F2A"/>
    <w:rsid w:val="00511AAD"/>
    <w:rsid w:val="00511DBC"/>
    <w:rsid w:val="00513014"/>
    <w:rsid w:val="0051307D"/>
    <w:rsid w:val="00514152"/>
    <w:rsid w:val="005146DF"/>
    <w:rsid w:val="00515F18"/>
    <w:rsid w:val="0051627F"/>
    <w:rsid w:val="00516328"/>
    <w:rsid w:val="0051712F"/>
    <w:rsid w:val="005207BD"/>
    <w:rsid w:val="00521571"/>
    <w:rsid w:val="00521C36"/>
    <w:rsid w:val="005248ED"/>
    <w:rsid w:val="00525357"/>
    <w:rsid w:val="005253A3"/>
    <w:rsid w:val="00526FC2"/>
    <w:rsid w:val="005272F4"/>
    <w:rsid w:val="00530061"/>
    <w:rsid w:val="0053014E"/>
    <w:rsid w:val="00530AEB"/>
    <w:rsid w:val="00531D6A"/>
    <w:rsid w:val="00532219"/>
    <w:rsid w:val="00533C08"/>
    <w:rsid w:val="00533CAF"/>
    <w:rsid w:val="00534142"/>
    <w:rsid w:val="00534479"/>
    <w:rsid w:val="00536218"/>
    <w:rsid w:val="0053707D"/>
    <w:rsid w:val="005401EB"/>
    <w:rsid w:val="00540456"/>
    <w:rsid w:val="00540EEC"/>
    <w:rsid w:val="005413D7"/>
    <w:rsid w:val="00541800"/>
    <w:rsid w:val="005421CD"/>
    <w:rsid w:val="005435BB"/>
    <w:rsid w:val="00543DA4"/>
    <w:rsid w:val="00544AC0"/>
    <w:rsid w:val="005457FC"/>
    <w:rsid w:val="00545ADF"/>
    <w:rsid w:val="00546724"/>
    <w:rsid w:val="00546A18"/>
    <w:rsid w:val="00547EE3"/>
    <w:rsid w:val="00550014"/>
    <w:rsid w:val="005506E0"/>
    <w:rsid w:val="005507E4"/>
    <w:rsid w:val="005515EC"/>
    <w:rsid w:val="005524ED"/>
    <w:rsid w:val="00552E52"/>
    <w:rsid w:val="00553C01"/>
    <w:rsid w:val="00555682"/>
    <w:rsid w:val="00557315"/>
    <w:rsid w:val="005575F5"/>
    <w:rsid w:val="00557A0C"/>
    <w:rsid w:val="00560036"/>
    <w:rsid w:val="00560972"/>
    <w:rsid w:val="00560A2B"/>
    <w:rsid w:val="00560B81"/>
    <w:rsid w:val="00561699"/>
    <w:rsid w:val="00561D44"/>
    <w:rsid w:val="00564810"/>
    <w:rsid w:val="0056484B"/>
    <w:rsid w:val="00565E6A"/>
    <w:rsid w:val="0056635F"/>
    <w:rsid w:val="005676C2"/>
    <w:rsid w:val="00570922"/>
    <w:rsid w:val="005710AD"/>
    <w:rsid w:val="00572134"/>
    <w:rsid w:val="00572900"/>
    <w:rsid w:val="00572B4D"/>
    <w:rsid w:val="00573239"/>
    <w:rsid w:val="00573AED"/>
    <w:rsid w:val="00574F1F"/>
    <w:rsid w:val="00575455"/>
    <w:rsid w:val="005756D5"/>
    <w:rsid w:val="00576F35"/>
    <w:rsid w:val="005809B3"/>
    <w:rsid w:val="00580F41"/>
    <w:rsid w:val="00581CF0"/>
    <w:rsid w:val="0058242F"/>
    <w:rsid w:val="005837C9"/>
    <w:rsid w:val="00584997"/>
    <w:rsid w:val="00586979"/>
    <w:rsid w:val="00591E81"/>
    <w:rsid w:val="00593C84"/>
    <w:rsid w:val="00595048"/>
    <w:rsid w:val="0059555A"/>
    <w:rsid w:val="00595F4F"/>
    <w:rsid w:val="00597CCA"/>
    <w:rsid w:val="005A122C"/>
    <w:rsid w:val="005A15A5"/>
    <w:rsid w:val="005A1762"/>
    <w:rsid w:val="005A24B2"/>
    <w:rsid w:val="005A251D"/>
    <w:rsid w:val="005A453D"/>
    <w:rsid w:val="005A4BD4"/>
    <w:rsid w:val="005A7245"/>
    <w:rsid w:val="005A7526"/>
    <w:rsid w:val="005B067B"/>
    <w:rsid w:val="005B0B88"/>
    <w:rsid w:val="005B28BD"/>
    <w:rsid w:val="005B3DC9"/>
    <w:rsid w:val="005B4872"/>
    <w:rsid w:val="005B4AC3"/>
    <w:rsid w:val="005B542C"/>
    <w:rsid w:val="005B56A7"/>
    <w:rsid w:val="005B6519"/>
    <w:rsid w:val="005B76FA"/>
    <w:rsid w:val="005B7A5A"/>
    <w:rsid w:val="005B7A9C"/>
    <w:rsid w:val="005C3687"/>
    <w:rsid w:val="005C6A8B"/>
    <w:rsid w:val="005C6F44"/>
    <w:rsid w:val="005C787A"/>
    <w:rsid w:val="005C7A59"/>
    <w:rsid w:val="005D091E"/>
    <w:rsid w:val="005D0932"/>
    <w:rsid w:val="005D0F8B"/>
    <w:rsid w:val="005D2F4C"/>
    <w:rsid w:val="005D4821"/>
    <w:rsid w:val="005D4E29"/>
    <w:rsid w:val="005D4EA6"/>
    <w:rsid w:val="005D4F7B"/>
    <w:rsid w:val="005D5093"/>
    <w:rsid w:val="005D518D"/>
    <w:rsid w:val="005D5FA3"/>
    <w:rsid w:val="005D634C"/>
    <w:rsid w:val="005D7595"/>
    <w:rsid w:val="005E1724"/>
    <w:rsid w:val="005E195C"/>
    <w:rsid w:val="005E26FA"/>
    <w:rsid w:val="005E3326"/>
    <w:rsid w:val="005E4495"/>
    <w:rsid w:val="005E5C35"/>
    <w:rsid w:val="005E608E"/>
    <w:rsid w:val="005E74ED"/>
    <w:rsid w:val="005E7FFE"/>
    <w:rsid w:val="005F297D"/>
    <w:rsid w:val="005F2C92"/>
    <w:rsid w:val="005F2E37"/>
    <w:rsid w:val="005F4386"/>
    <w:rsid w:val="005F47AD"/>
    <w:rsid w:val="005F501C"/>
    <w:rsid w:val="005F5046"/>
    <w:rsid w:val="005F5850"/>
    <w:rsid w:val="005F7DC8"/>
    <w:rsid w:val="005F7E30"/>
    <w:rsid w:val="00600903"/>
    <w:rsid w:val="0060359F"/>
    <w:rsid w:val="00603E22"/>
    <w:rsid w:val="00604386"/>
    <w:rsid w:val="00604B28"/>
    <w:rsid w:val="00604FEE"/>
    <w:rsid w:val="00605C26"/>
    <w:rsid w:val="00606102"/>
    <w:rsid w:val="00606F08"/>
    <w:rsid w:val="00606FE2"/>
    <w:rsid w:val="0060707F"/>
    <w:rsid w:val="00607E36"/>
    <w:rsid w:val="00611F40"/>
    <w:rsid w:val="00612924"/>
    <w:rsid w:val="00612C4F"/>
    <w:rsid w:val="006138E4"/>
    <w:rsid w:val="006139E5"/>
    <w:rsid w:val="006148A2"/>
    <w:rsid w:val="006149BA"/>
    <w:rsid w:val="00615098"/>
    <w:rsid w:val="0061538D"/>
    <w:rsid w:val="006165AE"/>
    <w:rsid w:val="00617753"/>
    <w:rsid w:val="0061780B"/>
    <w:rsid w:val="00620A47"/>
    <w:rsid w:val="00620B6B"/>
    <w:rsid w:val="00620BC3"/>
    <w:rsid w:val="00620FC3"/>
    <w:rsid w:val="00621152"/>
    <w:rsid w:val="00621198"/>
    <w:rsid w:val="006211F5"/>
    <w:rsid w:val="00621DB7"/>
    <w:rsid w:val="00622C3A"/>
    <w:rsid w:val="006232BF"/>
    <w:rsid w:val="00623823"/>
    <w:rsid w:val="00623FEC"/>
    <w:rsid w:val="00624CB2"/>
    <w:rsid w:val="00624EE6"/>
    <w:rsid w:val="00631113"/>
    <w:rsid w:val="00632C66"/>
    <w:rsid w:val="00632E54"/>
    <w:rsid w:val="00634328"/>
    <w:rsid w:val="00634460"/>
    <w:rsid w:val="0063468A"/>
    <w:rsid w:val="006348AF"/>
    <w:rsid w:val="00634E9F"/>
    <w:rsid w:val="006356A9"/>
    <w:rsid w:val="0063603B"/>
    <w:rsid w:val="0063704F"/>
    <w:rsid w:val="0064035F"/>
    <w:rsid w:val="006405EA"/>
    <w:rsid w:val="00640DF2"/>
    <w:rsid w:val="00640E85"/>
    <w:rsid w:val="006426E6"/>
    <w:rsid w:val="006433A9"/>
    <w:rsid w:val="006452FB"/>
    <w:rsid w:val="006465A8"/>
    <w:rsid w:val="006471A1"/>
    <w:rsid w:val="0064754B"/>
    <w:rsid w:val="00647864"/>
    <w:rsid w:val="00651113"/>
    <w:rsid w:val="00651358"/>
    <w:rsid w:val="006533FA"/>
    <w:rsid w:val="0065405B"/>
    <w:rsid w:val="00655FF3"/>
    <w:rsid w:val="0065664D"/>
    <w:rsid w:val="00656A6E"/>
    <w:rsid w:val="00656BA8"/>
    <w:rsid w:val="00657C89"/>
    <w:rsid w:val="0066110B"/>
    <w:rsid w:val="00661260"/>
    <w:rsid w:val="006614FA"/>
    <w:rsid w:val="0066186C"/>
    <w:rsid w:val="006635E8"/>
    <w:rsid w:val="006642E9"/>
    <w:rsid w:val="006648AD"/>
    <w:rsid w:val="00665FBF"/>
    <w:rsid w:val="006671C7"/>
    <w:rsid w:val="0066785C"/>
    <w:rsid w:val="00671C05"/>
    <w:rsid w:val="0067203E"/>
    <w:rsid w:val="00672970"/>
    <w:rsid w:val="00672E5A"/>
    <w:rsid w:val="00673188"/>
    <w:rsid w:val="006769BE"/>
    <w:rsid w:val="006771F6"/>
    <w:rsid w:val="006774C8"/>
    <w:rsid w:val="0067789B"/>
    <w:rsid w:val="006808D8"/>
    <w:rsid w:val="0068174A"/>
    <w:rsid w:val="00682E03"/>
    <w:rsid w:val="00687694"/>
    <w:rsid w:val="00692AD8"/>
    <w:rsid w:val="00693235"/>
    <w:rsid w:val="006945F5"/>
    <w:rsid w:val="006946DB"/>
    <w:rsid w:val="006953BF"/>
    <w:rsid w:val="00696027"/>
    <w:rsid w:val="00696308"/>
    <w:rsid w:val="006A0395"/>
    <w:rsid w:val="006A05F7"/>
    <w:rsid w:val="006A0BB4"/>
    <w:rsid w:val="006A1592"/>
    <w:rsid w:val="006A1C8A"/>
    <w:rsid w:val="006A2356"/>
    <w:rsid w:val="006A23F5"/>
    <w:rsid w:val="006A2746"/>
    <w:rsid w:val="006A27C7"/>
    <w:rsid w:val="006A2C88"/>
    <w:rsid w:val="006A37AA"/>
    <w:rsid w:val="006A5C6A"/>
    <w:rsid w:val="006A64E9"/>
    <w:rsid w:val="006A6E07"/>
    <w:rsid w:val="006A6EFA"/>
    <w:rsid w:val="006B02C7"/>
    <w:rsid w:val="006B1690"/>
    <w:rsid w:val="006B1AF5"/>
    <w:rsid w:val="006B208C"/>
    <w:rsid w:val="006B2103"/>
    <w:rsid w:val="006B307D"/>
    <w:rsid w:val="006B4C3D"/>
    <w:rsid w:val="006B53D8"/>
    <w:rsid w:val="006B61E7"/>
    <w:rsid w:val="006B64A8"/>
    <w:rsid w:val="006B7F61"/>
    <w:rsid w:val="006C1079"/>
    <w:rsid w:val="006C2E9B"/>
    <w:rsid w:val="006C3443"/>
    <w:rsid w:val="006C3931"/>
    <w:rsid w:val="006C3D3E"/>
    <w:rsid w:val="006C4964"/>
    <w:rsid w:val="006C5250"/>
    <w:rsid w:val="006D345A"/>
    <w:rsid w:val="006D35DE"/>
    <w:rsid w:val="006D398D"/>
    <w:rsid w:val="006D41EF"/>
    <w:rsid w:val="006D4393"/>
    <w:rsid w:val="006D5466"/>
    <w:rsid w:val="006D5712"/>
    <w:rsid w:val="006D6929"/>
    <w:rsid w:val="006D6935"/>
    <w:rsid w:val="006D6E85"/>
    <w:rsid w:val="006D6FA7"/>
    <w:rsid w:val="006D74BC"/>
    <w:rsid w:val="006E0D63"/>
    <w:rsid w:val="006E350B"/>
    <w:rsid w:val="006E3734"/>
    <w:rsid w:val="006E40D1"/>
    <w:rsid w:val="006E4EB0"/>
    <w:rsid w:val="006E56B5"/>
    <w:rsid w:val="006E6665"/>
    <w:rsid w:val="006F05B9"/>
    <w:rsid w:val="006F127A"/>
    <w:rsid w:val="006F1DD7"/>
    <w:rsid w:val="006F24FD"/>
    <w:rsid w:val="006F30CE"/>
    <w:rsid w:val="006F4CFE"/>
    <w:rsid w:val="006F5AC2"/>
    <w:rsid w:val="006F5C4F"/>
    <w:rsid w:val="006F5D39"/>
    <w:rsid w:val="006F62CA"/>
    <w:rsid w:val="006F6984"/>
    <w:rsid w:val="006F7232"/>
    <w:rsid w:val="006F7B77"/>
    <w:rsid w:val="00700320"/>
    <w:rsid w:val="00700B00"/>
    <w:rsid w:val="00702714"/>
    <w:rsid w:val="00702EA5"/>
    <w:rsid w:val="0070500D"/>
    <w:rsid w:val="00707FD2"/>
    <w:rsid w:val="00710FE9"/>
    <w:rsid w:val="00711A21"/>
    <w:rsid w:val="00711B7F"/>
    <w:rsid w:val="00712338"/>
    <w:rsid w:val="00712E40"/>
    <w:rsid w:val="00713BE9"/>
    <w:rsid w:val="007158E5"/>
    <w:rsid w:val="00715AAF"/>
    <w:rsid w:val="00715D4F"/>
    <w:rsid w:val="00715DA8"/>
    <w:rsid w:val="007168D6"/>
    <w:rsid w:val="00716974"/>
    <w:rsid w:val="00717263"/>
    <w:rsid w:val="00720FC8"/>
    <w:rsid w:val="00721A0B"/>
    <w:rsid w:val="00721A2E"/>
    <w:rsid w:val="00721CC7"/>
    <w:rsid w:val="0072280D"/>
    <w:rsid w:val="0072317A"/>
    <w:rsid w:val="00723289"/>
    <w:rsid w:val="007232B4"/>
    <w:rsid w:val="00724012"/>
    <w:rsid w:val="0072459F"/>
    <w:rsid w:val="00725BD6"/>
    <w:rsid w:val="007266A1"/>
    <w:rsid w:val="00727B8C"/>
    <w:rsid w:val="00727F56"/>
    <w:rsid w:val="00730ADD"/>
    <w:rsid w:val="007329D7"/>
    <w:rsid w:val="00732F37"/>
    <w:rsid w:val="0073522A"/>
    <w:rsid w:val="00735502"/>
    <w:rsid w:val="00735FB4"/>
    <w:rsid w:val="00736B34"/>
    <w:rsid w:val="007375A2"/>
    <w:rsid w:val="007408DE"/>
    <w:rsid w:val="00741689"/>
    <w:rsid w:val="00741881"/>
    <w:rsid w:val="00741B49"/>
    <w:rsid w:val="00742D99"/>
    <w:rsid w:val="00742FCA"/>
    <w:rsid w:val="007434AC"/>
    <w:rsid w:val="00744326"/>
    <w:rsid w:val="00744D2E"/>
    <w:rsid w:val="00745441"/>
    <w:rsid w:val="007454C1"/>
    <w:rsid w:val="0074615E"/>
    <w:rsid w:val="00746EE7"/>
    <w:rsid w:val="00747379"/>
    <w:rsid w:val="00747612"/>
    <w:rsid w:val="0074768D"/>
    <w:rsid w:val="00747E78"/>
    <w:rsid w:val="0075000F"/>
    <w:rsid w:val="00751320"/>
    <w:rsid w:val="00751BDA"/>
    <w:rsid w:val="00751CB4"/>
    <w:rsid w:val="0075236F"/>
    <w:rsid w:val="0075239B"/>
    <w:rsid w:val="007527BA"/>
    <w:rsid w:val="007534B8"/>
    <w:rsid w:val="00754EDE"/>
    <w:rsid w:val="00755755"/>
    <w:rsid w:val="007557F4"/>
    <w:rsid w:val="00755B54"/>
    <w:rsid w:val="00755D92"/>
    <w:rsid w:val="00756AB8"/>
    <w:rsid w:val="007571B6"/>
    <w:rsid w:val="00757647"/>
    <w:rsid w:val="00757E25"/>
    <w:rsid w:val="00760D78"/>
    <w:rsid w:val="00761B7C"/>
    <w:rsid w:val="00762002"/>
    <w:rsid w:val="00763036"/>
    <w:rsid w:val="0076387C"/>
    <w:rsid w:val="00763B6E"/>
    <w:rsid w:val="007644D2"/>
    <w:rsid w:val="00765E69"/>
    <w:rsid w:val="007661F3"/>
    <w:rsid w:val="00766653"/>
    <w:rsid w:val="00767098"/>
    <w:rsid w:val="00767E3E"/>
    <w:rsid w:val="00772A0D"/>
    <w:rsid w:val="0077323E"/>
    <w:rsid w:val="007736AE"/>
    <w:rsid w:val="00775764"/>
    <w:rsid w:val="00775B1B"/>
    <w:rsid w:val="00777037"/>
    <w:rsid w:val="0077730A"/>
    <w:rsid w:val="00780060"/>
    <w:rsid w:val="0078137F"/>
    <w:rsid w:val="00782B62"/>
    <w:rsid w:val="00785234"/>
    <w:rsid w:val="00785289"/>
    <w:rsid w:val="00785452"/>
    <w:rsid w:val="00785B32"/>
    <w:rsid w:val="00786BD6"/>
    <w:rsid w:val="00787F6B"/>
    <w:rsid w:val="00790661"/>
    <w:rsid w:val="007917CE"/>
    <w:rsid w:val="00791A92"/>
    <w:rsid w:val="007927B1"/>
    <w:rsid w:val="0079335D"/>
    <w:rsid w:val="00793469"/>
    <w:rsid w:val="00793DD1"/>
    <w:rsid w:val="00794455"/>
    <w:rsid w:val="00794596"/>
    <w:rsid w:val="00795181"/>
    <w:rsid w:val="00796211"/>
    <w:rsid w:val="00796E65"/>
    <w:rsid w:val="007A1000"/>
    <w:rsid w:val="007A1863"/>
    <w:rsid w:val="007A2206"/>
    <w:rsid w:val="007A274A"/>
    <w:rsid w:val="007A4CFD"/>
    <w:rsid w:val="007A5979"/>
    <w:rsid w:val="007A7481"/>
    <w:rsid w:val="007B023A"/>
    <w:rsid w:val="007B09A2"/>
    <w:rsid w:val="007B142A"/>
    <w:rsid w:val="007B1B81"/>
    <w:rsid w:val="007B1D8F"/>
    <w:rsid w:val="007B261E"/>
    <w:rsid w:val="007B2B62"/>
    <w:rsid w:val="007B5033"/>
    <w:rsid w:val="007B5394"/>
    <w:rsid w:val="007B54AA"/>
    <w:rsid w:val="007B5F92"/>
    <w:rsid w:val="007B7DE7"/>
    <w:rsid w:val="007C0104"/>
    <w:rsid w:val="007C1ABF"/>
    <w:rsid w:val="007C1BCE"/>
    <w:rsid w:val="007C1D69"/>
    <w:rsid w:val="007C25FC"/>
    <w:rsid w:val="007C2B70"/>
    <w:rsid w:val="007C2BA5"/>
    <w:rsid w:val="007C2BDE"/>
    <w:rsid w:val="007C2CCF"/>
    <w:rsid w:val="007C2EBD"/>
    <w:rsid w:val="007C2F90"/>
    <w:rsid w:val="007C364C"/>
    <w:rsid w:val="007C37E5"/>
    <w:rsid w:val="007C3BBA"/>
    <w:rsid w:val="007C3F27"/>
    <w:rsid w:val="007C42E1"/>
    <w:rsid w:val="007C4B80"/>
    <w:rsid w:val="007C53A1"/>
    <w:rsid w:val="007C5A17"/>
    <w:rsid w:val="007C64D6"/>
    <w:rsid w:val="007C65F0"/>
    <w:rsid w:val="007C6899"/>
    <w:rsid w:val="007D01EA"/>
    <w:rsid w:val="007D0487"/>
    <w:rsid w:val="007D0AA9"/>
    <w:rsid w:val="007D19AB"/>
    <w:rsid w:val="007D1DE0"/>
    <w:rsid w:val="007D1E5A"/>
    <w:rsid w:val="007D1F11"/>
    <w:rsid w:val="007D1F78"/>
    <w:rsid w:val="007D2271"/>
    <w:rsid w:val="007D4063"/>
    <w:rsid w:val="007D49FD"/>
    <w:rsid w:val="007D58C5"/>
    <w:rsid w:val="007D74AB"/>
    <w:rsid w:val="007E0C44"/>
    <w:rsid w:val="007E1039"/>
    <w:rsid w:val="007E2BD0"/>
    <w:rsid w:val="007E2E4E"/>
    <w:rsid w:val="007E3A36"/>
    <w:rsid w:val="007E40EE"/>
    <w:rsid w:val="007E54CA"/>
    <w:rsid w:val="007E5A1E"/>
    <w:rsid w:val="007E68A7"/>
    <w:rsid w:val="007E7781"/>
    <w:rsid w:val="007F08C0"/>
    <w:rsid w:val="007F2B94"/>
    <w:rsid w:val="007F303A"/>
    <w:rsid w:val="007F3170"/>
    <w:rsid w:val="007F3591"/>
    <w:rsid w:val="007F36F7"/>
    <w:rsid w:val="007F55B0"/>
    <w:rsid w:val="007F6962"/>
    <w:rsid w:val="007F6BC1"/>
    <w:rsid w:val="007F73A9"/>
    <w:rsid w:val="007F7729"/>
    <w:rsid w:val="007F77F4"/>
    <w:rsid w:val="007F79D5"/>
    <w:rsid w:val="008003ED"/>
    <w:rsid w:val="00801821"/>
    <w:rsid w:val="00801B9F"/>
    <w:rsid w:val="00802BAC"/>
    <w:rsid w:val="00802EF8"/>
    <w:rsid w:val="0080351E"/>
    <w:rsid w:val="0080441E"/>
    <w:rsid w:val="00806A0D"/>
    <w:rsid w:val="00807BED"/>
    <w:rsid w:val="008109ED"/>
    <w:rsid w:val="00811557"/>
    <w:rsid w:val="00811844"/>
    <w:rsid w:val="00811D27"/>
    <w:rsid w:val="008121B8"/>
    <w:rsid w:val="0081303F"/>
    <w:rsid w:val="00814375"/>
    <w:rsid w:val="008152E7"/>
    <w:rsid w:val="00815D5D"/>
    <w:rsid w:val="0081762C"/>
    <w:rsid w:val="0082006B"/>
    <w:rsid w:val="00820E65"/>
    <w:rsid w:val="00820EB5"/>
    <w:rsid w:val="008211AF"/>
    <w:rsid w:val="00821381"/>
    <w:rsid w:val="00821B59"/>
    <w:rsid w:val="0082243C"/>
    <w:rsid w:val="008241B2"/>
    <w:rsid w:val="00824AF1"/>
    <w:rsid w:val="008259D0"/>
    <w:rsid w:val="00825F8F"/>
    <w:rsid w:val="00827907"/>
    <w:rsid w:val="00830CFE"/>
    <w:rsid w:val="00832204"/>
    <w:rsid w:val="0083229A"/>
    <w:rsid w:val="00832743"/>
    <w:rsid w:val="00834541"/>
    <w:rsid w:val="00834975"/>
    <w:rsid w:val="00834E37"/>
    <w:rsid w:val="00834F20"/>
    <w:rsid w:val="00836C96"/>
    <w:rsid w:val="008370FB"/>
    <w:rsid w:val="00837A2F"/>
    <w:rsid w:val="00837CC5"/>
    <w:rsid w:val="00837E4C"/>
    <w:rsid w:val="00837FE9"/>
    <w:rsid w:val="00840865"/>
    <w:rsid w:val="00841413"/>
    <w:rsid w:val="00841B66"/>
    <w:rsid w:val="008430F6"/>
    <w:rsid w:val="008433B9"/>
    <w:rsid w:val="00843B16"/>
    <w:rsid w:val="00845218"/>
    <w:rsid w:val="00845E01"/>
    <w:rsid w:val="00847875"/>
    <w:rsid w:val="008500F2"/>
    <w:rsid w:val="0085025F"/>
    <w:rsid w:val="008505FD"/>
    <w:rsid w:val="00852A2B"/>
    <w:rsid w:val="00852C5E"/>
    <w:rsid w:val="008542AB"/>
    <w:rsid w:val="00854939"/>
    <w:rsid w:val="008554CF"/>
    <w:rsid w:val="00855996"/>
    <w:rsid w:val="00855AE1"/>
    <w:rsid w:val="00856BD9"/>
    <w:rsid w:val="00857932"/>
    <w:rsid w:val="00857F73"/>
    <w:rsid w:val="008605FC"/>
    <w:rsid w:val="00861304"/>
    <w:rsid w:val="0086177A"/>
    <w:rsid w:val="00863A39"/>
    <w:rsid w:val="0086486C"/>
    <w:rsid w:val="008659C8"/>
    <w:rsid w:val="008676AE"/>
    <w:rsid w:val="00867906"/>
    <w:rsid w:val="0087024C"/>
    <w:rsid w:val="008704C3"/>
    <w:rsid w:val="008705B8"/>
    <w:rsid w:val="00870671"/>
    <w:rsid w:val="008719BA"/>
    <w:rsid w:val="00873569"/>
    <w:rsid w:val="00873572"/>
    <w:rsid w:val="0087404E"/>
    <w:rsid w:val="00875536"/>
    <w:rsid w:val="00875710"/>
    <w:rsid w:val="00876D9E"/>
    <w:rsid w:val="00880C89"/>
    <w:rsid w:val="00881069"/>
    <w:rsid w:val="0088278A"/>
    <w:rsid w:val="00882DC1"/>
    <w:rsid w:val="00882EF2"/>
    <w:rsid w:val="00883114"/>
    <w:rsid w:val="008841F0"/>
    <w:rsid w:val="00884711"/>
    <w:rsid w:val="008903F7"/>
    <w:rsid w:val="00890509"/>
    <w:rsid w:val="008919DA"/>
    <w:rsid w:val="00892313"/>
    <w:rsid w:val="00893DA1"/>
    <w:rsid w:val="00895E24"/>
    <w:rsid w:val="008961D2"/>
    <w:rsid w:val="008A1C6E"/>
    <w:rsid w:val="008A26DD"/>
    <w:rsid w:val="008A39B2"/>
    <w:rsid w:val="008A3A60"/>
    <w:rsid w:val="008A4F70"/>
    <w:rsid w:val="008A66E8"/>
    <w:rsid w:val="008A6A51"/>
    <w:rsid w:val="008A7321"/>
    <w:rsid w:val="008B1F5A"/>
    <w:rsid w:val="008B2473"/>
    <w:rsid w:val="008B2ABE"/>
    <w:rsid w:val="008B4102"/>
    <w:rsid w:val="008B480D"/>
    <w:rsid w:val="008B4B34"/>
    <w:rsid w:val="008B5091"/>
    <w:rsid w:val="008B5B31"/>
    <w:rsid w:val="008B63EF"/>
    <w:rsid w:val="008B7F3E"/>
    <w:rsid w:val="008C1607"/>
    <w:rsid w:val="008C1D88"/>
    <w:rsid w:val="008C2D78"/>
    <w:rsid w:val="008C315C"/>
    <w:rsid w:val="008C3D25"/>
    <w:rsid w:val="008C4809"/>
    <w:rsid w:val="008C4851"/>
    <w:rsid w:val="008C5056"/>
    <w:rsid w:val="008C6179"/>
    <w:rsid w:val="008C6BA7"/>
    <w:rsid w:val="008C7BB9"/>
    <w:rsid w:val="008D1036"/>
    <w:rsid w:val="008D26FE"/>
    <w:rsid w:val="008D3464"/>
    <w:rsid w:val="008D3A98"/>
    <w:rsid w:val="008D4833"/>
    <w:rsid w:val="008D496C"/>
    <w:rsid w:val="008D53A5"/>
    <w:rsid w:val="008D62FE"/>
    <w:rsid w:val="008D6C50"/>
    <w:rsid w:val="008D77AE"/>
    <w:rsid w:val="008E03B7"/>
    <w:rsid w:val="008E1D5F"/>
    <w:rsid w:val="008E29B8"/>
    <w:rsid w:val="008E3160"/>
    <w:rsid w:val="008E3E25"/>
    <w:rsid w:val="008E4294"/>
    <w:rsid w:val="008E464E"/>
    <w:rsid w:val="008E4A0D"/>
    <w:rsid w:val="008E505B"/>
    <w:rsid w:val="008E513C"/>
    <w:rsid w:val="008E52FB"/>
    <w:rsid w:val="008E713A"/>
    <w:rsid w:val="008E7C57"/>
    <w:rsid w:val="008F0121"/>
    <w:rsid w:val="008F0DAE"/>
    <w:rsid w:val="008F11C4"/>
    <w:rsid w:val="008F14B2"/>
    <w:rsid w:val="008F327C"/>
    <w:rsid w:val="008F3910"/>
    <w:rsid w:val="008F3D95"/>
    <w:rsid w:val="008F43E7"/>
    <w:rsid w:val="008F46E3"/>
    <w:rsid w:val="008F5423"/>
    <w:rsid w:val="008F6AB1"/>
    <w:rsid w:val="008F6EE4"/>
    <w:rsid w:val="008F751C"/>
    <w:rsid w:val="00900E20"/>
    <w:rsid w:val="009017DB"/>
    <w:rsid w:val="00901FDF"/>
    <w:rsid w:val="00903884"/>
    <w:rsid w:val="0090566A"/>
    <w:rsid w:val="00912CFF"/>
    <w:rsid w:val="00913184"/>
    <w:rsid w:val="009132E1"/>
    <w:rsid w:val="009139CE"/>
    <w:rsid w:val="00913E11"/>
    <w:rsid w:val="00914CAC"/>
    <w:rsid w:val="00914E3B"/>
    <w:rsid w:val="0091532F"/>
    <w:rsid w:val="00916400"/>
    <w:rsid w:val="00916789"/>
    <w:rsid w:val="00916A72"/>
    <w:rsid w:val="00916B26"/>
    <w:rsid w:val="0091710F"/>
    <w:rsid w:val="00920DE8"/>
    <w:rsid w:val="009216BE"/>
    <w:rsid w:val="0092365A"/>
    <w:rsid w:val="009238DF"/>
    <w:rsid w:val="00925E85"/>
    <w:rsid w:val="00926201"/>
    <w:rsid w:val="00926940"/>
    <w:rsid w:val="009272E6"/>
    <w:rsid w:val="00930DCA"/>
    <w:rsid w:val="0093292E"/>
    <w:rsid w:val="00935422"/>
    <w:rsid w:val="0093647D"/>
    <w:rsid w:val="00937A5F"/>
    <w:rsid w:val="00937D2C"/>
    <w:rsid w:val="00940309"/>
    <w:rsid w:val="0094101F"/>
    <w:rsid w:val="009412E2"/>
    <w:rsid w:val="00941882"/>
    <w:rsid w:val="00942300"/>
    <w:rsid w:val="00943086"/>
    <w:rsid w:val="0094315D"/>
    <w:rsid w:val="00943E94"/>
    <w:rsid w:val="009440B8"/>
    <w:rsid w:val="00944590"/>
    <w:rsid w:val="009449D9"/>
    <w:rsid w:val="00944A11"/>
    <w:rsid w:val="00947417"/>
    <w:rsid w:val="00947446"/>
    <w:rsid w:val="00951919"/>
    <w:rsid w:val="009527AE"/>
    <w:rsid w:val="00952EF9"/>
    <w:rsid w:val="00953454"/>
    <w:rsid w:val="009550BB"/>
    <w:rsid w:val="009554B9"/>
    <w:rsid w:val="009556FE"/>
    <w:rsid w:val="009557AF"/>
    <w:rsid w:val="00956BD1"/>
    <w:rsid w:val="00960CCE"/>
    <w:rsid w:val="00961DD5"/>
    <w:rsid w:val="00962A7C"/>
    <w:rsid w:val="00963B76"/>
    <w:rsid w:val="00963C0A"/>
    <w:rsid w:val="00964076"/>
    <w:rsid w:val="009650FD"/>
    <w:rsid w:val="00965121"/>
    <w:rsid w:val="00965F71"/>
    <w:rsid w:val="00966345"/>
    <w:rsid w:val="00966A11"/>
    <w:rsid w:val="00967A06"/>
    <w:rsid w:val="009703DD"/>
    <w:rsid w:val="00970BD9"/>
    <w:rsid w:val="00970CA6"/>
    <w:rsid w:val="009710A7"/>
    <w:rsid w:val="00971200"/>
    <w:rsid w:val="0097196F"/>
    <w:rsid w:val="00971999"/>
    <w:rsid w:val="00971D2C"/>
    <w:rsid w:val="0097228A"/>
    <w:rsid w:val="0097240F"/>
    <w:rsid w:val="0097258C"/>
    <w:rsid w:val="009739BA"/>
    <w:rsid w:val="00974365"/>
    <w:rsid w:val="00974589"/>
    <w:rsid w:val="0097509A"/>
    <w:rsid w:val="00975B55"/>
    <w:rsid w:val="00975FCC"/>
    <w:rsid w:val="00976224"/>
    <w:rsid w:val="0097642A"/>
    <w:rsid w:val="00977401"/>
    <w:rsid w:val="009808F0"/>
    <w:rsid w:val="00981071"/>
    <w:rsid w:val="00981BC3"/>
    <w:rsid w:val="00982646"/>
    <w:rsid w:val="009828BA"/>
    <w:rsid w:val="00983935"/>
    <w:rsid w:val="00983BC4"/>
    <w:rsid w:val="0098470B"/>
    <w:rsid w:val="00985EEF"/>
    <w:rsid w:val="009873B0"/>
    <w:rsid w:val="0098749A"/>
    <w:rsid w:val="00987677"/>
    <w:rsid w:val="0099110F"/>
    <w:rsid w:val="00991799"/>
    <w:rsid w:val="00992A45"/>
    <w:rsid w:val="00993E39"/>
    <w:rsid w:val="0099416E"/>
    <w:rsid w:val="00994578"/>
    <w:rsid w:val="00997675"/>
    <w:rsid w:val="009A0992"/>
    <w:rsid w:val="009A0E70"/>
    <w:rsid w:val="009A1064"/>
    <w:rsid w:val="009A192E"/>
    <w:rsid w:val="009A2BA3"/>
    <w:rsid w:val="009A355D"/>
    <w:rsid w:val="009A3BC9"/>
    <w:rsid w:val="009A4223"/>
    <w:rsid w:val="009A4382"/>
    <w:rsid w:val="009A4EDE"/>
    <w:rsid w:val="009A4F72"/>
    <w:rsid w:val="009A53F9"/>
    <w:rsid w:val="009A6595"/>
    <w:rsid w:val="009A65C5"/>
    <w:rsid w:val="009A6EE0"/>
    <w:rsid w:val="009B0AC1"/>
    <w:rsid w:val="009B0BB6"/>
    <w:rsid w:val="009B1D00"/>
    <w:rsid w:val="009B2088"/>
    <w:rsid w:val="009B2199"/>
    <w:rsid w:val="009B2B8A"/>
    <w:rsid w:val="009B3953"/>
    <w:rsid w:val="009B3BE0"/>
    <w:rsid w:val="009B3DDE"/>
    <w:rsid w:val="009B3E92"/>
    <w:rsid w:val="009B54F3"/>
    <w:rsid w:val="009B5B0A"/>
    <w:rsid w:val="009B5FA0"/>
    <w:rsid w:val="009B64EC"/>
    <w:rsid w:val="009B6802"/>
    <w:rsid w:val="009B7315"/>
    <w:rsid w:val="009C0400"/>
    <w:rsid w:val="009C04BD"/>
    <w:rsid w:val="009C0675"/>
    <w:rsid w:val="009C0F09"/>
    <w:rsid w:val="009C1C21"/>
    <w:rsid w:val="009C2C16"/>
    <w:rsid w:val="009C3A35"/>
    <w:rsid w:val="009C4210"/>
    <w:rsid w:val="009C4707"/>
    <w:rsid w:val="009C4ED8"/>
    <w:rsid w:val="009C4FFE"/>
    <w:rsid w:val="009C610A"/>
    <w:rsid w:val="009C75CB"/>
    <w:rsid w:val="009C7645"/>
    <w:rsid w:val="009C7ADB"/>
    <w:rsid w:val="009D0855"/>
    <w:rsid w:val="009D1731"/>
    <w:rsid w:val="009D23C7"/>
    <w:rsid w:val="009D3978"/>
    <w:rsid w:val="009D402A"/>
    <w:rsid w:val="009D50DC"/>
    <w:rsid w:val="009D5AD2"/>
    <w:rsid w:val="009D5F89"/>
    <w:rsid w:val="009D6185"/>
    <w:rsid w:val="009D62AC"/>
    <w:rsid w:val="009D64BC"/>
    <w:rsid w:val="009D71E0"/>
    <w:rsid w:val="009D7DA0"/>
    <w:rsid w:val="009E121D"/>
    <w:rsid w:val="009E26E0"/>
    <w:rsid w:val="009E2D9D"/>
    <w:rsid w:val="009E4806"/>
    <w:rsid w:val="009E4DB0"/>
    <w:rsid w:val="009E57C3"/>
    <w:rsid w:val="009E61A9"/>
    <w:rsid w:val="009E63D8"/>
    <w:rsid w:val="009E6EE1"/>
    <w:rsid w:val="009E6FF3"/>
    <w:rsid w:val="009E7814"/>
    <w:rsid w:val="009F07FF"/>
    <w:rsid w:val="009F0AB2"/>
    <w:rsid w:val="009F299D"/>
    <w:rsid w:val="009F3383"/>
    <w:rsid w:val="009F4271"/>
    <w:rsid w:val="009F4637"/>
    <w:rsid w:val="009F5CC2"/>
    <w:rsid w:val="009F6CDA"/>
    <w:rsid w:val="009F6D8E"/>
    <w:rsid w:val="009F73CD"/>
    <w:rsid w:val="009F798A"/>
    <w:rsid w:val="009F7AE5"/>
    <w:rsid w:val="00A0073C"/>
    <w:rsid w:val="00A01043"/>
    <w:rsid w:val="00A024EA"/>
    <w:rsid w:val="00A02D7B"/>
    <w:rsid w:val="00A02FA0"/>
    <w:rsid w:val="00A0387D"/>
    <w:rsid w:val="00A03E6E"/>
    <w:rsid w:val="00A058F9"/>
    <w:rsid w:val="00A06063"/>
    <w:rsid w:val="00A07270"/>
    <w:rsid w:val="00A07958"/>
    <w:rsid w:val="00A12791"/>
    <w:rsid w:val="00A15A47"/>
    <w:rsid w:val="00A2010C"/>
    <w:rsid w:val="00A201F0"/>
    <w:rsid w:val="00A20ABC"/>
    <w:rsid w:val="00A21359"/>
    <w:rsid w:val="00A217DF"/>
    <w:rsid w:val="00A21CFC"/>
    <w:rsid w:val="00A23160"/>
    <w:rsid w:val="00A244CA"/>
    <w:rsid w:val="00A24662"/>
    <w:rsid w:val="00A2632E"/>
    <w:rsid w:val="00A26801"/>
    <w:rsid w:val="00A26B8C"/>
    <w:rsid w:val="00A278D6"/>
    <w:rsid w:val="00A27E33"/>
    <w:rsid w:val="00A31197"/>
    <w:rsid w:val="00A32489"/>
    <w:rsid w:val="00A34A7D"/>
    <w:rsid w:val="00A3518C"/>
    <w:rsid w:val="00A3559B"/>
    <w:rsid w:val="00A359F8"/>
    <w:rsid w:val="00A3785B"/>
    <w:rsid w:val="00A37F9B"/>
    <w:rsid w:val="00A40D10"/>
    <w:rsid w:val="00A43803"/>
    <w:rsid w:val="00A44D69"/>
    <w:rsid w:val="00A456B3"/>
    <w:rsid w:val="00A467A6"/>
    <w:rsid w:val="00A529AB"/>
    <w:rsid w:val="00A53645"/>
    <w:rsid w:val="00A53855"/>
    <w:rsid w:val="00A53C54"/>
    <w:rsid w:val="00A54225"/>
    <w:rsid w:val="00A548CE"/>
    <w:rsid w:val="00A55BF2"/>
    <w:rsid w:val="00A55D2D"/>
    <w:rsid w:val="00A600E0"/>
    <w:rsid w:val="00A60B72"/>
    <w:rsid w:val="00A60CE1"/>
    <w:rsid w:val="00A610E9"/>
    <w:rsid w:val="00A611C3"/>
    <w:rsid w:val="00A61BBA"/>
    <w:rsid w:val="00A62ACC"/>
    <w:rsid w:val="00A62FE9"/>
    <w:rsid w:val="00A635DC"/>
    <w:rsid w:val="00A638FA"/>
    <w:rsid w:val="00A6485A"/>
    <w:rsid w:val="00A64D81"/>
    <w:rsid w:val="00A64F1E"/>
    <w:rsid w:val="00A66CCD"/>
    <w:rsid w:val="00A673D2"/>
    <w:rsid w:val="00A67B0F"/>
    <w:rsid w:val="00A70014"/>
    <w:rsid w:val="00A70452"/>
    <w:rsid w:val="00A706AD"/>
    <w:rsid w:val="00A70B1C"/>
    <w:rsid w:val="00A72862"/>
    <w:rsid w:val="00A730AE"/>
    <w:rsid w:val="00A73201"/>
    <w:rsid w:val="00A73A98"/>
    <w:rsid w:val="00A742B9"/>
    <w:rsid w:val="00A7430F"/>
    <w:rsid w:val="00A746C8"/>
    <w:rsid w:val="00A75D85"/>
    <w:rsid w:val="00A76F50"/>
    <w:rsid w:val="00A7720C"/>
    <w:rsid w:val="00A7753D"/>
    <w:rsid w:val="00A77905"/>
    <w:rsid w:val="00A80634"/>
    <w:rsid w:val="00A81153"/>
    <w:rsid w:val="00A812F4"/>
    <w:rsid w:val="00A815E6"/>
    <w:rsid w:val="00A82914"/>
    <w:rsid w:val="00A82E2D"/>
    <w:rsid w:val="00A84A81"/>
    <w:rsid w:val="00A8522B"/>
    <w:rsid w:val="00A8593B"/>
    <w:rsid w:val="00A86370"/>
    <w:rsid w:val="00A86C2B"/>
    <w:rsid w:val="00A912D0"/>
    <w:rsid w:val="00A91AA8"/>
    <w:rsid w:val="00A92246"/>
    <w:rsid w:val="00A94E45"/>
    <w:rsid w:val="00A96344"/>
    <w:rsid w:val="00A966F4"/>
    <w:rsid w:val="00A96C9D"/>
    <w:rsid w:val="00A96D0A"/>
    <w:rsid w:val="00A96F8D"/>
    <w:rsid w:val="00A973AD"/>
    <w:rsid w:val="00A9767F"/>
    <w:rsid w:val="00A97FC7"/>
    <w:rsid w:val="00AA0C28"/>
    <w:rsid w:val="00AA1FAF"/>
    <w:rsid w:val="00AA2E7D"/>
    <w:rsid w:val="00AA387F"/>
    <w:rsid w:val="00AA3C70"/>
    <w:rsid w:val="00AA4404"/>
    <w:rsid w:val="00AA4A27"/>
    <w:rsid w:val="00AA5DD5"/>
    <w:rsid w:val="00AA7451"/>
    <w:rsid w:val="00AB1369"/>
    <w:rsid w:val="00AB1599"/>
    <w:rsid w:val="00AB2FAE"/>
    <w:rsid w:val="00AB37CB"/>
    <w:rsid w:val="00AB3AD5"/>
    <w:rsid w:val="00AB468F"/>
    <w:rsid w:val="00AB5E5B"/>
    <w:rsid w:val="00AB68C5"/>
    <w:rsid w:val="00AB6EDD"/>
    <w:rsid w:val="00AC0341"/>
    <w:rsid w:val="00AC3CE4"/>
    <w:rsid w:val="00AC4897"/>
    <w:rsid w:val="00AC4C32"/>
    <w:rsid w:val="00AC4F39"/>
    <w:rsid w:val="00AC5BC1"/>
    <w:rsid w:val="00AC61B4"/>
    <w:rsid w:val="00AC7F1E"/>
    <w:rsid w:val="00AD3FD9"/>
    <w:rsid w:val="00AD4A87"/>
    <w:rsid w:val="00AD5586"/>
    <w:rsid w:val="00AD6770"/>
    <w:rsid w:val="00AD7600"/>
    <w:rsid w:val="00AD7810"/>
    <w:rsid w:val="00AE04B6"/>
    <w:rsid w:val="00AE15BE"/>
    <w:rsid w:val="00AE1967"/>
    <w:rsid w:val="00AE1B5F"/>
    <w:rsid w:val="00AE1FF6"/>
    <w:rsid w:val="00AE2FED"/>
    <w:rsid w:val="00AE37F7"/>
    <w:rsid w:val="00AE3F62"/>
    <w:rsid w:val="00AE412B"/>
    <w:rsid w:val="00AE4488"/>
    <w:rsid w:val="00AE7D09"/>
    <w:rsid w:val="00AF2173"/>
    <w:rsid w:val="00AF2593"/>
    <w:rsid w:val="00AF27F2"/>
    <w:rsid w:val="00AF366B"/>
    <w:rsid w:val="00AF4223"/>
    <w:rsid w:val="00AF58F0"/>
    <w:rsid w:val="00AF76A6"/>
    <w:rsid w:val="00AF7CE6"/>
    <w:rsid w:val="00AF7F99"/>
    <w:rsid w:val="00B033BA"/>
    <w:rsid w:val="00B05217"/>
    <w:rsid w:val="00B05F92"/>
    <w:rsid w:val="00B067BF"/>
    <w:rsid w:val="00B06BE4"/>
    <w:rsid w:val="00B0760B"/>
    <w:rsid w:val="00B07B68"/>
    <w:rsid w:val="00B102D8"/>
    <w:rsid w:val="00B11B11"/>
    <w:rsid w:val="00B12004"/>
    <w:rsid w:val="00B12CB1"/>
    <w:rsid w:val="00B13911"/>
    <w:rsid w:val="00B13CFD"/>
    <w:rsid w:val="00B14258"/>
    <w:rsid w:val="00B14726"/>
    <w:rsid w:val="00B15979"/>
    <w:rsid w:val="00B15C28"/>
    <w:rsid w:val="00B15D07"/>
    <w:rsid w:val="00B17327"/>
    <w:rsid w:val="00B175B1"/>
    <w:rsid w:val="00B2250E"/>
    <w:rsid w:val="00B227BB"/>
    <w:rsid w:val="00B25D92"/>
    <w:rsid w:val="00B260CB"/>
    <w:rsid w:val="00B268CA"/>
    <w:rsid w:val="00B26D2A"/>
    <w:rsid w:val="00B27247"/>
    <w:rsid w:val="00B27885"/>
    <w:rsid w:val="00B30580"/>
    <w:rsid w:val="00B30581"/>
    <w:rsid w:val="00B310B4"/>
    <w:rsid w:val="00B328CD"/>
    <w:rsid w:val="00B3291F"/>
    <w:rsid w:val="00B3343B"/>
    <w:rsid w:val="00B34CEB"/>
    <w:rsid w:val="00B36E99"/>
    <w:rsid w:val="00B375C1"/>
    <w:rsid w:val="00B37655"/>
    <w:rsid w:val="00B37B33"/>
    <w:rsid w:val="00B37CE1"/>
    <w:rsid w:val="00B40220"/>
    <w:rsid w:val="00B4197D"/>
    <w:rsid w:val="00B430DA"/>
    <w:rsid w:val="00B45040"/>
    <w:rsid w:val="00B458B4"/>
    <w:rsid w:val="00B45CC5"/>
    <w:rsid w:val="00B45DFD"/>
    <w:rsid w:val="00B460E4"/>
    <w:rsid w:val="00B46743"/>
    <w:rsid w:val="00B46D5B"/>
    <w:rsid w:val="00B46E88"/>
    <w:rsid w:val="00B47F24"/>
    <w:rsid w:val="00B50DFF"/>
    <w:rsid w:val="00B51BCE"/>
    <w:rsid w:val="00B51F12"/>
    <w:rsid w:val="00B5216C"/>
    <w:rsid w:val="00B52D8C"/>
    <w:rsid w:val="00B552D0"/>
    <w:rsid w:val="00B55370"/>
    <w:rsid w:val="00B575A5"/>
    <w:rsid w:val="00B578F8"/>
    <w:rsid w:val="00B5791F"/>
    <w:rsid w:val="00B60BBC"/>
    <w:rsid w:val="00B60D37"/>
    <w:rsid w:val="00B61A16"/>
    <w:rsid w:val="00B62149"/>
    <w:rsid w:val="00B6235B"/>
    <w:rsid w:val="00B62630"/>
    <w:rsid w:val="00B632AC"/>
    <w:rsid w:val="00B63AE8"/>
    <w:rsid w:val="00B6408C"/>
    <w:rsid w:val="00B645FD"/>
    <w:rsid w:val="00B64977"/>
    <w:rsid w:val="00B64991"/>
    <w:rsid w:val="00B65255"/>
    <w:rsid w:val="00B65DA2"/>
    <w:rsid w:val="00B66C71"/>
    <w:rsid w:val="00B67934"/>
    <w:rsid w:val="00B67D6D"/>
    <w:rsid w:val="00B67D91"/>
    <w:rsid w:val="00B70059"/>
    <w:rsid w:val="00B70F76"/>
    <w:rsid w:val="00B7100F"/>
    <w:rsid w:val="00B71AFF"/>
    <w:rsid w:val="00B72EC4"/>
    <w:rsid w:val="00B731AC"/>
    <w:rsid w:val="00B73D49"/>
    <w:rsid w:val="00B7482E"/>
    <w:rsid w:val="00B74CCD"/>
    <w:rsid w:val="00B74DB6"/>
    <w:rsid w:val="00B76B8E"/>
    <w:rsid w:val="00B77EC6"/>
    <w:rsid w:val="00B80007"/>
    <w:rsid w:val="00B818A6"/>
    <w:rsid w:val="00B83740"/>
    <w:rsid w:val="00B8416E"/>
    <w:rsid w:val="00B86844"/>
    <w:rsid w:val="00B87785"/>
    <w:rsid w:val="00B87E53"/>
    <w:rsid w:val="00B903B8"/>
    <w:rsid w:val="00B91336"/>
    <w:rsid w:val="00B91C63"/>
    <w:rsid w:val="00B92032"/>
    <w:rsid w:val="00B9363E"/>
    <w:rsid w:val="00B9427F"/>
    <w:rsid w:val="00B942E5"/>
    <w:rsid w:val="00B9496C"/>
    <w:rsid w:val="00B94A90"/>
    <w:rsid w:val="00B95731"/>
    <w:rsid w:val="00B961E5"/>
    <w:rsid w:val="00B96EAC"/>
    <w:rsid w:val="00B96F5F"/>
    <w:rsid w:val="00B97E92"/>
    <w:rsid w:val="00BA0926"/>
    <w:rsid w:val="00BA0E30"/>
    <w:rsid w:val="00BA107A"/>
    <w:rsid w:val="00BA123E"/>
    <w:rsid w:val="00BA35D0"/>
    <w:rsid w:val="00BA5069"/>
    <w:rsid w:val="00BA5442"/>
    <w:rsid w:val="00BA59E0"/>
    <w:rsid w:val="00BA5A69"/>
    <w:rsid w:val="00BA647C"/>
    <w:rsid w:val="00BA6AED"/>
    <w:rsid w:val="00BA7148"/>
    <w:rsid w:val="00BA74B4"/>
    <w:rsid w:val="00BB066A"/>
    <w:rsid w:val="00BB0D80"/>
    <w:rsid w:val="00BB0F72"/>
    <w:rsid w:val="00BB136A"/>
    <w:rsid w:val="00BB1D5E"/>
    <w:rsid w:val="00BB247E"/>
    <w:rsid w:val="00BB2633"/>
    <w:rsid w:val="00BB3985"/>
    <w:rsid w:val="00BB408E"/>
    <w:rsid w:val="00BB5107"/>
    <w:rsid w:val="00BB67E0"/>
    <w:rsid w:val="00BB6850"/>
    <w:rsid w:val="00BC06D7"/>
    <w:rsid w:val="00BC0AB1"/>
    <w:rsid w:val="00BC1F5C"/>
    <w:rsid w:val="00BC2228"/>
    <w:rsid w:val="00BC40C0"/>
    <w:rsid w:val="00BC46B1"/>
    <w:rsid w:val="00BC546E"/>
    <w:rsid w:val="00BC5E6C"/>
    <w:rsid w:val="00BC5EA7"/>
    <w:rsid w:val="00BC6405"/>
    <w:rsid w:val="00BC718A"/>
    <w:rsid w:val="00BD0208"/>
    <w:rsid w:val="00BD0438"/>
    <w:rsid w:val="00BD1408"/>
    <w:rsid w:val="00BD1C2F"/>
    <w:rsid w:val="00BD1FEC"/>
    <w:rsid w:val="00BD2866"/>
    <w:rsid w:val="00BD2E78"/>
    <w:rsid w:val="00BD302B"/>
    <w:rsid w:val="00BD3718"/>
    <w:rsid w:val="00BD3B52"/>
    <w:rsid w:val="00BD5C20"/>
    <w:rsid w:val="00BD5CD8"/>
    <w:rsid w:val="00BD7E55"/>
    <w:rsid w:val="00BE06AE"/>
    <w:rsid w:val="00BE1588"/>
    <w:rsid w:val="00BE1664"/>
    <w:rsid w:val="00BE21F0"/>
    <w:rsid w:val="00BE2C10"/>
    <w:rsid w:val="00BE2ED1"/>
    <w:rsid w:val="00BE33D9"/>
    <w:rsid w:val="00BE61DA"/>
    <w:rsid w:val="00BE6A45"/>
    <w:rsid w:val="00BE7485"/>
    <w:rsid w:val="00BF0D20"/>
    <w:rsid w:val="00BF37F0"/>
    <w:rsid w:val="00BF4B87"/>
    <w:rsid w:val="00BF500C"/>
    <w:rsid w:val="00BF5733"/>
    <w:rsid w:val="00BF78ED"/>
    <w:rsid w:val="00C01594"/>
    <w:rsid w:val="00C01853"/>
    <w:rsid w:val="00C024C1"/>
    <w:rsid w:val="00C026C0"/>
    <w:rsid w:val="00C02E70"/>
    <w:rsid w:val="00C04607"/>
    <w:rsid w:val="00C05DEA"/>
    <w:rsid w:val="00C0623E"/>
    <w:rsid w:val="00C06741"/>
    <w:rsid w:val="00C071F2"/>
    <w:rsid w:val="00C118D3"/>
    <w:rsid w:val="00C11BAF"/>
    <w:rsid w:val="00C13AD0"/>
    <w:rsid w:val="00C14D61"/>
    <w:rsid w:val="00C15963"/>
    <w:rsid w:val="00C15B3C"/>
    <w:rsid w:val="00C174B4"/>
    <w:rsid w:val="00C200B3"/>
    <w:rsid w:val="00C2158B"/>
    <w:rsid w:val="00C215A0"/>
    <w:rsid w:val="00C2193C"/>
    <w:rsid w:val="00C22D99"/>
    <w:rsid w:val="00C22E11"/>
    <w:rsid w:val="00C23367"/>
    <w:rsid w:val="00C237AA"/>
    <w:rsid w:val="00C245FA"/>
    <w:rsid w:val="00C254FD"/>
    <w:rsid w:val="00C25EDB"/>
    <w:rsid w:val="00C2622B"/>
    <w:rsid w:val="00C26280"/>
    <w:rsid w:val="00C265DD"/>
    <w:rsid w:val="00C26ABA"/>
    <w:rsid w:val="00C26DC1"/>
    <w:rsid w:val="00C26FAA"/>
    <w:rsid w:val="00C2713F"/>
    <w:rsid w:val="00C31483"/>
    <w:rsid w:val="00C320BC"/>
    <w:rsid w:val="00C32760"/>
    <w:rsid w:val="00C33017"/>
    <w:rsid w:val="00C3301E"/>
    <w:rsid w:val="00C332E5"/>
    <w:rsid w:val="00C335BE"/>
    <w:rsid w:val="00C33FB5"/>
    <w:rsid w:val="00C344DE"/>
    <w:rsid w:val="00C352C1"/>
    <w:rsid w:val="00C358F7"/>
    <w:rsid w:val="00C3647E"/>
    <w:rsid w:val="00C37AA1"/>
    <w:rsid w:val="00C404A6"/>
    <w:rsid w:val="00C4062D"/>
    <w:rsid w:val="00C4108D"/>
    <w:rsid w:val="00C41119"/>
    <w:rsid w:val="00C41F02"/>
    <w:rsid w:val="00C41FDF"/>
    <w:rsid w:val="00C4278E"/>
    <w:rsid w:val="00C44385"/>
    <w:rsid w:val="00C44CF7"/>
    <w:rsid w:val="00C44EA8"/>
    <w:rsid w:val="00C45D32"/>
    <w:rsid w:val="00C46093"/>
    <w:rsid w:val="00C5092F"/>
    <w:rsid w:val="00C50E04"/>
    <w:rsid w:val="00C50F75"/>
    <w:rsid w:val="00C52794"/>
    <w:rsid w:val="00C534D8"/>
    <w:rsid w:val="00C537AE"/>
    <w:rsid w:val="00C5528C"/>
    <w:rsid w:val="00C559ED"/>
    <w:rsid w:val="00C561D9"/>
    <w:rsid w:val="00C57630"/>
    <w:rsid w:val="00C57FE2"/>
    <w:rsid w:val="00C61469"/>
    <w:rsid w:val="00C61543"/>
    <w:rsid w:val="00C61768"/>
    <w:rsid w:val="00C61803"/>
    <w:rsid w:val="00C620FB"/>
    <w:rsid w:val="00C6374C"/>
    <w:rsid w:val="00C63778"/>
    <w:rsid w:val="00C63C96"/>
    <w:rsid w:val="00C645DA"/>
    <w:rsid w:val="00C654C8"/>
    <w:rsid w:val="00C6596E"/>
    <w:rsid w:val="00C66AEC"/>
    <w:rsid w:val="00C6728A"/>
    <w:rsid w:val="00C71B40"/>
    <w:rsid w:val="00C71E3F"/>
    <w:rsid w:val="00C72348"/>
    <w:rsid w:val="00C72FC6"/>
    <w:rsid w:val="00C7324E"/>
    <w:rsid w:val="00C736BC"/>
    <w:rsid w:val="00C73A73"/>
    <w:rsid w:val="00C73F38"/>
    <w:rsid w:val="00C74C36"/>
    <w:rsid w:val="00C7594C"/>
    <w:rsid w:val="00C760D6"/>
    <w:rsid w:val="00C77350"/>
    <w:rsid w:val="00C81708"/>
    <w:rsid w:val="00C81D3E"/>
    <w:rsid w:val="00C8487E"/>
    <w:rsid w:val="00C865EB"/>
    <w:rsid w:val="00C86A64"/>
    <w:rsid w:val="00C86F00"/>
    <w:rsid w:val="00C879ED"/>
    <w:rsid w:val="00C87D46"/>
    <w:rsid w:val="00C902EA"/>
    <w:rsid w:val="00C9153B"/>
    <w:rsid w:val="00C920CA"/>
    <w:rsid w:val="00C9251E"/>
    <w:rsid w:val="00C962F5"/>
    <w:rsid w:val="00CA24B3"/>
    <w:rsid w:val="00CA39F2"/>
    <w:rsid w:val="00CA3B3A"/>
    <w:rsid w:val="00CA3D7F"/>
    <w:rsid w:val="00CA432F"/>
    <w:rsid w:val="00CA484B"/>
    <w:rsid w:val="00CA4AF4"/>
    <w:rsid w:val="00CA6063"/>
    <w:rsid w:val="00CA6563"/>
    <w:rsid w:val="00CA6BA6"/>
    <w:rsid w:val="00CA6BF9"/>
    <w:rsid w:val="00CB0004"/>
    <w:rsid w:val="00CB005D"/>
    <w:rsid w:val="00CB0C44"/>
    <w:rsid w:val="00CB0FF5"/>
    <w:rsid w:val="00CB1474"/>
    <w:rsid w:val="00CB338B"/>
    <w:rsid w:val="00CB34C3"/>
    <w:rsid w:val="00CB4AD1"/>
    <w:rsid w:val="00CB5490"/>
    <w:rsid w:val="00CB60DF"/>
    <w:rsid w:val="00CB64C3"/>
    <w:rsid w:val="00CC18DA"/>
    <w:rsid w:val="00CC2D82"/>
    <w:rsid w:val="00CC2FA9"/>
    <w:rsid w:val="00CC415C"/>
    <w:rsid w:val="00CC43C5"/>
    <w:rsid w:val="00CC464E"/>
    <w:rsid w:val="00CC56BC"/>
    <w:rsid w:val="00CC6666"/>
    <w:rsid w:val="00CC7988"/>
    <w:rsid w:val="00CD1308"/>
    <w:rsid w:val="00CD2649"/>
    <w:rsid w:val="00CD2E5F"/>
    <w:rsid w:val="00CD37B2"/>
    <w:rsid w:val="00CD475C"/>
    <w:rsid w:val="00CD562B"/>
    <w:rsid w:val="00CD5859"/>
    <w:rsid w:val="00CD5AAD"/>
    <w:rsid w:val="00CD62B7"/>
    <w:rsid w:val="00CD6C32"/>
    <w:rsid w:val="00CD6C62"/>
    <w:rsid w:val="00CD6DB1"/>
    <w:rsid w:val="00CD6EB1"/>
    <w:rsid w:val="00CE0B66"/>
    <w:rsid w:val="00CE0D28"/>
    <w:rsid w:val="00CE31EA"/>
    <w:rsid w:val="00CE32C7"/>
    <w:rsid w:val="00CE3608"/>
    <w:rsid w:val="00CE386C"/>
    <w:rsid w:val="00CE41D9"/>
    <w:rsid w:val="00CE49D6"/>
    <w:rsid w:val="00CE59A1"/>
    <w:rsid w:val="00CE66D6"/>
    <w:rsid w:val="00CE7981"/>
    <w:rsid w:val="00CF0278"/>
    <w:rsid w:val="00CF0717"/>
    <w:rsid w:val="00CF0E71"/>
    <w:rsid w:val="00CF1515"/>
    <w:rsid w:val="00CF17A6"/>
    <w:rsid w:val="00CF32D0"/>
    <w:rsid w:val="00CF3756"/>
    <w:rsid w:val="00CF50C5"/>
    <w:rsid w:val="00CF5EEF"/>
    <w:rsid w:val="00CF5FB2"/>
    <w:rsid w:val="00CF6372"/>
    <w:rsid w:val="00CF7FC1"/>
    <w:rsid w:val="00D00B5C"/>
    <w:rsid w:val="00D013FC"/>
    <w:rsid w:val="00D027F1"/>
    <w:rsid w:val="00D037AF"/>
    <w:rsid w:val="00D03DC6"/>
    <w:rsid w:val="00D05DA3"/>
    <w:rsid w:val="00D06A34"/>
    <w:rsid w:val="00D07504"/>
    <w:rsid w:val="00D07EB2"/>
    <w:rsid w:val="00D110E7"/>
    <w:rsid w:val="00D11B7E"/>
    <w:rsid w:val="00D1319B"/>
    <w:rsid w:val="00D14F58"/>
    <w:rsid w:val="00D15001"/>
    <w:rsid w:val="00D1511B"/>
    <w:rsid w:val="00D15981"/>
    <w:rsid w:val="00D15F61"/>
    <w:rsid w:val="00D16EC6"/>
    <w:rsid w:val="00D174D7"/>
    <w:rsid w:val="00D17D36"/>
    <w:rsid w:val="00D23285"/>
    <w:rsid w:val="00D23E97"/>
    <w:rsid w:val="00D241E4"/>
    <w:rsid w:val="00D24DAE"/>
    <w:rsid w:val="00D25010"/>
    <w:rsid w:val="00D250F1"/>
    <w:rsid w:val="00D25431"/>
    <w:rsid w:val="00D2543C"/>
    <w:rsid w:val="00D25499"/>
    <w:rsid w:val="00D25AED"/>
    <w:rsid w:val="00D25B82"/>
    <w:rsid w:val="00D25E91"/>
    <w:rsid w:val="00D26306"/>
    <w:rsid w:val="00D263FC"/>
    <w:rsid w:val="00D26F0F"/>
    <w:rsid w:val="00D3005B"/>
    <w:rsid w:val="00D30670"/>
    <w:rsid w:val="00D309A8"/>
    <w:rsid w:val="00D31818"/>
    <w:rsid w:val="00D32774"/>
    <w:rsid w:val="00D32C49"/>
    <w:rsid w:val="00D33E90"/>
    <w:rsid w:val="00D354AB"/>
    <w:rsid w:val="00D357A6"/>
    <w:rsid w:val="00D35B5E"/>
    <w:rsid w:val="00D35C8C"/>
    <w:rsid w:val="00D36C5E"/>
    <w:rsid w:val="00D37362"/>
    <w:rsid w:val="00D401DD"/>
    <w:rsid w:val="00D415A4"/>
    <w:rsid w:val="00D454D7"/>
    <w:rsid w:val="00D47A46"/>
    <w:rsid w:val="00D47F3A"/>
    <w:rsid w:val="00D5041A"/>
    <w:rsid w:val="00D53FA3"/>
    <w:rsid w:val="00D540BA"/>
    <w:rsid w:val="00D5484B"/>
    <w:rsid w:val="00D55316"/>
    <w:rsid w:val="00D55320"/>
    <w:rsid w:val="00D55725"/>
    <w:rsid w:val="00D5646F"/>
    <w:rsid w:val="00D57D5D"/>
    <w:rsid w:val="00D60185"/>
    <w:rsid w:val="00D616AB"/>
    <w:rsid w:val="00D62E25"/>
    <w:rsid w:val="00D62EB2"/>
    <w:rsid w:val="00D63172"/>
    <w:rsid w:val="00D6575F"/>
    <w:rsid w:val="00D66419"/>
    <w:rsid w:val="00D6737B"/>
    <w:rsid w:val="00D67748"/>
    <w:rsid w:val="00D67B8B"/>
    <w:rsid w:val="00D705FE"/>
    <w:rsid w:val="00D7135B"/>
    <w:rsid w:val="00D71374"/>
    <w:rsid w:val="00D7219F"/>
    <w:rsid w:val="00D72593"/>
    <w:rsid w:val="00D73694"/>
    <w:rsid w:val="00D74D4A"/>
    <w:rsid w:val="00D7527F"/>
    <w:rsid w:val="00D76839"/>
    <w:rsid w:val="00D76EF2"/>
    <w:rsid w:val="00D76F79"/>
    <w:rsid w:val="00D7728D"/>
    <w:rsid w:val="00D77646"/>
    <w:rsid w:val="00D77990"/>
    <w:rsid w:val="00D8016C"/>
    <w:rsid w:val="00D80A04"/>
    <w:rsid w:val="00D81270"/>
    <w:rsid w:val="00D813D2"/>
    <w:rsid w:val="00D82CA4"/>
    <w:rsid w:val="00D831CE"/>
    <w:rsid w:val="00D83875"/>
    <w:rsid w:val="00D84B10"/>
    <w:rsid w:val="00D8508E"/>
    <w:rsid w:val="00D86BCE"/>
    <w:rsid w:val="00D87407"/>
    <w:rsid w:val="00D87AAD"/>
    <w:rsid w:val="00D90C1B"/>
    <w:rsid w:val="00D91AAE"/>
    <w:rsid w:val="00D92901"/>
    <w:rsid w:val="00D9303E"/>
    <w:rsid w:val="00D935ED"/>
    <w:rsid w:val="00D9430D"/>
    <w:rsid w:val="00D94352"/>
    <w:rsid w:val="00DA103E"/>
    <w:rsid w:val="00DA2483"/>
    <w:rsid w:val="00DA3D4D"/>
    <w:rsid w:val="00DA3E2F"/>
    <w:rsid w:val="00DA43F0"/>
    <w:rsid w:val="00DA4B75"/>
    <w:rsid w:val="00DA6B2B"/>
    <w:rsid w:val="00DA7846"/>
    <w:rsid w:val="00DA7EEB"/>
    <w:rsid w:val="00DB1768"/>
    <w:rsid w:val="00DB227A"/>
    <w:rsid w:val="00DB2790"/>
    <w:rsid w:val="00DB2C54"/>
    <w:rsid w:val="00DB30AD"/>
    <w:rsid w:val="00DB3393"/>
    <w:rsid w:val="00DB3605"/>
    <w:rsid w:val="00DB38EF"/>
    <w:rsid w:val="00DB3BAF"/>
    <w:rsid w:val="00DB4025"/>
    <w:rsid w:val="00DB563F"/>
    <w:rsid w:val="00DC0D0B"/>
    <w:rsid w:val="00DC127B"/>
    <w:rsid w:val="00DC193E"/>
    <w:rsid w:val="00DC2EEA"/>
    <w:rsid w:val="00DC3A93"/>
    <w:rsid w:val="00DC3FEE"/>
    <w:rsid w:val="00DC5399"/>
    <w:rsid w:val="00DC5C2B"/>
    <w:rsid w:val="00DC6586"/>
    <w:rsid w:val="00DC668B"/>
    <w:rsid w:val="00DC6D1A"/>
    <w:rsid w:val="00DC77B6"/>
    <w:rsid w:val="00DD1E45"/>
    <w:rsid w:val="00DD2002"/>
    <w:rsid w:val="00DD2B8F"/>
    <w:rsid w:val="00DD32FB"/>
    <w:rsid w:val="00DD3CD3"/>
    <w:rsid w:val="00DD59BE"/>
    <w:rsid w:val="00DD5B4B"/>
    <w:rsid w:val="00DD6988"/>
    <w:rsid w:val="00DD6CB4"/>
    <w:rsid w:val="00DD7610"/>
    <w:rsid w:val="00DE0469"/>
    <w:rsid w:val="00DE1524"/>
    <w:rsid w:val="00DE17D0"/>
    <w:rsid w:val="00DE1E3B"/>
    <w:rsid w:val="00DE2975"/>
    <w:rsid w:val="00DE3290"/>
    <w:rsid w:val="00DE4985"/>
    <w:rsid w:val="00DE4CA3"/>
    <w:rsid w:val="00DE65E6"/>
    <w:rsid w:val="00DE6782"/>
    <w:rsid w:val="00DE6CAC"/>
    <w:rsid w:val="00DE6E0E"/>
    <w:rsid w:val="00DF0747"/>
    <w:rsid w:val="00DF135B"/>
    <w:rsid w:val="00DF1E83"/>
    <w:rsid w:val="00DF21BB"/>
    <w:rsid w:val="00DF2964"/>
    <w:rsid w:val="00DF2FCC"/>
    <w:rsid w:val="00DF3D52"/>
    <w:rsid w:val="00DF45B2"/>
    <w:rsid w:val="00DF4771"/>
    <w:rsid w:val="00DF4B2E"/>
    <w:rsid w:val="00DF75A8"/>
    <w:rsid w:val="00DF7810"/>
    <w:rsid w:val="00E00045"/>
    <w:rsid w:val="00E000C8"/>
    <w:rsid w:val="00E0019D"/>
    <w:rsid w:val="00E005EF"/>
    <w:rsid w:val="00E00879"/>
    <w:rsid w:val="00E008D1"/>
    <w:rsid w:val="00E0164C"/>
    <w:rsid w:val="00E02724"/>
    <w:rsid w:val="00E0293D"/>
    <w:rsid w:val="00E043B8"/>
    <w:rsid w:val="00E04800"/>
    <w:rsid w:val="00E04C94"/>
    <w:rsid w:val="00E05259"/>
    <w:rsid w:val="00E064F1"/>
    <w:rsid w:val="00E073A9"/>
    <w:rsid w:val="00E1114C"/>
    <w:rsid w:val="00E117C3"/>
    <w:rsid w:val="00E11A76"/>
    <w:rsid w:val="00E1259D"/>
    <w:rsid w:val="00E14CF1"/>
    <w:rsid w:val="00E155A7"/>
    <w:rsid w:val="00E15DB1"/>
    <w:rsid w:val="00E20596"/>
    <w:rsid w:val="00E20CB1"/>
    <w:rsid w:val="00E20CD7"/>
    <w:rsid w:val="00E224CB"/>
    <w:rsid w:val="00E225D3"/>
    <w:rsid w:val="00E2285A"/>
    <w:rsid w:val="00E22F52"/>
    <w:rsid w:val="00E23C99"/>
    <w:rsid w:val="00E24A7B"/>
    <w:rsid w:val="00E24B79"/>
    <w:rsid w:val="00E25BE7"/>
    <w:rsid w:val="00E2612C"/>
    <w:rsid w:val="00E27265"/>
    <w:rsid w:val="00E27E75"/>
    <w:rsid w:val="00E300C5"/>
    <w:rsid w:val="00E328CF"/>
    <w:rsid w:val="00E34819"/>
    <w:rsid w:val="00E34CAB"/>
    <w:rsid w:val="00E363C9"/>
    <w:rsid w:val="00E37385"/>
    <w:rsid w:val="00E409CD"/>
    <w:rsid w:val="00E40DFB"/>
    <w:rsid w:val="00E41496"/>
    <w:rsid w:val="00E41B62"/>
    <w:rsid w:val="00E4209B"/>
    <w:rsid w:val="00E42509"/>
    <w:rsid w:val="00E4483B"/>
    <w:rsid w:val="00E448CB"/>
    <w:rsid w:val="00E47583"/>
    <w:rsid w:val="00E47901"/>
    <w:rsid w:val="00E47EAE"/>
    <w:rsid w:val="00E500E6"/>
    <w:rsid w:val="00E5056F"/>
    <w:rsid w:val="00E5111E"/>
    <w:rsid w:val="00E51493"/>
    <w:rsid w:val="00E5289C"/>
    <w:rsid w:val="00E530D1"/>
    <w:rsid w:val="00E53118"/>
    <w:rsid w:val="00E53CF1"/>
    <w:rsid w:val="00E53DE2"/>
    <w:rsid w:val="00E5470F"/>
    <w:rsid w:val="00E56145"/>
    <w:rsid w:val="00E57EEB"/>
    <w:rsid w:val="00E61BC6"/>
    <w:rsid w:val="00E634F4"/>
    <w:rsid w:val="00E63B24"/>
    <w:rsid w:val="00E63E0A"/>
    <w:rsid w:val="00E6430C"/>
    <w:rsid w:val="00E645A2"/>
    <w:rsid w:val="00E65154"/>
    <w:rsid w:val="00E66382"/>
    <w:rsid w:val="00E670AE"/>
    <w:rsid w:val="00E67848"/>
    <w:rsid w:val="00E70D9A"/>
    <w:rsid w:val="00E72DE7"/>
    <w:rsid w:val="00E730D1"/>
    <w:rsid w:val="00E73AE8"/>
    <w:rsid w:val="00E7411F"/>
    <w:rsid w:val="00E74CF1"/>
    <w:rsid w:val="00E750D4"/>
    <w:rsid w:val="00E750F9"/>
    <w:rsid w:val="00E76195"/>
    <w:rsid w:val="00E800EC"/>
    <w:rsid w:val="00E81323"/>
    <w:rsid w:val="00E813AF"/>
    <w:rsid w:val="00E8324D"/>
    <w:rsid w:val="00E8364B"/>
    <w:rsid w:val="00E8587B"/>
    <w:rsid w:val="00E85DD4"/>
    <w:rsid w:val="00E869E7"/>
    <w:rsid w:val="00E87D4C"/>
    <w:rsid w:val="00E9394F"/>
    <w:rsid w:val="00E93C14"/>
    <w:rsid w:val="00E95B19"/>
    <w:rsid w:val="00EA0BE8"/>
    <w:rsid w:val="00EA18B9"/>
    <w:rsid w:val="00EA2BA4"/>
    <w:rsid w:val="00EA2C3E"/>
    <w:rsid w:val="00EA2CDC"/>
    <w:rsid w:val="00EA30E4"/>
    <w:rsid w:val="00EA3C55"/>
    <w:rsid w:val="00EA49DF"/>
    <w:rsid w:val="00EA4F94"/>
    <w:rsid w:val="00EA56A5"/>
    <w:rsid w:val="00EA60FB"/>
    <w:rsid w:val="00EA7627"/>
    <w:rsid w:val="00EB1B19"/>
    <w:rsid w:val="00EB220C"/>
    <w:rsid w:val="00EB2BF9"/>
    <w:rsid w:val="00EB30BD"/>
    <w:rsid w:val="00EB483A"/>
    <w:rsid w:val="00EB4C9B"/>
    <w:rsid w:val="00EB5108"/>
    <w:rsid w:val="00EB5111"/>
    <w:rsid w:val="00EB524E"/>
    <w:rsid w:val="00EB5489"/>
    <w:rsid w:val="00EB63FB"/>
    <w:rsid w:val="00EB74AA"/>
    <w:rsid w:val="00EC0259"/>
    <w:rsid w:val="00EC0CE9"/>
    <w:rsid w:val="00EC0F9A"/>
    <w:rsid w:val="00EC1171"/>
    <w:rsid w:val="00EC19C1"/>
    <w:rsid w:val="00EC5166"/>
    <w:rsid w:val="00EC5281"/>
    <w:rsid w:val="00EC5696"/>
    <w:rsid w:val="00EC5823"/>
    <w:rsid w:val="00EC6D43"/>
    <w:rsid w:val="00EC6DE7"/>
    <w:rsid w:val="00EC7D4B"/>
    <w:rsid w:val="00ED064C"/>
    <w:rsid w:val="00ED0C63"/>
    <w:rsid w:val="00ED2423"/>
    <w:rsid w:val="00ED27DB"/>
    <w:rsid w:val="00ED48A1"/>
    <w:rsid w:val="00ED5D91"/>
    <w:rsid w:val="00ED5FA8"/>
    <w:rsid w:val="00ED60B2"/>
    <w:rsid w:val="00ED6980"/>
    <w:rsid w:val="00ED6C0D"/>
    <w:rsid w:val="00ED7547"/>
    <w:rsid w:val="00EE0E3A"/>
    <w:rsid w:val="00EE189D"/>
    <w:rsid w:val="00EE1EB5"/>
    <w:rsid w:val="00EE242A"/>
    <w:rsid w:val="00EE2C8F"/>
    <w:rsid w:val="00EE378D"/>
    <w:rsid w:val="00EE3930"/>
    <w:rsid w:val="00EE3AB6"/>
    <w:rsid w:val="00EE670F"/>
    <w:rsid w:val="00EF06C3"/>
    <w:rsid w:val="00EF073C"/>
    <w:rsid w:val="00EF18B7"/>
    <w:rsid w:val="00EF2C48"/>
    <w:rsid w:val="00EF3CA7"/>
    <w:rsid w:val="00EF3CD9"/>
    <w:rsid w:val="00EF4194"/>
    <w:rsid w:val="00EF4274"/>
    <w:rsid w:val="00EF4536"/>
    <w:rsid w:val="00EF4D39"/>
    <w:rsid w:val="00EF67BD"/>
    <w:rsid w:val="00EF7DDA"/>
    <w:rsid w:val="00F00060"/>
    <w:rsid w:val="00F003B9"/>
    <w:rsid w:val="00F019F4"/>
    <w:rsid w:val="00F01C99"/>
    <w:rsid w:val="00F0354C"/>
    <w:rsid w:val="00F04A56"/>
    <w:rsid w:val="00F04AF9"/>
    <w:rsid w:val="00F0612F"/>
    <w:rsid w:val="00F06203"/>
    <w:rsid w:val="00F106A4"/>
    <w:rsid w:val="00F10E6C"/>
    <w:rsid w:val="00F12290"/>
    <w:rsid w:val="00F13719"/>
    <w:rsid w:val="00F13CBD"/>
    <w:rsid w:val="00F160E3"/>
    <w:rsid w:val="00F16743"/>
    <w:rsid w:val="00F178BE"/>
    <w:rsid w:val="00F2033E"/>
    <w:rsid w:val="00F20A56"/>
    <w:rsid w:val="00F2150D"/>
    <w:rsid w:val="00F21936"/>
    <w:rsid w:val="00F22109"/>
    <w:rsid w:val="00F22294"/>
    <w:rsid w:val="00F2245E"/>
    <w:rsid w:val="00F22F01"/>
    <w:rsid w:val="00F24C4F"/>
    <w:rsid w:val="00F26305"/>
    <w:rsid w:val="00F2721D"/>
    <w:rsid w:val="00F279E9"/>
    <w:rsid w:val="00F27D70"/>
    <w:rsid w:val="00F3020B"/>
    <w:rsid w:val="00F30427"/>
    <w:rsid w:val="00F304F7"/>
    <w:rsid w:val="00F3094D"/>
    <w:rsid w:val="00F34893"/>
    <w:rsid w:val="00F3510F"/>
    <w:rsid w:val="00F36986"/>
    <w:rsid w:val="00F403F4"/>
    <w:rsid w:val="00F417AB"/>
    <w:rsid w:val="00F4207D"/>
    <w:rsid w:val="00F42DE3"/>
    <w:rsid w:val="00F42EFF"/>
    <w:rsid w:val="00F43A7E"/>
    <w:rsid w:val="00F43C9D"/>
    <w:rsid w:val="00F4418D"/>
    <w:rsid w:val="00F44463"/>
    <w:rsid w:val="00F44973"/>
    <w:rsid w:val="00F4505E"/>
    <w:rsid w:val="00F45C34"/>
    <w:rsid w:val="00F45E4B"/>
    <w:rsid w:val="00F46F5E"/>
    <w:rsid w:val="00F474F5"/>
    <w:rsid w:val="00F50458"/>
    <w:rsid w:val="00F504CE"/>
    <w:rsid w:val="00F5081E"/>
    <w:rsid w:val="00F51E7D"/>
    <w:rsid w:val="00F53495"/>
    <w:rsid w:val="00F53B68"/>
    <w:rsid w:val="00F541CD"/>
    <w:rsid w:val="00F54AB3"/>
    <w:rsid w:val="00F54AF7"/>
    <w:rsid w:val="00F553BC"/>
    <w:rsid w:val="00F566E4"/>
    <w:rsid w:val="00F624FA"/>
    <w:rsid w:val="00F66627"/>
    <w:rsid w:val="00F66D87"/>
    <w:rsid w:val="00F67AA1"/>
    <w:rsid w:val="00F70623"/>
    <w:rsid w:val="00F70BC5"/>
    <w:rsid w:val="00F70DE1"/>
    <w:rsid w:val="00F711BB"/>
    <w:rsid w:val="00F71AF6"/>
    <w:rsid w:val="00F726E1"/>
    <w:rsid w:val="00F72EA7"/>
    <w:rsid w:val="00F73B38"/>
    <w:rsid w:val="00F75405"/>
    <w:rsid w:val="00F754D6"/>
    <w:rsid w:val="00F75977"/>
    <w:rsid w:val="00F75C47"/>
    <w:rsid w:val="00F75E83"/>
    <w:rsid w:val="00F77EDD"/>
    <w:rsid w:val="00F80602"/>
    <w:rsid w:val="00F81A45"/>
    <w:rsid w:val="00F84348"/>
    <w:rsid w:val="00F845CC"/>
    <w:rsid w:val="00F84AFB"/>
    <w:rsid w:val="00F84FA7"/>
    <w:rsid w:val="00F87604"/>
    <w:rsid w:val="00F8773D"/>
    <w:rsid w:val="00F90587"/>
    <w:rsid w:val="00F91F46"/>
    <w:rsid w:val="00F920BF"/>
    <w:rsid w:val="00F9215D"/>
    <w:rsid w:val="00F95A2A"/>
    <w:rsid w:val="00F96415"/>
    <w:rsid w:val="00F965BD"/>
    <w:rsid w:val="00F97A34"/>
    <w:rsid w:val="00F97A95"/>
    <w:rsid w:val="00FA16E6"/>
    <w:rsid w:val="00FA1919"/>
    <w:rsid w:val="00FA356A"/>
    <w:rsid w:val="00FA3A7E"/>
    <w:rsid w:val="00FA3CDC"/>
    <w:rsid w:val="00FA49F2"/>
    <w:rsid w:val="00FA5FA0"/>
    <w:rsid w:val="00FA7472"/>
    <w:rsid w:val="00FB354C"/>
    <w:rsid w:val="00FB3B9D"/>
    <w:rsid w:val="00FB3F84"/>
    <w:rsid w:val="00FB46E6"/>
    <w:rsid w:val="00FB4B31"/>
    <w:rsid w:val="00FB59B8"/>
    <w:rsid w:val="00FB5F56"/>
    <w:rsid w:val="00FB6CDE"/>
    <w:rsid w:val="00FB78AC"/>
    <w:rsid w:val="00FC1AF9"/>
    <w:rsid w:val="00FC3B46"/>
    <w:rsid w:val="00FC43FB"/>
    <w:rsid w:val="00FC58F2"/>
    <w:rsid w:val="00FC6D15"/>
    <w:rsid w:val="00FD001F"/>
    <w:rsid w:val="00FD12B9"/>
    <w:rsid w:val="00FD16FC"/>
    <w:rsid w:val="00FD1E86"/>
    <w:rsid w:val="00FD5CDE"/>
    <w:rsid w:val="00FD69CE"/>
    <w:rsid w:val="00FD6C35"/>
    <w:rsid w:val="00FD7ED7"/>
    <w:rsid w:val="00FE109C"/>
    <w:rsid w:val="00FE2204"/>
    <w:rsid w:val="00FE2C16"/>
    <w:rsid w:val="00FE3807"/>
    <w:rsid w:val="00FE390A"/>
    <w:rsid w:val="00FE423D"/>
    <w:rsid w:val="00FE64CC"/>
    <w:rsid w:val="00FF0C52"/>
    <w:rsid w:val="00FF0FE0"/>
    <w:rsid w:val="00FF1DBC"/>
    <w:rsid w:val="00FF20E8"/>
    <w:rsid w:val="00FF27E6"/>
    <w:rsid w:val="00FF37DC"/>
    <w:rsid w:val="00FF39AC"/>
    <w:rsid w:val="00FF455E"/>
    <w:rsid w:val="00FF5476"/>
    <w:rsid w:val="2C4EEA5A"/>
    <w:rsid w:val="62F4C41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oNotEmbedSmartTags/>
  <w:decimalSymbol w:val=","/>
  <w:listSeparator w:val=";"/>
  <w14:docId w14:val="6E7C9724"/>
  <w15:docId w15:val="{E3F1D5AD-814D-4578-8BAC-518ECC73F58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1CC"/>
    <w:rPr>
      <w:rFonts w:ascii="Helvetica" w:hAnsi="Helvetica"/>
      <w:sz w:val="24"/>
      <w:szCs w:val="24"/>
    </w:rPr>
  </w:style>
  <w:style w:type="paragraph" w:styleId="Heading1">
    <w:name w:val="heading 1"/>
    <w:basedOn w:val="Normal"/>
    <w:next w:val="Normal"/>
    <w:link w:val="Heading1Char"/>
    <w:qFormat/>
    <w:rsid w:val="00C5528C"/>
    <w:pPr>
      <w:keepNext/>
      <w:spacing w:before="240" w:after="60"/>
      <w:outlineLvl w:val="0"/>
    </w:pPr>
    <w:rPr>
      <w:rFonts w:ascii="Arial" w:hAnsi="Arial" w:eastAsia="Times New Roman"/>
      <w:b/>
      <w:bCs/>
      <w:color w:val="505050"/>
      <w:kern w:val="32"/>
      <w:sz w:val="22"/>
      <w:szCs w:val="32"/>
    </w:rPr>
  </w:style>
  <w:style w:type="paragraph" w:styleId="Heading2">
    <w:name w:val="heading 2"/>
    <w:basedOn w:val="Normal"/>
    <w:next w:val="Normal"/>
    <w:link w:val="Heading2Char"/>
    <w:unhideWhenUsed/>
    <w:qFormat/>
    <w:rsid w:val="00232FD9"/>
    <w:pPr>
      <w:keepNext/>
      <w:keepLines/>
      <w:spacing w:before="40"/>
      <w:outlineLvl w:val="1"/>
    </w:pPr>
    <w:rPr>
      <w:rFonts w:asciiTheme="majorHAnsi" w:hAnsiTheme="majorHAnsi"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6FAA"/>
    <w:pPr>
      <w:tabs>
        <w:tab w:val="center" w:pos="4320"/>
        <w:tab w:val="right" w:pos="8640"/>
      </w:tabs>
    </w:pPr>
  </w:style>
  <w:style w:type="character" w:customStyle="1" w:styleId="HeaderChar">
    <w:name w:val="Header Char"/>
    <w:basedOn w:val="DefaultParagraphFont"/>
    <w:link w:val="Header"/>
    <w:uiPriority w:val="99"/>
    <w:rsid w:val="00C26FAA"/>
    <w:rPr>
      <w:rFonts w:ascii="Helvetica" w:hAnsi="Helvetica"/>
      <w:sz w:val="24"/>
    </w:rPr>
  </w:style>
  <w:style w:type="paragraph" w:styleId="Footer">
    <w:name w:val="footer"/>
    <w:basedOn w:val="Normal"/>
    <w:link w:val="FooterChar"/>
    <w:uiPriority w:val="99"/>
    <w:unhideWhenUsed/>
    <w:rsid w:val="00C26FAA"/>
    <w:pPr>
      <w:tabs>
        <w:tab w:val="center" w:pos="4320"/>
        <w:tab w:val="right" w:pos="8640"/>
      </w:tabs>
    </w:pPr>
  </w:style>
  <w:style w:type="character" w:customStyle="1" w:styleId="FooterChar">
    <w:name w:val="Footer Char"/>
    <w:basedOn w:val="DefaultParagraphFont"/>
    <w:link w:val="Footer"/>
    <w:uiPriority w:val="99"/>
    <w:rsid w:val="00C26FAA"/>
    <w:rPr>
      <w:rFonts w:ascii="Helvetica" w:hAnsi="Helvetica"/>
      <w:sz w:val="24"/>
    </w:rPr>
  </w:style>
  <w:style w:type="table" w:styleId="TableGrid">
    <w:name w:val="Table Grid"/>
    <w:basedOn w:val="TableNormal"/>
    <w:uiPriority w:val="59"/>
    <w:rsid w:val="009F7AE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link w:val="ListParagraphChar"/>
    <w:uiPriority w:val="34"/>
    <w:qFormat/>
    <w:rsid w:val="00612924"/>
    <w:pPr>
      <w:ind w:left="708"/>
    </w:pPr>
  </w:style>
  <w:style w:type="character" w:customStyle="1" w:styleId="Heading1Char">
    <w:name w:val="Heading 1 Char"/>
    <w:basedOn w:val="DefaultParagraphFont"/>
    <w:link w:val="Heading1"/>
    <w:rsid w:val="00C5528C"/>
    <w:rPr>
      <w:rFonts w:ascii="Arial" w:hAnsi="Arial" w:eastAsia="Times New Roman"/>
      <w:b/>
      <w:bCs/>
      <w:color w:val="505050"/>
      <w:kern w:val="32"/>
      <w:sz w:val="22"/>
      <w:szCs w:val="32"/>
    </w:rPr>
  </w:style>
  <w:style w:type="paragraph" w:styleId="TOCHeading">
    <w:name w:val="TOC Heading"/>
    <w:basedOn w:val="Heading1"/>
    <w:next w:val="Normal"/>
    <w:uiPriority w:val="39"/>
    <w:unhideWhenUsed/>
    <w:qFormat/>
    <w:rsid w:val="00B51BCE"/>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rsid w:val="00450012"/>
    <w:pPr>
      <w:tabs>
        <w:tab w:val="left" w:pos="284"/>
        <w:tab w:val="right" w:leader="dot" w:pos="10490"/>
      </w:tabs>
      <w:ind w:left="851" w:hanging="426"/>
      <w:pPrChange w:author="Martin Ćosić" w:date="2018-02-16T15:17:00Z" w:id="0">
        <w:pPr>
          <w:tabs>
            <w:tab w:val="left" w:pos="284"/>
            <w:tab w:val="right" w:leader="dot" w:pos="10490"/>
          </w:tabs>
          <w:ind w:left="851" w:hanging="426"/>
        </w:pPr>
      </w:pPrChange>
    </w:pPr>
    <w:rPr>
      <w:color w:val="FF0000"/>
      <w:rPrChange w:author="Martin Ćosić" w:date="2018-02-16T15:17:00Z" w:id="0">
        <w:rPr>
          <w:rFonts w:ascii="Helvetica" w:hAnsi="Helvetica" w:eastAsia="Cambria"/>
          <w:color w:val="FF0000"/>
          <w:sz w:val="24"/>
          <w:szCs w:val="24"/>
          <w:lang w:val="en-US" w:eastAsia="en-US" w:bidi="ar-SA"/>
        </w:rPr>
      </w:rPrChange>
    </w:rPr>
  </w:style>
  <w:style w:type="character" w:styleId="Hyperlink">
    <w:name w:val="Hyperlink"/>
    <w:basedOn w:val="DefaultParagraphFont"/>
    <w:uiPriority w:val="99"/>
    <w:unhideWhenUsed/>
    <w:rsid w:val="004665DE"/>
    <w:rPr>
      <w:color w:val="0000FF"/>
      <w:u w:val="single"/>
    </w:rPr>
  </w:style>
  <w:style w:type="paragraph" w:styleId="BalloonText">
    <w:name w:val="Balloon Text"/>
    <w:basedOn w:val="Normal"/>
    <w:link w:val="BalloonTextChar"/>
    <w:rsid w:val="00F13719"/>
    <w:rPr>
      <w:rFonts w:ascii="Tahoma" w:hAnsi="Tahoma" w:cs="Tahoma"/>
      <w:sz w:val="16"/>
      <w:szCs w:val="16"/>
    </w:rPr>
  </w:style>
  <w:style w:type="character" w:customStyle="1" w:styleId="BalloonTextChar">
    <w:name w:val="Balloon Text Char"/>
    <w:basedOn w:val="DefaultParagraphFont"/>
    <w:link w:val="BalloonText"/>
    <w:rsid w:val="00F13719"/>
    <w:rPr>
      <w:rFonts w:ascii="Tahoma" w:hAnsi="Tahoma" w:cs="Tahoma"/>
      <w:sz w:val="16"/>
      <w:szCs w:val="16"/>
    </w:rPr>
  </w:style>
  <w:style w:type="character" w:styleId="CommentReference">
    <w:name w:val="annotation reference"/>
    <w:basedOn w:val="DefaultParagraphFont"/>
    <w:uiPriority w:val="99"/>
    <w:rsid w:val="00315839"/>
    <w:rPr>
      <w:sz w:val="16"/>
      <w:szCs w:val="16"/>
    </w:rPr>
  </w:style>
  <w:style w:type="paragraph" w:styleId="CommentText">
    <w:name w:val="annotation text"/>
    <w:basedOn w:val="Normal"/>
    <w:link w:val="CommentTextChar"/>
    <w:uiPriority w:val="99"/>
    <w:rsid w:val="00315839"/>
    <w:rPr>
      <w:sz w:val="20"/>
      <w:szCs w:val="20"/>
    </w:rPr>
  </w:style>
  <w:style w:type="character" w:customStyle="1" w:styleId="CommentTextChar">
    <w:name w:val="Comment Text Char"/>
    <w:basedOn w:val="DefaultParagraphFont"/>
    <w:link w:val="CommentText"/>
    <w:uiPriority w:val="99"/>
    <w:rsid w:val="00315839"/>
    <w:rPr>
      <w:rFonts w:ascii="Helvetica" w:hAnsi="Helvetica"/>
    </w:rPr>
  </w:style>
  <w:style w:type="paragraph" w:styleId="CommentSubject">
    <w:name w:val="annotation subject"/>
    <w:basedOn w:val="CommentText"/>
    <w:next w:val="CommentText"/>
    <w:link w:val="CommentSubjectChar"/>
    <w:rsid w:val="00315839"/>
    <w:rPr>
      <w:b/>
      <w:bCs/>
    </w:rPr>
  </w:style>
  <w:style w:type="character" w:customStyle="1" w:styleId="CommentSubjectChar">
    <w:name w:val="Comment Subject Char"/>
    <w:basedOn w:val="CommentTextChar"/>
    <w:link w:val="CommentSubject"/>
    <w:rsid w:val="00315839"/>
    <w:rPr>
      <w:rFonts w:ascii="Helvetica" w:hAnsi="Helvetica"/>
      <w:b/>
      <w:bCs/>
    </w:rPr>
  </w:style>
  <w:style w:type="paragraph" w:styleId="Revision">
    <w:name w:val="Revision"/>
    <w:hidden/>
    <w:rsid w:val="00FD6C35"/>
    <w:rPr>
      <w:rFonts w:ascii="Helvetica" w:hAnsi="Helvetica"/>
      <w:sz w:val="24"/>
      <w:szCs w:val="24"/>
    </w:rPr>
  </w:style>
  <w:style w:type="numbering" w:customStyle="1" w:styleId="NoList1">
    <w:name w:val="No List1"/>
    <w:next w:val="NoList"/>
    <w:uiPriority w:val="99"/>
    <w:semiHidden/>
    <w:unhideWhenUsed/>
    <w:rsid w:val="00B96EAC"/>
  </w:style>
  <w:style w:type="character" w:styleId="FollowedHyperlink">
    <w:name w:val="FollowedHyperlink"/>
    <w:basedOn w:val="DefaultParagraphFont"/>
    <w:uiPriority w:val="99"/>
    <w:unhideWhenUsed/>
    <w:rsid w:val="00F9215D"/>
    <w:rPr>
      <w:color w:val="954F72" w:themeColor="followedHyperlink"/>
      <w:u w:val="single"/>
    </w:rPr>
  </w:style>
  <w:style w:type="character" w:customStyle="1" w:styleId="Heading2Char">
    <w:name w:val="Heading 2 Char"/>
    <w:basedOn w:val="DefaultParagraphFont"/>
    <w:link w:val="Heading2"/>
    <w:rsid w:val="00232FD9"/>
    <w:rPr>
      <w:rFonts w:asciiTheme="majorHAnsi" w:hAnsiTheme="majorHAnsi" w:eastAsiaTheme="majorEastAsia" w:cstheme="majorBidi"/>
      <w:color w:val="2E74B5" w:themeColor="accent1" w:themeShade="BF"/>
      <w:sz w:val="26"/>
      <w:szCs w:val="26"/>
    </w:rPr>
  </w:style>
  <w:style w:type="paragraph" w:customStyle="1" w:styleId="Arial12Bold">
    <w:name w:val="Arial 12 Bold"/>
    <w:basedOn w:val="Normal"/>
    <w:link w:val="Arial12BoldChar"/>
    <w:qFormat/>
    <w:rsid w:val="00D401DD"/>
    <w:pPr>
      <w:spacing w:before="360" w:after="240" w:line="259" w:lineRule="auto"/>
    </w:pPr>
    <w:rPr>
      <w:rFonts w:ascii="Arial" w:hAnsi="Arial" w:eastAsiaTheme="minorHAnsi" w:cstheme="minorBidi"/>
      <w:b/>
      <w:szCs w:val="22"/>
    </w:rPr>
  </w:style>
  <w:style w:type="character" w:customStyle="1" w:styleId="Arial12BoldChar">
    <w:name w:val="Arial 12 Bold Char"/>
    <w:basedOn w:val="DefaultParagraphFont"/>
    <w:link w:val="Arial12Bold"/>
    <w:rsid w:val="00D401DD"/>
    <w:rPr>
      <w:rFonts w:ascii="Arial" w:hAnsi="Arial" w:eastAsiaTheme="minorHAnsi" w:cstheme="minorBidi"/>
      <w:b/>
      <w:sz w:val="24"/>
      <w:szCs w:val="22"/>
    </w:rPr>
  </w:style>
  <w:style w:type="paragraph" w:styleId="TOC2">
    <w:name w:val="toc 2"/>
    <w:basedOn w:val="Normal"/>
    <w:next w:val="Normal"/>
    <w:autoRedefine/>
    <w:uiPriority w:val="39"/>
    <w:unhideWhenUsed/>
    <w:rsid w:val="002F76A1"/>
    <w:pPr>
      <w:spacing w:after="100"/>
      <w:ind w:left="240"/>
    </w:pPr>
  </w:style>
  <w:style w:type="paragraph" w:styleId="NormalWeb">
    <w:name w:val="Normal (Web)"/>
    <w:basedOn w:val="Normal"/>
    <w:uiPriority w:val="99"/>
    <w:unhideWhenUsed/>
    <w:rsid w:val="00053C7E"/>
    <w:pPr>
      <w:spacing w:line="360" w:lineRule="atLeast"/>
    </w:pPr>
    <w:rPr>
      <w:rFonts w:ascii="Times New Roman" w:hAnsi="Times New Roman" w:eastAsia="Times New Roman"/>
      <w:lang w:val="hr-HR" w:eastAsia="hr-HR"/>
    </w:rPr>
  </w:style>
  <w:style w:type="character" w:customStyle="1" w:styleId="shorttext">
    <w:name w:val="short_text"/>
    <w:basedOn w:val="DefaultParagraphFont"/>
    <w:rsid w:val="00247203"/>
  </w:style>
  <w:style w:type="character" w:styleId="Strong">
    <w:name w:val="Strong"/>
    <w:basedOn w:val="DefaultParagraphFont"/>
    <w:uiPriority w:val="22"/>
    <w:qFormat/>
    <w:rsid w:val="00F44463"/>
    <w:rPr>
      <w:b/>
      <w:bCs/>
    </w:rPr>
  </w:style>
  <w:style w:type="character" w:customStyle="1" w:styleId="ListParagraphChar">
    <w:name w:val="List Paragraph Char"/>
    <w:basedOn w:val="DefaultParagraphFont"/>
    <w:link w:val="ListParagraph"/>
    <w:uiPriority w:val="34"/>
    <w:locked/>
    <w:rsid w:val="00B76B8E"/>
    <w:rPr>
      <w:rFonts w:ascii="Helvetica" w:hAnsi="Helvetica"/>
      <w:sz w:val="24"/>
      <w:szCs w:val="24"/>
    </w:rPr>
  </w:style>
  <w:style w:type="paragraph" w:styleId="IntenseQuote">
    <w:name w:val="Intense Quote"/>
    <w:basedOn w:val="Normal"/>
    <w:next w:val="Normal"/>
    <w:link w:val="IntenseQuoteChar"/>
    <w:qFormat/>
    <w:rsid w:val="008F0DAE"/>
    <w:pPr>
      <w:pBdr>
        <w:top w:val="single" w:color="5B9BD5" w:themeColor="accent1" w:sz="4" w:space="10"/>
        <w:bottom w:val="single" w:color="5B9BD5" w:themeColor="accent1" w:sz="4" w:space="10"/>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rsid w:val="008F0DAE"/>
    <w:rPr>
      <w:rFonts w:ascii="Helvetica" w:hAnsi="Helvetica"/>
      <w:i/>
      <w:iCs/>
      <w:color w:val="5B9BD5"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31659">
      <w:bodyDiv w:val="1"/>
      <w:marLeft w:val="0"/>
      <w:marRight w:val="0"/>
      <w:marTop w:val="0"/>
      <w:marBottom w:val="0"/>
      <w:divBdr>
        <w:top w:val="none" w:sz="0" w:space="0" w:color="auto"/>
        <w:left w:val="none" w:sz="0" w:space="0" w:color="auto"/>
        <w:bottom w:val="none" w:sz="0" w:space="0" w:color="auto"/>
        <w:right w:val="none" w:sz="0" w:space="0" w:color="auto"/>
      </w:divBdr>
    </w:div>
    <w:div w:id="36126724">
      <w:bodyDiv w:val="1"/>
      <w:marLeft w:val="0"/>
      <w:marRight w:val="0"/>
      <w:marTop w:val="0"/>
      <w:marBottom w:val="0"/>
      <w:divBdr>
        <w:top w:val="none" w:sz="0" w:space="0" w:color="auto"/>
        <w:left w:val="none" w:sz="0" w:space="0" w:color="auto"/>
        <w:bottom w:val="none" w:sz="0" w:space="0" w:color="auto"/>
        <w:right w:val="none" w:sz="0" w:space="0" w:color="auto"/>
      </w:divBdr>
    </w:div>
    <w:div w:id="36586178">
      <w:bodyDiv w:val="1"/>
      <w:marLeft w:val="0"/>
      <w:marRight w:val="0"/>
      <w:marTop w:val="0"/>
      <w:marBottom w:val="0"/>
      <w:divBdr>
        <w:top w:val="none" w:sz="0" w:space="0" w:color="auto"/>
        <w:left w:val="none" w:sz="0" w:space="0" w:color="auto"/>
        <w:bottom w:val="none" w:sz="0" w:space="0" w:color="auto"/>
        <w:right w:val="none" w:sz="0" w:space="0" w:color="auto"/>
      </w:divBdr>
    </w:div>
    <w:div w:id="37753380">
      <w:bodyDiv w:val="1"/>
      <w:marLeft w:val="0"/>
      <w:marRight w:val="0"/>
      <w:marTop w:val="0"/>
      <w:marBottom w:val="0"/>
      <w:divBdr>
        <w:top w:val="none" w:sz="0" w:space="0" w:color="auto"/>
        <w:left w:val="none" w:sz="0" w:space="0" w:color="auto"/>
        <w:bottom w:val="none" w:sz="0" w:space="0" w:color="auto"/>
        <w:right w:val="none" w:sz="0" w:space="0" w:color="auto"/>
      </w:divBdr>
    </w:div>
    <w:div w:id="48501739">
      <w:bodyDiv w:val="1"/>
      <w:marLeft w:val="0"/>
      <w:marRight w:val="0"/>
      <w:marTop w:val="0"/>
      <w:marBottom w:val="0"/>
      <w:divBdr>
        <w:top w:val="none" w:sz="0" w:space="0" w:color="auto"/>
        <w:left w:val="none" w:sz="0" w:space="0" w:color="auto"/>
        <w:bottom w:val="none" w:sz="0" w:space="0" w:color="auto"/>
        <w:right w:val="none" w:sz="0" w:space="0" w:color="auto"/>
      </w:divBdr>
    </w:div>
    <w:div w:id="58871696">
      <w:bodyDiv w:val="1"/>
      <w:marLeft w:val="0"/>
      <w:marRight w:val="0"/>
      <w:marTop w:val="0"/>
      <w:marBottom w:val="0"/>
      <w:divBdr>
        <w:top w:val="none" w:sz="0" w:space="0" w:color="auto"/>
        <w:left w:val="none" w:sz="0" w:space="0" w:color="auto"/>
        <w:bottom w:val="none" w:sz="0" w:space="0" w:color="auto"/>
        <w:right w:val="none" w:sz="0" w:space="0" w:color="auto"/>
      </w:divBdr>
    </w:div>
    <w:div w:id="65231796">
      <w:bodyDiv w:val="1"/>
      <w:marLeft w:val="0"/>
      <w:marRight w:val="0"/>
      <w:marTop w:val="0"/>
      <w:marBottom w:val="0"/>
      <w:divBdr>
        <w:top w:val="none" w:sz="0" w:space="0" w:color="auto"/>
        <w:left w:val="none" w:sz="0" w:space="0" w:color="auto"/>
        <w:bottom w:val="none" w:sz="0" w:space="0" w:color="auto"/>
        <w:right w:val="none" w:sz="0" w:space="0" w:color="auto"/>
      </w:divBdr>
    </w:div>
    <w:div w:id="67310517">
      <w:bodyDiv w:val="1"/>
      <w:marLeft w:val="0"/>
      <w:marRight w:val="0"/>
      <w:marTop w:val="0"/>
      <w:marBottom w:val="0"/>
      <w:divBdr>
        <w:top w:val="none" w:sz="0" w:space="0" w:color="auto"/>
        <w:left w:val="none" w:sz="0" w:space="0" w:color="auto"/>
        <w:bottom w:val="none" w:sz="0" w:space="0" w:color="auto"/>
        <w:right w:val="none" w:sz="0" w:space="0" w:color="auto"/>
      </w:divBdr>
    </w:div>
    <w:div w:id="109210573">
      <w:bodyDiv w:val="1"/>
      <w:marLeft w:val="0"/>
      <w:marRight w:val="0"/>
      <w:marTop w:val="0"/>
      <w:marBottom w:val="0"/>
      <w:divBdr>
        <w:top w:val="none" w:sz="0" w:space="0" w:color="auto"/>
        <w:left w:val="none" w:sz="0" w:space="0" w:color="auto"/>
        <w:bottom w:val="none" w:sz="0" w:space="0" w:color="auto"/>
        <w:right w:val="none" w:sz="0" w:space="0" w:color="auto"/>
      </w:divBdr>
    </w:div>
    <w:div w:id="138613648">
      <w:bodyDiv w:val="1"/>
      <w:marLeft w:val="0"/>
      <w:marRight w:val="0"/>
      <w:marTop w:val="0"/>
      <w:marBottom w:val="0"/>
      <w:divBdr>
        <w:top w:val="none" w:sz="0" w:space="0" w:color="auto"/>
        <w:left w:val="none" w:sz="0" w:space="0" w:color="auto"/>
        <w:bottom w:val="none" w:sz="0" w:space="0" w:color="auto"/>
        <w:right w:val="none" w:sz="0" w:space="0" w:color="auto"/>
      </w:divBdr>
    </w:div>
    <w:div w:id="160970598">
      <w:bodyDiv w:val="1"/>
      <w:marLeft w:val="0"/>
      <w:marRight w:val="0"/>
      <w:marTop w:val="0"/>
      <w:marBottom w:val="0"/>
      <w:divBdr>
        <w:top w:val="none" w:sz="0" w:space="0" w:color="auto"/>
        <w:left w:val="none" w:sz="0" w:space="0" w:color="auto"/>
        <w:bottom w:val="none" w:sz="0" w:space="0" w:color="auto"/>
        <w:right w:val="none" w:sz="0" w:space="0" w:color="auto"/>
      </w:divBdr>
    </w:div>
    <w:div w:id="173305831">
      <w:bodyDiv w:val="1"/>
      <w:marLeft w:val="0"/>
      <w:marRight w:val="0"/>
      <w:marTop w:val="0"/>
      <w:marBottom w:val="0"/>
      <w:divBdr>
        <w:top w:val="none" w:sz="0" w:space="0" w:color="auto"/>
        <w:left w:val="none" w:sz="0" w:space="0" w:color="auto"/>
        <w:bottom w:val="none" w:sz="0" w:space="0" w:color="auto"/>
        <w:right w:val="none" w:sz="0" w:space="0" w:color="auto"/>
      </w:divBdr>
    </w:div>
    <w:div w:id="176312599">
      <w:bodyDiv w:val="1"/>
      <w:marLeft w:val="0"/>
      <w:marRight w:val="0"/>
      <w:marTop w:val="0"/>
      <w:marBottom w:val="0"/>
      <w:divBdr>
        <w:top w:val="none" w:sz="0" w:space="0" w:color="auto"/>
        <w:left w:val="none" w:sz="0" w:space="0" w:color="auto"/>
        <w:bottom w:val="none" w:sz="0" w:space="0" w:color="auto"/>
        <w:right w:val="none" w:sz="0" w:space="0" w:color="auto"/>
      </w:divBdr>
    </w:div>
    <w:div w:id="185407780">
      <w:bodyDiv w:val="1"/>
      <w:marLeft w:val="0"/>
      <w:marRight w:val="0"/>
      <w:marTop w:val="0"/>
      <w:marBottom w:val="0"/>
      <w:divBdr>
        <w:top w:val="none" w:sz="0" w:space="0" w:color="auto"/>
        <w:left w:val="none" w:sz="0" w:space="0" w:color="auto"/>
        <w:bottom w:val="none" w:sz="0" w:space="0" w:color="auto"/>
        <w:right w:val="none" w:sz="0" w:space="0" w:color="auto"/>
      </w:divBdr>
    </w:div>
    <w:div w:id="187448222">
      <w:bodyDiv w:val="1"/>
      <w:marLeft w:val="0"/>
      <w:marRight w:val="0"/>
      <w:marTop w:val="0"/>
      <w:marBottom w:val="0"/>
      <w:divBdr>
        <w:top w:val="none" w:sz="0" w:space="0" w:color="auto"/>
        <w:left w:val="none" w:sz="0" w:space="0" w:color="auto"/>
        <w:bottom w:val="none" w:sz="0" w:space="0" w:color="auto"/>
        <w:right w:val="none" w:sz="0" w:space="0" w:color="auto"/>
      </w:divBdr>
    </w:div>
    <w:div w:id="188374467">
      <w:bodyDiv w:val="1"/>
      <w:marLeft w:val="0"/>
      <w:marRight w:val="0"/>
      <w:marTop w:val="0"/>
      <w:marBottom w:val="0"/>
      <w:divBdr>
        <w:top w:val="none" w:sz="0" w:space="0" w:color="auto"/>
        <w:left w:val="none" w:sz="0" w:space="0" w:color="auto"/>
        <w:bottom w:val="none" w:sz="0" w:space="0" w:color="auto"/>
        <w:right w:val="none" w:sz="0" w:space="0" w:color="auto"/>
      </w:divBdr>
    </w:div>
    <w:div w:id="204683300">
      <w:bodyDiv w:val="1"/>
      <w:marLeft w:val="0"/>
      <w:marRight w:val="0"/>
      <w:marTop w:val="0"/>
      <w:marBottom w:val="0"/>
      <w:divBdr>
        <w:top w:val="none" w:sz="0" w:space="0" w:color="auto"/>
        <w:left w:val="none" w:sz="0" w:space="0" w:color="auto"/>
        <w:bottom w:val="none" w:sz="0" w:space="0" w:color="auto"/>
        <w:right w:val="none" w:sz="0" w:space="0" w:color="auto"/>
      </w:divBdr>
    </w:div>
    <w:div w:id="211187124">
      <w:bodyDiv w:val="1"/>
      <w:marLeft w:val="0"/>
      <w:marRight w:val="0"/>
      <w:marTop w:val="0"/>
      <w:marBottom w:val="0"/>
      <w:divBdr>
        <w:top w:val="none" w:sz="0" w:space="0" w:color="auto"/>
        <w:left w:val="none" w:sz="0" w:space="0" w:color="auto"/>
        <w:bottom w:val="none" w:sz="0" w:space="0" w:color="auto"/>
        <w:right w:val="none" w:sz="0" w:space="0" w:color="auto"/>
      </w:divBdr>
    </w:div>
    <w:div w:id="214465790">
      <w:bodyDiv w:val="1"/>
      <w:marLeft w:val="0"/>
      <w:marRight w:val="0"/>
      <w:marTop w:val="0"/>
      <w:marBottom w:val="0"/>
      <w:divBdr>
        <w:top w:val="none" w:sz="0" w:space="0" w:color="auto"/>
        <w:left w:val="none" w:sz="0" w:space="0" w:color="auto"/>
        <w:bottom w:val="none" w:sz="0" w:space="0" w:color="auto"/>
        <w:right w:val="none" w:sz="0" w:space="0" w:color="auto"/>
      </w:divBdr>
    </w:div>
    <w:div w:id="217322221">
      <w:bodyDiv w:val="1"/>
      <w:marLeft w:val="0"/>
      <w:marRight w:val="0"/>
      <w:marTop w:val="0"/>
      <w:marBottom w:val="0"/>
      <w:divBdr>
        <w:top w:val="none" w:sz="0" w:space="0" w:color="auto"/>
        <w:left w:val="none" w:sz="0" w:space="0" w:color="auto"/>
        <w:bottom w:val="none" w:sz="0" w:space="0" w:color="auto"/>
        <w:right w:val="none" w:sz="0" w:space="0" w:color="auto"/>
      </w:divBdr>
    </w:div>
    <w:div w:id="235674433">
      <w:bodyDiv w:val="1"/>
      <w:marLeft w:val="0"/>
      <w:marRight w:val="0"/>
      <w:marTop w:val="0"/>
      <w:marBottom w:val="0"/>
      <w:divBdr>
        <w:top w:val="none" w:sz="0" w:space="0" w:color="auto"/>
        <w:left w:val="none" w:sz="0" w:space="0" w:color="auto"/>
        <w:bottom w:val="none" w:sz="0" w:space="0" w:color="auto"/>
        <w:right w:val="none" w:sz="0" w:space="0" w:color="auto"/>
      </w:divBdr>
    </w:div>
    <w:div w:id="243147361">
      <w:bodyDiv w:val="1"/>
      <w:marLeft w:val="0"/>
      <w:marRight w:val="0"/>
      <w:marTop w:val="0"/>
      <w:marBottom w:val="0"/>
      <w:divBdr>
        <w:top w:val="none" w:sz="0" w:space="0" w:color="auto"/>
        <w:left w:val="none" w:sz="0" w:space="0" w:color="auto"/>
        <w:bottom w:val="none" w:sz="0" w:space="0" w:color="auto"/>
        <w:right w:val="none" w:sz="0" w:space="0" w:color="auto"/>
      </w:divBdr>
    </w:div>
    <w:div w:id="292447987">
      <w:bodyDiv w:val="1"/>
      <w:marLeft w:val="0"/>
      <w:marRight w:val="0"/>
      <w:marTop w:val="0"/>
      <w:marBottom w:val="0"/>
      <w:divBdr>
        <w:top w:val="none" w:sz="0" w:space="0" w:color="auto"/>
        <w:left w:val="none" w:sz="0" w:space="0" w:color="auto"/>
        <w:bottom w:val="none" w:sz="0" w:space="0" w:color="auto"/>
        <w:right w:val="none" w:sz="0" w:space="0" w:color="auto"/>
      </w:divBdr>
    </w:div>
    <w:div w:id="296373850">
      <w:bodyDiv w:val="1"/>
      <w:marLeft w:val="0"/>
      <w:marRight w:val="0"/>
      <w:marTop w:val="0"/>
      <w:marBottom w:val="0"/>
      <w:divBdr>
        <w:top w:val="none" w:sz="0" w:space="0" w:color="auto"/>
        <w:left w:val="none" w:sz="0" w:space="0" w:color="auto"/>
        <w:bottom w:val="none" w:sz="0" w:space="0" w:color="auto"/>
        <w:right w:val="none" w:sz="0" w:space="0" w:color="auto"/>
      </w:divBdr>
    </w:div>
    <w:div w:id="325017201">
      <w:bodyDiv w:val="1"/>
      <w:marLeft w:val="0"/>
      <w:marRight w:val="0"/>
      <w:marTop w:val="0"/>
      <w:marBottom w:val="0"/>
      <w:divBdr>
        <w:top w:val="none" w:sz="0" w:space="0" w:color="auto"/>
        <w:left w:val="none" w:sz="0" w:space="0" w:color="auto"/>
        <w:bottom w:val="none" w:sz="0" w:space="0" w:color="auto"/>
        <w:right w:val="none" w:sz="0" w:space="0" w:color="auto"/>
      </w:divBdr>
    </w:div>
    <w:div w:id="338433305">
      <w:bodyDiv w:val="1"/>
      <w:marLeft w:val="0"/>
      <w:marRight w:val="0"/>
      <w:marTop w:val="0"/>
      <w:marBottom w:val="0"/>
      <w:divBdr>
        <w:top w:val="none" w:sz="0" w:space="0" w:color="auto"/>
        <w:left w:val="none" w:sz="0" w:space="0" w:color="auto"/>
        <w:bottom w:val="none" w:sz="0" w:space="0" w:color="auto"/>
        <w:right w:val="none" w:sz="0" w:space="0" w:color="auto"/>
      </w:divBdr>
    </w:div>
    <w:div w:id="345980147">
      <w:bodyDiv w:val="1"/>
      <w:marLeft w:val="0"/>
      <w:marRight w:val="0"/>
      <w:marTop w:val="0"/>
      <w:marBottom w:val="0"/>
      <w:divBdr>
        <w:top w:val="none" w:sz="0" w:space="0" w:color="auto"/>
        <w:left w:val="none" w:sz="0" w:space="0" w:color="auto"/>
        <w:bottom w:val="none" w:sz="0" w:space="0" w:color="auto"/>
        <w:right w:val="none" w:sz="0" w:space="0" w:color="auto"/>
      </w:divBdr>
    </w:div>
    <w:div w:id="358698778">
      <w:bodyDiv w:val="1"/>
      <w:marLeft w:val="0"/>
      <w:marRight w:val="0"/>
      <w:marTop w:val="0"/>
      <w:marBottom w:val="0"/>
      <w:divBdr>
        <w:top w:val="none" w:sz="0" w:space="0" w:color="auto"/>
        <w:left w:val="none" w:sz="0" w:space="0" w:color="auto"/>
        <w:bottom w:val="none" w:sz="0" w:space="0" w:color="auto"/>
        <w:right w:val="none" w:sz="0" w:space="0" w:color="auto"/>
      </w:divBdr>
    </w:div>
    <w:div w:id="389040108">
      <w:bodyDiv w:val="1"/>
      <w:marLeft w:val="0"/>
      <w:marRight w:val="0"/>
      <w:marTop w:val="0"/>
      <w:marBottom w:val="0"/>
      <w:divBdr>
        <w:top w:val="none" w:sz="0" w:space="0" w:color="auto"/>
        <w:left w:val="none" w:sz="0" w:space="0" w:color="auto"/>
        <w:bottom w:val="none" w:sz="0" w:space="0" w:color="auto"/>
        <w:right w:val="none" w:sz="0" w:space="0" w:color="auto"/>
      </w:divBdr>
    </w:div>
    <w:div w:id="417334387">
      <w:bodyDiv w:val="1"/>
      <w:marLeft w:val="0"/>
      <w:marRight w:val="0"/>
      <w:marTop w:val="0"/>
      <w:marBottom w:val="0"/>
      <w:divBdr>
        <w:top w:val="none" w:sz="0" w:space="0" w:color="auto"/>
        <w:left w:val="none" w:sz="0" w:space="0" w:color="auto"/>
        <w:bottom w:val="none" w:sz="0" w:space="0" w:color="auto"/>
        <w:right w:val="none" w:sz="0" w:space="0" w:color="auto"/>
      </w:divBdr>
    </w:div>
    <w:div w:id="427774598">
      <w:bodyDiv w:val="1"/>
      <w:marLeft w:val="0"/>
      <w:marRight w:val="0"/>
      <w:marTop w:val="0"/>
      <w:marBottom w:val="0"/>
      <w:divBdr>
        <w:top w:val="none" w:sz="0" w:space="0" w:color="auto"/>
        <w:left w:val="none" w:sz="0" w:space="0" w:color="auto"/>
        <w:bottom w:val="none" w:sz="0" w:space="0" w:color="auto"/>
        <w:right w:val="none" w:sz="0" w:space="0" w:color="auto"/>
      </w:divBdr>
    </w:div>
    <w:div w:id="457726923">
      <w:bodyDiv w:val="1"/>
      <w:marLeft w:val="0"/>
      <w:marRight w:val="0"/>
      <w:marTop w:val="0"/>
      <w:marBottom w:val="0"/>
      <w:divBdr>
        <w:top w:val="none" w:sz="0" w:space="0" w:color="auto"/>
        <w:left w:val="none" w:sz="0" w:space="0" w:color="auto"/>
        <w:bottom w:val="none" w:sz="0" w:space="0" w:color="auto"/>
        <w:right w:val="none" w:sz="0" w:space="0" w:color="auto"/>
      </w:divBdr>
    </w:div>
    <w:div w:id="470291466">
      <w:bodyDiv w:val="1"/>
      <w:marLeft w:val="0"/>
      <w:marRight w:val="0"/>
      <w:marTop w:val="0"/>
      <w:marBottom w:val="0"/>
      <w:divBdr>
        <w:top w:val="none" w:sz="0" w:space="0" w:color="auto"/>
        <w:left w:val="none" w:sz="0" w:space="0" w:color="auto"/>
        <w:bottom w:val="none" w:sz="0" w:space="0" w:color="auto"/>
        <w:right w:val="none" w:sz="0" w:space="0" w:color="auto"/>
      </w:divBdr>
    </w:div>
    <w:div w:id="488063187">
      <w:bodyDiv w:val="1"/>
      <w:marLeft w:val="0"/>
      <w:marRight w:val="0"/>
      <w:marTop w:val="0"/>
      <w:marBottom w:val="0"/>
      <w:divBdr>
        <w:top w:val="none" w:sz="0" w:space="0" w:color="auto"/>
        <w:left w:val="none" w:sz="0" w:space="0" w:color="auto"/>
        <w:bottom w:val="none" w:sz="0" w:space="0" w:color="auto"/>
        <w:right w:val="none" w:sz="0" w:space="0" w:color="auto"/>
      </w:divBdr>
    </w:div>
    <w:div w:id="501118369">
      <w:bodyDiv w:val="1"/>
      <w:marLeft w:val="0"/>
      <w:marRight w:val="0"/>
      <w:marTop w:val="0"/>
      <w:marBottom w:val="0"/>
      <w:divBdr>
        <w:top w:val="none" w:sz="0" w:space="0" w:color="auto"/>
        <w:left w:val="none" w:sz="0" w:space="0" w:color="auto"/>
        <w:bottom w:val="none" w:sz="0" w:space="0" w:color="auto"/>
        <w:right w:val="none" w:sz="0" w:space="0" w:color="auto"/>
      </w:divBdr>
    </w:div>
    <w:div w:id="535168376">
      <w:bodyDiv w:val="1"/>
      <w:marLeft w:val="0"/>
      <w:marRight w:val="0"/>
      <w:marTop w:val="0"/>
      <w:marBottom w:val="0"/>
      <w:divBdr>
        <w:top w:val="none" w:sz="0" w:space="0" w:color="auto"/>
        <w:left w:val="none" w:sz="0" w:space="0" w:color="auto"/>
        <w:bottom w:val="none" w:sz="0" w:space="0" w:color="auto"/>
        <w:right w:val="none" w:sz="0" w:space="0" w:color="auto"/>
      </w:divBdr>
    </w:div>
    <w:div w:id="547226677">
      <w:bodyDiv w:val="1"/>
      <w:marLeft w:val="0"/>
      <w:marRight w:val="0"/>
      <w:marTop w:val="0"/>
      <w:marBottom w:val="0"/>
      <w:divBdr>
        <w:top w:val="none" w:sz="0" w:space="0" w:color="auto"/>
        <w:left w:val="none" w:sz="0" w:space="0" w:color="auto"/>
        <w:bottom w:val="none" w:sz="0" w:space="0" w:color="auto"/>
        <w:right w:val="none" w:sz="0" w:space="0" w:color="auto"/>
      </w:divBdr>
    </w:div>
    <w:div w:id="549197512">
      <w:bodyDiv w:val="1"/>
      <w:marLeft w:val="0"/>
      <w:marRight w:val="0"/>
      <w:marTop w:val="0"/>
      <w:marBottom w:val="0"/>
      <w:divBdr>
        <w:top w:val="none" w:sz="0" w:space="0" w:color="auto"/>
        <w:left w:val="none" w:sz="0" w:space="0" w:color="auto"/>
        <w:bottom w:val="none" w:sz="0" w:space="0" w:color="auto"/>
        <w:right w:val="none" w:sz="0" w:space="0" w:color="auto"/>
      </w:divBdr>
    </w:div>
    <w:div w:id="553589560">
      <w:bodyDiv w:val="1"/>
      <w:marLeft w:val="0"/>
      <w:marRight w:val="0"/>
      <w:marTop w:val="0"/>
      <w:marBottom w:val="0"/>
      <w:divBdr>
        <w:top w:val="none" w:sz="0" w:space="0" w:color="auto"/>
        <w:left w:val="none" w:sz="0" w:space="0" w:color="auto"/>
        <w:bottom w:val="none" w:sz="0" w:space="0" w:color="auto"/>
        <w:right w:val="none" w:sz="0" w:space="0" w:color="auto"/>
      </w:divBdr>
    </w:div>
    <w:div w:id="568349384">
      <w:bodyDiv w:val="1"/>
      <w:marLeft w:val="0"/>
      <w:marRight w:val="0"/>
      <w:marTop w:val="0"/>
      <w:marBottom w:val="0"/>
      <w:divBdr>
        <w:top w:val="none" w:sz="0" w:space="0" w:color="auto"/>
        <w:left w:val="none" w:sz="0" w:space="0" w:color="auto"/>
        <w:bottom w:val="none" w:sz="0" w:space="0" w:color="auto"/>
        <w:right w:val="none" w:sz="0" w:space="0" w:color="auto"/>
      </w:divBdr>
    </w:div>
    <w:div w:id="578641922">
      <w:bodyDiv w:val="1"/>
      <w:marLeft w:val="0"/>
      <w:marRight w:val="0"/>
      <w:marTop w:val="0"/>
      <w:marBottom w:val="0"/>
      <w:divBdr>
        <w:top w:val="none" w:sz="0" w:space="0" w:color="auto"/>
        <w:left w:val="none" w:sz="0" w:space="0" w:color="auto"/>
        <w:bottom w:val="none" w:sz="0" w:space="0" w:color="auto"/>
        <w:right w:val="none" w:sz="0" w:space="0" w:color="auto"/>
      </w:divBdr>
    </w:div>
    <w:div w:id="582373249">
      <w:bodyDiv w:val="1"/>
      <w:marLeft w:val="0"/>
      <w:marRight w:val="0"/>
      <w:marTop w:val="0"/>
      <w:marBottom w:val="0"/>
      <w:divBdr>
        <w:top w:val="none" w:sz="0" w:space="0" w:color="auto"/>
        <w:left w:val="none" w:sz="0" w:space="0" w:color="auto"/>
        <w:bottom w:val="none" w:sz="0" w:space="0" w:color="auto"/>
        <w:right w:val="none" w:sz="0" w:space="0" w:color="auto"/>
      </w:divBdr>
    </w:div>
    <w:div w:id="592320051">
      <w:bodyDiv w:val="1"/>
      <w:marLeft w:val="0"/>
      <w:marRight w:val="0"/>
      <w:marTop w:val="0"/>
      <w:marBottom w:val="0"/>
      <w:divBdr>
        <w:top w:val="none" w:sz="0" w:space="0" w:color="auto"/>
        <w:left w:val="none" w:sz="0" w:space="0" w:color="auto"/>
        <w:bottom w:val="none" w:sz="0" w:space="0" w:color="auto"/>
        <w:right w:val="none" w:sz="0" w:space="0" w:color="auto"/>
      </w:divBdr>
    </w:div>
    <w:div w:id="625939325">
      <w:bodyDiv w:val="1"/>
      <w:marLeft w:val="0"/>
      <w:marRight w:val="0"/>
      <w:marTop w:val="0"/>
      <w:marBottom w:val="0"/>
      <w:divBdr>
        <w:top w:val="none" w:sz="0" w:space="0" w:color="auto"/>
        <w:left w:val="none" w:sz="0" w:space="0" w:color="auto"/>
        <w:bottom w:val="none" w:sz="0" w:space="0" w:color="auto"/>
        <w:right w:val="none" w:sz="0" w:space="0" w:color="auto"/>
      </w:divBdr>
    </w:div>
    <w:div w:id="678853725">
      <w:bodyDiv w:val="1"/>
      <w:marLeft w:val="0"/>
      <w:marRight w:val="0"/>
      <w:marTop w:val="0"/>
      <w:marBottom w:val="0"/>
      <w:divBdr>
        <w:top w:val="none" w:sz="0" w:space="0" w:color="auto"/>
        <w:left w:val="none" w:sz="0" w:space="0" w:color="auto"/>
        <w:bottom w:val="none" w:sz="0" w:space="0" w:color="auto"/>
        <w:right w:val="none" w:sz="0" w:space="0" w:color="auto"/>
      </w:divBdr>
    </w:div>
    <w:div w:id="755707603">
      <w:bodyDiv w:val="1"/>
      <w:marLeft w:val="0"/>
      <w:marRight w:val="0"/>
      <w:marTop w:val="0"/>
      <w:marBottom w:val="0"/>
      <w:divBdr>
        <w:top w:val="none" w:sz="0" w:space="0" w:color="auto"/>
        <w:left w:val="none" w:sz="0" w:space="0" w:color="auto"/>
        <w:bottom w:val="none" w:sz="0" w:space="0" w:color="auto"/>
        <w:right w:val="none" w:sz="0" w:space="0" w:color="auto"/>
      </w:divBdr>
    </w:div>
    <w:div w:id="759715636">
      <w:bodyDiv w:val="1"/>
      <w:marLeft w:val="0"/>
      <w:marRight w:val="0"/>
      <w:marTop w:val="0"/>
      <w:marBottom w:val="0"/>
      <w:divBdr>
        <w:top w:val="none" w:sz="0" w:space="0" w:color="auto"/>
        <w:left w:val="none" w:sz="0" w:space="0" w:color="auto"/>
        <w:bottom w:val="none" w:sz="0" w:space="0" w:color="auto"/>
        <w:right w:val="none" w:sz="0" w:space="0" w:color="auto"/>
      </w:divBdr>
    </w:div>
    <w:div w:id="759988222">
      <w:bodyDiv w:val="1"/>
      <w:marLeft w:val="0"/>
      <w:marRight w:val="0"/>
      <w:marTop w:val="0"/>
      <w:marBottom w:val="0"/>
      <w:divBdr>
        <w:top w:val="none" w:sz="0" w:space="0" w:color="auto"/>
        <w:left w:val="none" w:sz="0" w:space="0" w:color="auto"/>
        <w:bottom w:val="none" w:sz="0" w:space="0" w:color="auto"/>
        <w:right w:val="none" w:sz="0" w:space="0" w:color="auto"/>
      </w:divBdr>
    </w:div>
    <w:div w:id="763578336">
      <w:bodyDiv w:val="1"/>
      <w:marLeft w:val="0"/>
      <w:marRight w:val="0"/>
      <w:marTop w:val="0"/>
      <w:marBottom w:val="0"/>
      <w:divBdr>
        <w:top w:val="none" w:sz="0" w:space="0" w:color="auto"/>
        <w:left w:val="none" w:sz="0" w:space="0" w:color="auto"/>
        <w:bottom w:val="none" w:sz="0" w:space="0" w:color="auto"/>
        <w:right w:val="none" w:sz="0" w:space="0" w:color="auto"/>
      </w:divBdr>
    </w:div>
    <w:div w:id="765002299">
      <w:bodyDiv w:val="1"/>
      <w:marLeft w:val="0"/>
      <w:marRight w:val="0"/>
      <w:marTop w:val="0"/>
      <w:marBottom w:val="0"/>
      <w:divBdr>
        <w:top w:val="none" w:sz="0" w:space="0" w:color="auto"/>
        <w:left w:val="none" w:sz="0" w:space="0" w:color="auto"/>
        <w:bottom w:val="none" w:sz="0" w:space="0" w:color="auto"/>
        <w:right w:val="none" w:sz="0" w:space="0" w:color="auto"/>
      </w:divBdr>
    </w:div>
    <w:div w:id="776100065">
      <w:bodyDiv w:val="1"/>
      <w:marLeft w:val="0"/>
      <w:marRight w:val="0"/>
      <w:marTop w:val="0"/>
      <w:marBottom w:val="0"/>
      <w:divBdr>
        <w:top w:val="none" w:sz="0" w:space="0" w:color="auto"/>
        <w:left w:val="none" w:sz="0" w:space="0" w:color="auto"/>
        <w:bottom w:val="none" w:sz="0" w:space="0" w:color="auto"/>
        <w:right w:val="none" w:sz="0" w:space="0" w:color="auto"/>
      </w:divBdr>
    </w:div>
    <w:div w:id="800999173">
      <w:bodyDiv w:val="1"/>
      <w:marLeft w:val="0"/>
      <w:marRight w:val="0"/>
      <w:marTop w:val="0"/>
      <w:marBottom w:val="0"/>
      <w:divBdr>
        <w:top w:val="none" w:sz="0" w:space="0" w:color="auto"/>
        <w:left w:val="none" w:sz="0" w:space="0" w:color="auto"/>
        <w:bottom w:val="none" w:sz="0" w:space="0" w:color="auto"/>
        <w:right w:val="none" w:sz="0" w:space="0" w:color="auto"/>
      </w:divBdr>
    </w:div>
    <w:div w:id="801844459">
      <w:bodyDiv w:val="1"/>
      <w:marLeft w:val="0"/>
      <w:marRight w:val="0"/>
      <w:marTop w:val="0"/>
      <w:marBottom w:val="0"/>
      <w:divBdr>
        <w:top w:val="none" w:sz="0" w:space="0" w:color="auto"/>
        <w:left w:val="none" w:sz="0" w:space="0" w:color="auto"/>
        <w:bottom w:val="none" w:sz="0" w:space="0" w:color="auto"/>
        <w:right w:val="none" w:sz="0" w:space="0" w:color="auto"/>
      </w:divBdr>
    </w:div>
    <w:div w:id="830488545">
      <w:bodyDiv w:val="1"/>
      <w:marLeft w:val="0"/>
      <w:marRight w:val="0"/>
      <w:marTop w:val="0"/>
      <w:marBottom w:val="0"/>
      <w:divBdr>
        <w:top w:val="none" w:sz="0" w:space="0" w:color="auto"/>
        <w:left w:val="none" w:sz="0" w:space="0" w:color="auto"/>
        <w:bottom w:val="none" w:sz="0" w:space="0" w:color="auto"/>
        <w:right w:val="none" w:sz="0" w:space="0" w:color="auto"/>
      </w:divBdr>
    </w:div>
    <w:div w:id="854418018">
      <w:bodyDiv w:val="1"/>
      <w:marLeft w:val="0"/>
      <w:marRight w:val="0"/>
      <w:marTop w:val="0"/>
      <w:marBottom w:val="0"/>
      <w:divBdr>
        <w:top w:val="none" w:sz="0" w:space="0" w:color="auto"/>
        <w:left w:val="none" w:sz="0" w:space="0" w:color="auto"/>
        <w:bottom w:val="none" w:sz="0" w:space="0" w:color="auto"/>
        <w:right w:val="none" w:sz="0" w:space="0" w:color="auto"/>
      </w:divBdr>
    </w:div>
    <w:div w:id="862135421">
      <w:bodyDiv w:val="1"/>
      <w:marLeft w:val="0"/>
      <w:marRight w:val="0"/>
      <w:marTop w:val="0"/>
      <w:marBottom w:val="0"/>
      <w:divBdr>
        <w:top w:val="none" w:sz="0" w:space="0" w:color="auto"/>
        <w:left w:val="none" w:sz="0" w:space="0" w:color="auto"/>
        <w:bottom w:val="none" w:sz="0" w:space="0" w:color="auto"/>
        <w:right w:val="none" w:sz="0" w:space="0" w:color="auto"/>
      </w:divBdr>
    </w:div>
    <w:div w:id="893539168">
      <w:bodyDiv w:val="1"/>
      <w:marLeft w:val="0"/>
      <w:marRight w:val="0"/>
      <w:marTop w:val="0"/>
      <w:marBottom w:val="0"/>
      <w:divBdr>
        <w:top w:val="none" w:sz="0" w:space="0" w:color="auto"/>
        <w:left w:val="none" w:sz="0" w:space="0" w:color="auto"/>
        <w:bottom w:val="none" w:sz="0" w:space="0" w:color="auto"/>
        <w:right w:val="none" w:sz="0" w:space="0" w:color="auto"/>
      </w:divBdr>
    </w:div>
    <w:div w:id="900484742">
      <w:bodyDiv w:val="1"/>
      <w:marLeft w:val="0"/>
      <w:marRight w:val="0"/>
      <w:marTop w:val="0"/>
      <w:marBottom w:val="0"/>
      <w:divBdr>
        <w:top w:val="none" w:sz="0" w:space="0" w:color="auto"/>
        <w:left w:val="none" w:sz="0" w:space="0" w:color="auto"/>
        <w:bottom w:val="none" w:sz="0" w:space="0" w:color="auto"/>
        <w:right w:val="none" w:sz="0" w:space="0" w:color="auto"/>
      </w:divBdr>
    </w:div>
    <w:div w:id="916403783">
      <w:bodyDiv w:val="1"/>
      <w:marLeft w:val="0"/>
      <w:marRight w:val="0"/>
      <w:marTop w:val="0"/>
      <w:marBottom w:val="0"/>
      <w:divBdr>
        <w:top w:val="none" w:sz="0" w:space="0" w:color="auto"/>
        <w:left w:val="none" w:sz="0" w:space="0" w:color="auto"/>
        <w:bottom w:val="none" w:sz="0" w:space="0" w:color="auto"/>
        <w:right w:val="none" w:sz="0" w:space="0" w:color="auto"/>
      </w:divBdr>
    </w:div>
    <w:div w:id="972559630">
      <w:bodyDiv w:val="1"/>
      <w:marLeft w:val="0"/>
      <w:marRight w:val="0"/>
      <w:marTop w:val="0"/>
      <w:marBottom w:val="0"/>
      <w:divBdr>
        <w:top w:val="none" w:sz="0" w:space="0" w:color="auto"/>
        <w:left w:val="none" w:sz="0" w:space="0" w:color="auto"/>
        <w:bottom w:val="none" w:sz="0" w:space="0" w:color="auto"/>
        <w:right w:val="none" w:sz="0" w:space="0" w:color="auto"/>
      </w:divBdr>
    </w:div>
    <w:div w:id="983044171">
      <w:bodyDiv w:val="1"/>
      <w:marLeft w:val="0"/>
      <w:marRight w:val="0"/>
      <w:marTop w:val="0"/>
      <w:marBottom w:val="0"/>
      <w:divBdr>
        <w:top w:val="none" w:sz="0" w:space="0" w:color="auto"/>
        <w:left w:val="none" w:sz="0" w:space="0" w:color="auto"/>
        <w:bottom w:val="none" w:sz="0" w:space="0" w:color="auto"/>
        <w:right w:val="none" w:sz="0" w:space="0" w:color="auto"/>
      </w:divBdr>
    </w:div>
    <w:div w:id="1053887821">
      <w:bodyDiv w:val="1"/>
      <w:marLeft w:val="0"/>
      <w:marRight w:val="0"/>
      <w:marTop w:val="0"/>
      <w:marBottom w:val="0"/>
      <w:divBdr>
        <w:top w:val="none" w:sz="0" w:space="0" w:color="auto"/>
        <w:left w:val="none" w:sz="0" w:space="0" w:color="auto"/>
        <w:bottom w:val="none" w:sz="0" w:space="0" w:color="auto"/>
        <w:right w:val="none" w:sz="0" w:space="0" w:color="auto"/>
      </w:divBdr>
    </w:div>
    <w:div w:id="1058285984">
      <w:bodyDiv w:val="1"/>
      <w:marLeft w:val="0"/>
      <w:marRight w:val="0"/>
      <w:marTop w:val="0"/>
      <w:marBottom w:val="0"/>
      <w:divBdr>
        <w:top w:val="none" w:sz="0" w:space="0" w:color="auto"/>
        <w:left w:val="none" w:sz="0" w:space="0" w:color="auto"/>
        <w:bottom w:val="none" w:sz="0" w:space="0" w:color="auto"/>
        <w:right w:val="none" w:sz="0" w:space="0" w:color="auto"/>
      </w:divBdr>
    </w:div>
    <w:div w:id="1062560496">
      <w:bodyDiv w:val="1"/>
      <w:marLeft w:val="0"/>
      <w:marRight w:val="0"/>
      <w:marTop w:val="0"/>
      <w:marBottom w:val="0"/>
      <w:divBdr>
        <w:top w:val="none" w:sz="0" w:space="0" w:color="auto"/>
        <w:left w:val="none" w:sz="0" w:space="0" w:color="auto"/>
        <w:bottom w:val="none" w:sz="0" w:space="0" w:color="auto"/>
        <w:right w:val="none" w:sz="0" w:space="0" w:color="auto"/>
      </w:divBdr>
    </w:div>
    <w:div w:id="1085303603">
      <w:bodyDiv w:val="1"/>
      <w:marLeft w:val="0"/>
      <w:marRight w:val="0"/>
      <w:marTop w:val="0"/>
      <w:marBottom w:val="0"/>
      <w:divBdr>
        <w:top w:val="none" w:sz="0" w:space="0" w:color="auto"/>
        <w:left w:val="none" w:sz="0" w:space="0" w:color="auto"/>
        <w:bottom w:val="none" w:sz="0" w:space="0" w:color="auto"/>
        <w:right w:val="none" w:sz="0" w:space="0" w:color="auto"/>
      </w:divBdr>
    </w:div>
    <w:div w:id="1115446683">
      <w:bodyDiv w:val="1"/>
      <w:marLeft w:val="0"/>
      <w:marRight w:val="0"/>
      <w:marTop w:val="0"/>
      <w:marBottom w:val="0"/>
      <w:divBdr>
        <w:top w:val="none" w:sz="0" w:space="0" w:color="auto"/>
        <w:left w:val="none" w:sz="0" w:space="0" w:color="auto"/>
        <w:bottom w:val="none" w:sz="0" w:space="0" w:color="auto"/>
        <w:right w:val="none" w:sz="0" w:space="0" w:color="auto"/>
      </w:divBdr>
    </w:div>
    <w:div w:id="1122189200">
      <w:bodyDiv w:val="1"/>
      <w:marLeft w:val="0"/>
      <w:marRight w:val="0"/>
      <w:marTop w:val="0"/>
      <w:marBottom w:val="0"/>
      <w:divBdr>
        <w:top w:val="none" w:sz="0" w:space="0" w:color="auto"/>
        <w:left w:val="none" w:sz="0" w:space="0" w:color="auto"/>
        <w:bottom w:val="none" w:sz="0" w:space="0" w:color="auto"/>
        <w:right w:val="none" w:sz="0" w:space="0" w:color="auto"/>
      </w:divBdr>
    </w:div>
    <w:div w:id="1184520107">
      <w:bodyDiv w:val="1"/>
      <w:marLeft w:val="0"/>
      <w:marRight w:val="0"/>
      <w:marTop w:val="0"/>
      <w:marBottom w:val="0"/>
      <w:divBdr>
        <w:top w:val="none" w:sz="0" w:space="0" w:color="auto"/>
        <w:left w:val="none" w:sz="0" w:space="0" w:color="auto"/>
        <w:bottom w:val="none" w:sz="0" w:space="0" w:color="auto"/>
        <w:right w:val="none" w:sz="0" w:space="0" w:color="auto"/>
      </w:divBdr>
    </w:div>
    <w:div w:id="1186820528">
      <w:bodyDiv w:val="1"/>
      <w:marLeft w:val="0"/>
      <w:marRight w:val="0"/>
      <w:marTop w:val="0"/>
      <w:marBottom w:val="0"/>
      <w:divBdr>
        <w:top w:val="none" w:sz="0" w:space="0" w:color="auto"/>
        <w:left w:val="none" w:sz="0" w:space="0" w:color="auto"/>
        <w:bottom w:val="none" w:sz="0" w:space="0" w:color="auto"/>
        <w:right w:val="none" w:sz="0" w:space="0" w:color="auto"/>
      </w:divBdr>
    </w:div>
    <w:div w:id="1201624792">
      <w:bodyDiv w:val="1"/>
      <w:marLeft w:val="0"/>
      <w:marRight w:val="0"/>
      <w:marTop w:val="0"/>
      <w:marBottom w:val="0"/>
      <w:divBdr>
        <w:top w:val="none" w:sz="0" w:space="0" w:color="auto"/>
        <w:left w:val="none" w:sz="0" w:space="0" w:color="auto"/>
        <w:bottom w:val="none" w:sz="0" w:space="0" w:color="auto"/>
        <w:right w:val="none" w:sz="0" w:space="0" w:color="auto"/>
      </w:divBdr>
    </w:div>
    <w:div w:id="1215501571">
      <w:bodyDiv w:val="1"/>
      <w:marLeft w:val="0"/>
      <w:marRight w:val="0"/>
      <w:marTop w:val="0"/>
      <w:marBottom w:val="0"/>
      <w:divBdr>
        <w:top w:val="none" w:sz="0" w:space="0" w:color="auto"/>
        <w:left w:val="none" w:sz="0" w:space="0" w:color="auto"/>
        <w:bottom w:val="none" w:sz="0" w:space="0" w:color="auto"/>
        <w:right w:val="none" w:sz="0" w:space="0" w:color="auto"/>
      </w:divBdr>
    </w:div>
    <w:div w:id="1217159592">
      <w:bodyDiv w:val="1"/>
      <w:marLeft w:val="0"/>
      <w:marRight w:val="0"/>
      <w:marTop w:val="0"/>
      <w:marBottom w:val="0"/>
      <w:divBdr>
        <w:top w:val="none" w:sz="0" w:space="0" w:color="auto"/>
        <w:left w:val="none" w:sz="0" w:space="0" w:color="auto"/>
        <w:bottom w:val="none" w:sz="0" w:space="0" w:color="auto"/>
        <w:right w:val="none" w:sz="0" w:space="0" w:color="auto"/>
      </w:divBdr>
    </w:div>
    <w:div w:id="1225067624">
      <w:bodyDiv w:val="1"/>
      <w:marLeft w:val="0"/>
      <w:marRight w:val="0"/>
      <w:marTop w:val="0"/>
      <w:marBottom w:val="0"/>
      <w:divBdr>
        <w:top w:val="none" w:sz="0" w:space="0" w:color="auto"/>
        <w:left w:val="none" w:sz="0" w:space="0" w:color="auto"/>
        <w:bottom w:val="none" w:sz="0" w:space="0" w:color="auto"/>
        <w:right w:val="none" w:sz="0" w:space="0" w:color="auto"/>
      </w:divBdr>
    </w:div>
    <w:div w:id="1239368794">
      <w:bodyDiv w:val="1"/>
      <w:marLeft w:val="0"/>
      <w:marRight w:val="0"/>
      <w:marTop w:val="0"/>
      <w:marBottom w:val="0"/>
      <w:divBdr>
        <w:top w:val="none" w:sz="0" w:space="0" w:color="auto"/>
        <w:left w:val="none" w:sz="0" w:space="0" w:color="auto"/>
        <w:bottom w:val="none" w:sz="0" w:space="0" w:color="auto"/>
        <w:right w:val="none" w:sz="0" w:space="0" w:color="auto"/>
      </w:divBdr>
    </w:div>
    <w:div w:id="1245530017">
      <w:bodyDiv w:val="1"/>
      <w:marLeft w:val="0"/>
      <w:marRight w:val="0"/>
      <w:marTop w:val="0"/>
      <w:marBottom w:val="0"/>
      <w:divBdr>
        <w:top w:val="none" w:sz="0" w:space="0" w:color="auto"/>
        <w:left w:val="none" w:sz="0" w:space="0" w:color="auto"/>
        <w:bottom w:val="none" w:sz="0" w:space="0" w:color="auto"/>
        <w:right w:val="none" w:sz="0" w:space="0" w:color="auto"/>
      </w:divBdr>
    </w:div>
    <w:div w:id="1270695883">
      <w:bodyDiv w:val="1"/>
      <w:marLeft w:val="0"/>
      <w:marRight w:val="0"/>
      <w:marTop w:val="0"/>
      <w:marBottom w:val="0"/>
      <w:divBdr>
        <w:top w:val="none" w:sz="0" w:space="0" w:color="auto"/>
        <w:left w:val="none" w:sz="0" w:space="0" w:color="auto"/>
        <w:bottom w:val="none" w:sz="0" w:space="0" w:color="auto"/>
        <w:right w:val="none" w:sz="0" w:space="0" w:color="auto"/>
      </w:divBdr>
    </w:div>
    <w:div w:id="1271550738">
      <w:bodyDiv w:val="1"/>
      <w:marLeft w:val="0"/>
      <w:marRight w:val="0"/>
      <w:marTop w:val="0"/>
      <w:marBottom w:val="0"/>
      <w:divBdr>
        <w:top w:val="none" w:sz="0" w:space="0" w:color="auto"/>
        <w:left w:val="none" w:sz="0" w:space="0" w:color="auto"/>
        <w:bottom w:val="none" w:sz="0" w:space="0" w:color="auto"/>
        <w:right w:val="none" w:sz="0" w:space="0" w:color="auto"/>
      </w:divBdr>
    </w:div>
    <w:div w:id="1318070270">
      <w:bodyDiv w:val="1"/>
      <w:marLeft w:val="0"/>
      <w:marRight w:val="0"/>
      <w:marTop w:val="0"/>
      <w:marBottom w:val="0"/>
      <w:divBdr>
        <w:top w:val="none" w:sz="0" w:space="0" w:color="auto"/>
        <w:left w:val="none" w:sz="0" w:space="0" w:color="auto"/>
        <w:bottom w:val="none" w:sz="0" w:space="0" w:color="auto"/>
        <w:right w:val="none" w:sz="0" w:space="0" w:color="auto"/>
      </w:divBdr>
    </w:div>
    <w:div w:id="1415780663">
      <w:bodyDiv w:val="1"/>
      <w:marLeft w:val="0"/>
      <w:marRight w:val="0"/>
      <w:marTop w:val="0"/>
      <w:marBottom w:val="0"/>
      <w:divBdr>
        <w:top w:val="none" w:sz="0" w:space="0" w:color="auto"/>
        <w:left w:val="none" w:sz="0" w:space="0" w:color="auto"/>
        <w:bottom w:val="none" w:sz="0" w:space="0" w:color="auto"/>
        <w:right w:val="none" w:sz="0" w:space="0" w:color="auto"/>
      </w:divBdr>
    </w:div>
    <w:div w:id="1470056846">
      <w:bodyDiv w:val="1"/>
      <w:marLeft w:val="0"/>
      <w:marRight w:val="0"/>
      <w:marTop w:val="0"/>
      <w:marBottom w:val="0"/>
      <w:divBdr>
        <w:top w:val="none" w:sz="0" w:space="0" w:color="auto"/>
        <w:left w:val="none" w:sz="0" w:space="0" w:color="auto"/>
        <w:bottom w:val="none" w:sz="0" w:space="0" w:color="auto"/>
        <w:right w:val="none" w:sz="0" w:space="0" w:color="auto"/>
      </w:divBdr>
    </w:div>
    <w:div w:id="1476876511">
      <w:bodyDiv w:val="1"/>
      <w:marLeft w:val="0"/>
      <w:marRight w:val="0"/>
      <w:marTop w:val="0"/>
      <w:marBottom w:val="0"/>
      <w:divBdr>
        <w:top w:val="none" w:sz="0" w:space="0" w:color="auto"/>
        <w:left w:val="none" w:sz="0" w:space="0" w:color="auto"/>
        <w:bottom w:val="none" w:sz="0" w:space="0" w:color="auto"/>
        <w:right w:val="none" w:sz="0" w:space="0" w:color="auto"/>
      </w:divBdr>
    </w:div>
    <w:div w:id="1480532624">
      <w:bodyDiv w:val="1"/>
      <w:marLeft w:val="0"/>
      <w:marRight w:val="0"/>
      <w:marTop w:val="0"/>
      <w:marBottom w:val="0"/>
      <w:divBdr>
        <w:top w:val="none" w:sz="0" w:space="0" w:color="auto"/>
        <w:left w:val="none" w:sz="0" w:space="0" w:color="auto"/>
        <w:bottom w:val="none" w:sz="0" w:space="0" w:color="auto"/>
        <w:right w:val="none" w:sz="0" w:space="0" w:color="auto"/>
      </w:divBdr>
    </w:div>
    <w:div w:id="1511719699">
      <w:bodyDiv w:val="1"/>
      <w:marLeft w:val="0"/>
      <w:marRight w:val="0"/>
      <w:marTop w:val="0"/>
      <w:marBottom w:val="0"/>
      <w:divBdr>
        <w:top w:val="none" w:sz="0" w:space="0" w:color="auto"/>
        <w:left w:val="none" w:sz="0" w:space="0" w:color="auto"/>
        <w:bottom w:val="none" w:sz="0" w:space="0" w:color="auto"/>
        <w:right w:val="none" w:sz="0" w:space="0" w:color="auto"/>
      </w:divBdr>
    </w:div>
    <w:div w:id="1513446260">
      <w:bodyDiv w:val="1"/>
      <w:marLeft w:val="0"/>
      <w:marRight w:val="0"/>
      <w:marTop w:val="0"/>
      <w:marBottom w:val="0"/>
      <w:divBdr>
        <w:top w:val="none" w:sz="0" w:space="0" w:color="auto"/>
        <w:left w:val="none" w:sz="0" w:space="0" w:color="auto"/>
        <w:bottom w:val="none" w:sz="0" w:space="0" w:color="auto"/>
        <w:right w:val="none" w:sz="0" w:space="0" w:color="auto"/>
      </w:divBdr>
    </w:div>
    <w:div w:id="1515919842">
      <w:bodyDiv w:val="1"/>
      <w:marLeft w:val="0"/>
      <w:marRight w:val="0"/>
      <w:marTop w:val="0"/>
      <w:marBottom w:val="0"/>
      <w:divBdr>
        <w:top w:val="none" w:sz="0" w:space="0" w:color="auto"/>
        <w:left w:val="none" w:sz="0" w:space="0" w:color="auto"/>
        <w:bottom w:val="none" w:sz="0" w:space="0" w:color="auto"/>
        <w:right w:val="none" w:sz="0" w:space="0" w:color="auto"/>
      </w:divBdr>
    </w:div>
    <w:div w:id="1542401499">
      <w:bodyDiv w:val="1"/>
      <w:marLeft w:val="0"/>
      <w:marRight w:val="0"/>
      <w:marTop w:val="0"/>
      <w:marBottom w:val="0"/>
      <w:divBdr>
        <w:top w:val="none" w:sz="0" w:space="0" w:color="auto"/>
        <w:left w:val="none" w:sz="0" w:space="0" w:color="auto"/>
        <w:bottom w:val="none" w:sz="0" w:space="0" w:color="auto"/>
        <w:right w:val="none" w:sz="0" w:space="0" w:color="auto"/>
      </w:divBdr>
    </w:div>
    <w:div w:id="1568497417">
      <w:bodyDiv w:val="1"/>
      <w:marLeft w:val="0"/>
      <w:marRight w:val="0"/>
      <w:marTop w:val="0"/>
      <w:marBottom w:val="0"/>
      <w:divBdr>
        <w:top w:val="none" w:sz="0" w:space="0" w:color="auto"/>
        <w:left w:val="none" w:sz="0" w:space="0" w:color="auto"/>
        <w:bottom w:val="none" w:sz="0" w:space="0" w:color="auto"/>
        <w:right w:val="none" w:sz="0" w:space="0" w:color="auto"/>
      </w:divBdr>
    </w:div>
    <w:div w:id="1570923110">
      <w:bodyDiv w:val="1"/>
      <w:marLeft w:val="0"/>
      <w:marRight w:val="0"/>
      <w:marTop w:val="0"/>
      <w:marBottom w:val="0"/>
      <w:divBdr>
        <w:top w:val="none" w:sz="0" w:space="0" w:color="auto"/>
        <w:left w:val="none" w:sz="0" w:space="0" w:color="auto"/>
        <w:bottom w:val="none" w:sz="0" w:space="0" w:color="auto"/>
        <w:right w:val="none" w:sz="0" w:space="0" w:color="auto"/>
      </w:divBdr>
    </w:div>
    <w:div w:id="1597135846">
      <w:bodyDiv w:val="1"/>
      <w:marLeft w:val="0"/>
      <w:marRight w:val="0"/>
      <w:marTop w:val="0"/>
      <w:marBottom w:val="0"/>
      <w:divBdr>
        <w:top w:val="none" w:sz="0" w:space="0" w:color="auto"/>
        <w:left w:val="none" w:sz="0" w:space="0" w:color="auto"/>
        <w:bottom w:val="none" w:sz="0" w:space="0" w:color="auto"/>
        <w:right w:val="none" w:sz="0" w:space="0" w:color="auto"/>
      </w:divBdr>
    </w:div>
    <w:div w:id="1623414324">
      <w:bodyDiv w:val="1"/>
      <w:marLeft w:val="0"/>
      <w:marRight w:val="0"/>
      <w:marTop w:val="0"/>
      <w:marBottom w:val="0"/>
      <w:divBdr>
        <w:top w:val="none" w:sz="0" w:space="0" w:color="auto"/>
        <w:left w:val="none" w:sz="0" w:space="0" w:color="auto"/>
        <w:bottom w:val="none" w:sz="0" w:space="0" w:color="auto"/>
        <w:right w:val="none" w:sz="0" w:space="0" w:color="auto"/>
      </w:divBdr>
    </w:div>
    <w:div w:id="1625885932">
      <w:bodyDiv w:val="1"/>
      <w:marLeft w:val="0"/>
      <w:marRight w:val="0"/>
      <w:marTop w:val="0"/>
      <w:marBottom w:val="0"/>
      <w:divBdr>
        <w:top w:val="none" w:sz="0" w:space="0" w:color="auto"/>
        <w:left w:val="none" w:sz="0" w:space="0" w:color="auto"/>
        <w:bottom w:val="none" w:sz="0" w:space="0" w:color="auto"/>
        <w:right w:val="none" w:sz="0" w:space="0" w:color="auto"/>
      </w:divBdr>
    </w:div>
    <w:div w:id="1642148969">
      <w:bodyDiv w:val="1"/>
      <w:marLeft w:val="0"/>
      <w:marRight w:val="0"/>
      <w:marTop w:val="0"/>
      <w:marBottom w:val="0"/>
      <w:divBdr>
        <w:top w:val="none" w:sz="0" w:space="0" w:color="auto"/>
        <w:left w:val="none" w:sz="0" w:space="0" w:color="auto"/>
        <w:bottom w:val="none" w:sz="0" w:space="0" w:color="auto"/>
        <w:right w:val="none" w:sz="0" w:space="0" w:color="auto"/>
      </w:divBdr>
    </w:div>
    <w:div w:id="1663002879">
      <w:bodyDiv w:val="1"/>
      <w:marLeft w:val="0"/>
      <w:marRight w:val="0"/>
      <w:marTop w:val="0"/>
      <w:marBottom w:val="0"/>
      <w:divBdr>
        <w:top w:val="none" w:sz="0" w:space="0" w:color="auto"/>
        <w:left w:val="none" w:sz="0" w:space="0" w:color="auto"/>
        <w:bottom w:val="none" w:sz="0" w:space="0" w:color="auto"/>
        <w:right w:val="none" w:sz="0" w:space="0" w:color="auto"/>
      </w:divBdr>
    </w:div>
    <w:div w:id="1673676314">
      <w:bodyDiv w:val="1"/>
      <w:marLeft w:val="0"/>
      <w:marRight w:val="0"/>
      <w:marTop w:val="0"/>
      <w:marBottom w:val="0"/>
      <w:divBdr>
        <w:top w:val="none" w:sz="0" w:space="0" w:color="auto"/>
        <w:left w:val="none" w:sz="0" w:space="0" w:color="auto"/>
        <w:bottom w:val="none" w:sz="0" w:space="0" w:color="auto"/>
        <w:right w:val="none" w:sz="0" w:space="0" w:color="auto"/>
      </w:divBdr>
    </w:div>
    <w:div w:id="1682857035">
      <w:bodyDiv w:val="1"/>
      <w:marLeft w:val="0"/>
      <w:marRight w:val="0"/>
      <w:marTop w:val="0"/>
      <w:marBottom w:val="0"/>
      <w:divBdr>
        <w:top w:val="none" w:sz="0" w:space="0" w:color="auto"/>
        <w:left w:val="none" w:sz="0" w:space="0" w:color="auto"/>
        <w:bottom w:val="none" w:sz="0" w:space="0" w:color="auto"/>
        <w:right w:val="none" w:sz="0" w:space="0" w:color="auto"/>
      </w:divBdr>
    </w:div>
    <w:div w:id="1682974926">
      <w:bodyDiv w:val="1"/>
      <w:marLeft w:val="0"/>
      <w:marRight w:val="0"/>
      <w:marTop w:val="0"/>
      <w:marBottom w:val="0"/>
      <w:divBdr>
        <w:top w:val="none" w:sz="0" w:space="0" w:color="auto"/>
        <w:left w:val="none" w:sz="0" w:space="0" w:color="auto"/>
        <w:bottom w:val="none" w:sz="0" w:space="0" w:color="auto"/>
        <w:right w:val="none" w:sz="0" w:space="0" w:color="auto"/>
      </w:divBdr>
    </w:div>
    <w:div w:id="1692411379">
      <w:bodyDiv w:val="1"/>
      <w:marLeft w:val="0"/>
      <w:marRight w:val="0"/>
      <w:marTop w:val="0"/>
      <w:marBottom w:val="0"/>
      <w:divBdr>
        <w:top w:val="none" w:sz="0" w:space="0" w:color="auto"/>
        <w:left w:val="none" w:sz="0" w:space="0" w:color="auto"/>
        <w:bottom w:val="none" w:sz="0" w:space="0" w:color="auto"/>
        <w:right w:val="none" w:sz="0" w:space="0" w:color="auto"/>
      </w:divBdr>
    </w:div>
    <w:div w:id="1701856918">
      <w:bodyDiv w:val="1"/>
      <w:marLeft w:val="0"/>
      <w:marRight w:val="0"/>
      <w:marTop w:val="0"/>
      <w:marBottom w:val="0"/>
      <w:divBdr>
        <w:top w:val="none" w:sz="0" w:space="0" w:color="auto"/>
        <w:left w:val="none" w:sz="0" w:space="0" w:color="auto"/>
        <w:bottom w:val="none" w:sz="0" w:space="0" w:color="auto"/>
        <w:right w:val="none" w:sz="0" w:space="0" w:color="auto"/>
      </w:divBdr>
    </w:div>
    <w:div w:id="1729496770">
      <w:bodyDiv w:val="1"/>
      <w:marLeft w:val="0"/>
      <w:marRight w:val="0"/>
      <w:marTop w:val="0"/>
      <w:marBottom w:val="0"/>
      <w:divBdr>
        <w:top w:val="none" w:sz="0" w:space="0" w:color="auto"/>
        <w:left w:val="none" w:sz="0" w:space="0" w:color="auto"/>
        <w:bottom w:val="none" w:sz="0" w:space="0" w:color="auto"/>
        <w:right w:val="none" w:sz="0" w:space="0" w:color="auto"/>
      </w:divBdr>
    </w:div>
    <w:div w:id="1731155332">
      <w:bodyDiv w:val="1"/>
      <w:marLeft w:val="0"/>
      <w:marRight w:val="0"/>
      <w:marTop w:val="0"/>
      <w:marBottom w:val="0"/>
      <w:divBdr>
        <w:top w:val="none" w:sz="0" w:space="0" w:color="auto"/>
        <w:left w:val="none" w:sz="0" w:space="0" w:color="auto"/>
        <w:bottom w:val="none" w:sz="0" w:space="0" w:color="auto"/>
        <w:right w:val="none" w:sz="0" w:space="0" w:color="auto"/>
      </w:divBdr>
    </w:div>
    <w:div w:id="1787387355">
      <w:bodyDiv w:val="1"/>
      <w:marLeft w:val="0"/>
      <w:marRight w:val="0"/>
      <w:marTop w:val="0"/>
      <w:marBottom w:val="0"/>
      <w:divBdr>
        <w:top w:val="none" w:sz="0" w:space="0" w:color="auto"/>
        <w:left w:val="none" w:sz="0" w:space="0" w:color="auto"/>
        <w:bottom w:val="none" w:sz="0" w:space="0" w:color="auto"/>
        <w:right w:val="none" w:sz="0" w:space="0" w:color="auto"/>
      </w:divBdr>
    </w:div>
    <w:div w:id="1814057281">
      <w:bodyDiv w:val="1"/>
      <w:marLeft w:val="0"/>
      <w:marRight w:val="0"/>
      <w:marTop w:val="0"/>
      <w:marBottom w:val="0"/>
      <w:divBdr>
        <w:top w:val="none" w:sz="0" w:space="0" w:color="auto"/>
        <w:left w:val="none" w:sz="0" w:space="0" w:color="auto"/>
        <w:bottom w:val="none" w:sz="0" w:space="0" w:color="auto"/>
        <w:right w:val="none" w:sz="0" w:space="0" w:color="auto"/>
      </w:divBdr>
    </w:div>
    <w:div w:id="1829594367">
      <w:bodyDiv w:val="1"/>
      <w:marLeft w:val="0"/>
      <w:marRight w:val="0"/>
      <w:marTop w:val="0"/>
      <w:marBottom w:val="0"/>
      <w:divBdr>
        <w:top w:val="none" w:sz="0" w:space="0" w:color="auto"/>
        <w:left w:val="none" w:sz="0" w:space="0" w:color="auto"/>
        <w:bottom w:val="none" w:sz="0" w:space="0" w:color="auto"/>
        <w:right w:val="none" w:sz="0" w:space="0" w:color="auto"/>
      </w:divBdr>
    </w:div>
    <w:div w:id="1895458523">
      <w:bodyDiv w:val="1"/>
      <w:marLeft w:val="0"/>
      <w:marRight w:val="0"/>
      <w:marTop w:val="0"/>
      <w:marBottom w:val="0"/>
      <w:divBdr>
        <w:top w:val="none" w:sz="0" w:space="0" w:color="auto"/>
        <w:left w:val="none" w:sz="0" w:space="0" w:color="auto"/>
        <w:bottom w:val="none" w:sz="0" w:space="0" w:color="auto"/>
        <w:right w:val="none" w:sz="0" w:space="0" w:color="auto"/>
      </w:divBdr>
    </w:div>
    <w:div w:id="1916281888">
      <w:bodyDiv w:val="1"/>
      <w:marLeft w:val="0"/>
      <w:marRight w:val="0"/>
      <w:marTop w:val="0"/>
      <w:marBottom w:val="0"/>
      <w:divBdr>
        <w:top w:val="none" w:sz="0" w:space="0" w:color="auto"/>
        <w:left w:val="none" w:sz="0" w:space="0" w:color="auto"/>
        <w:bottom w:val="none" w:sz="0" w:space="0" w:color="auto"/>
        <w:right w:val="none" w:sz="0" w:space="0" w:color="auto"/>
      </w:divBdr>
    </w:div>
    <w:div w:id="1954284673">
      <w:bodyDiv w:val="1"/>
      <w:marLeft w:val="0"/>
      <w:marRight w:val="0"/>
      <w:marTop w:val="0"/>
      <w:marBottom w:val="0"/>
      <w:divBdr>
        <w:top w:val="none" w:sz="0" w:space="0" w:color="auto"/>
        <w:left w:val="none" w:sz="0" w:space="0" w:color="auto"/>
        <w:bottom w:val="none" w:sz="0" w:space="0" w:color="auto"/>
        <w:right w:val="none" w:sz="0" w:space="0" w:color="auto"/>
      </w:divBdr>
    </w:div>
    <w:div w:id="1975984960">
      <w:bodyDiv w:val="1"/>
      <w:marLeft w:val="0"/>
      <w:marRight w:val="0"/>
      <w:marTop w:val="0"/>
      <w:marBottom w:val="0"/>
      <w:divBdr>
        <w:top w:val="none" w:sz="0" w:space="0" w:color="auto"/>
        <w:left w:val="none" w:sz="0" w:space="0" w:color="auto"/>
        <w:bottom w:val="none" w:sz="0" w:space="0" w:color="auto"/>
        <w:right w:val="none" w:sz="0" w:space="0" w:color="auto"/>
      </w:divBdr>
    </w:div>
    <w:div w:id="1983384907">
      <w:bodyDiv w:val="1"/>
      <w:marLeft w:val="0"/>
      <w:marRight w:val="0"/>
      <w:marTop w:val="0"/>
      <w:marBottom w:val="0"/>
      <w:divBdr>
        <w:top w:val="none" w:sz="0" w:space="0" w:color="auto"/>
        <w:left w:val="none" w:sz="0" w:space="0" w:color="auto"/>
        <w:bottom w:val="none" w:sz="0" w:space="0" w:color="auto"/>
        <w:right w:val="none" w:sz="0" w:space="0" w:color="auto"/>
      </w:divBdr>
    </w:div>
    <w:div w:id="1991471660">
      <w:bodyDiv w:val="1"/>
      <w:marLeft w:val="0"/>
      <w:marRight w:val="0"/>
      <w:marTop w:val="0"/>
      <w:marBottom w:val="0"/>
      <w:divBdr>
        <w:top w:val="none" w:sz="0" w:space="0" w:color="auto"/>
        <w:left w:val="none" w:sz="0" w:space="0" w:color="auto"/>
        <w:bottom w:val="none" w:sz="0" w:space="0" w:color="auto"/>
        <w:right w:val="none" w:sz="0" w:space="0" w:color="auto"/>
      </w:divBdr>
    </w:div>
    <w:div w:id="2000385636">
      <w:bodyDiv w:val="1"/>
      <w:marLeft w:val="0"/>
      <w:marRight w:val="0"/>
      <w:marTop w:val="0"/>
      <w:marBottom w:val="0"/>
      <w:divBdr>
        <w:top w:val="none" w:sz="0" w:space="0" w:color="auto"/>
        <w:left w:val="none" w:sz="0" w:space="0" w:color="auto"/>
        <w:bottom w:val="none" w:sz="0" w:space="0" w:color="auto"/>
        <w:right w:val="none" w:sz="0" w:space="0" w:color="auto"/>
      </w:divBdr>
    </w:div>
    <w:div w:id="2005430064">
      <w:bodyDiv w:val="1"/>
      <w:marLeft w:val="0"/>
      <w:marRight w:val="0"/>
      <w:marTop w:val="0"/>
      <w:marBottom w:val="0"/>
      <w:divBdr>
        <w:top w:val="none" w:sz="0" w:space="0" w:color="auto"/>
        <w:left w:val="none" w:sz="0" w:space="0" w:color="auto"/>
        <w:bottom w:val="none" w:sz="0" w:space="0" w:color="auto"/>
        <w:right w:val="none" w:sz="0" w:space="0" w:color="auto"/>
      </w:divBdr>
    </w:div>
    <w:div w:id="2020422860">
      <w:bodyDiv w:val="1"/>
      <w:marLeft w:val="0"/>
      <w:marRight w:val="0"/>
      <w:marTop w:val="0"/>
      <w:marBottom w:val="0"/>
      <w:divBdr>
        <w:top w:val="none" w:sz="0" w:space="0" w:color="auto"/>
        <w:left w:val="none" w:sz="0" w:space="0" w:color="auto"/>
        <w:bottom w:val="none" w:sz="0" w:space="0" w:color="auto"/>
        <w:right w:val="none" w:sz="0" w:space="0" w:color="auto"/>
      </w:divBdr>
    </w:div>
    <w:div w:id="2030598200">
      <w:bodyDiv w:val="1"/>
      <w:marLeft w:val="0"/>
      <w:marRight w:val="0"/>
      <w:marTop w:val="0"/>
      <w:marBottom w:val="0"/>
      <w:divBdr>
        <w:top w:val="none" w:sz="0" w:space="0" w:color="auto"/>
        <w:left w:val="none" w:sz="0" w:space="0" w:color="auto"/>
        <w:bottom w:val="none" w:sz="0" w:space="0" w:color="auto"/>
        <w:right w:val="none" w:sz="0" w:space="0" w:color="auto"/>
      </w:divBdr>
    </w:div>
    <w:div w:id="2071226013">
      <w:bodyDiv w:val="1"/>
      <w:marLeft w:val="0"/>
      <w:marRight w:val="0"/>
      <w:marTop w:val="0"/>
      <w:marBottom w:val="0"/>
      <w:divBdr>
        <w:top w:val="none" w:sz="0" w:space="0" w:color="auto"/>
        <w:left w:val="none" w:sz="0" w:space="0" w:color="auto"/>
        <w:bottom w:val="none" w:sz="0" w:space="0" w:color="auto"/>
        <w:right w:val="none" w:sz="0" w:space="0" w:color="auto"/>
      </w:divBdr>
    </w:div>
    <w:div w:id="2078625371">
      <w:bodyDiv w:val="1"/>
      <w:marLeft w:val="0"/>
      <w:marRight w:val="0"/>
      <w:marTop w:val="0"/>
      <w:marBottom w:val="0"/>
      <w:divBdr>
        <w:top w:val="none" w:sz="0" w:space="0" w:color="auto"/>
        <w:left w:val="none" w:sz="0" w:space="0" w:color="auto"/>
        <w:bottom w:val="none" w:sz="0" w:space="0" w:color="auto"/>
        <w:right w:val="none" w:sz="0" w:space="0" w:color="auto"/>
      </w:divBdr>
    </w:div>
    <w:div w:id="2079550316">
      <w:bodyDiv w:val="1"/>
      <w:marLeft w:val="0"/>
      <w:marRight w:val="0"/>
      <w:marTop w:val="0"/>
      <w:marBottom w:val="0"/>
      <w:divBdr>
        <w:top w:val="none" w:sz="0" w:space="0" w:color="auto"/>
        <w:left w:val="none" w:sz="0" w:space="0" w:color="auto"/>
        <w:bottom w:val="none" w:sz="0" w:space="0" w:color="auto"/>
        <w:right w:val="none" w:sz="0" w:space="0" w:color="auto"/>
      </w:divBdr>
    </w:div>
    <w:div w:id="2099326053">
      <w:bodyDiv w:val="1"/>
      <w:marLeft w:val="0"/>
      <w:marRight w:val="0"/>
      <w:marTop w:val="0"/>
      <w:marBottom w:val="0"/>
      <w:divBdr>
        <w:top w:val="none" w:sz="0" w:space="0" w:color="auto"/>
        <w:left w:val="none" w:sz="0" w:space="0" w:color="auto"/>
        <w:bottom w:val="none" w:sz="0" w:space="0" w:color="auto"/>
        <w:right w:val="none" w:sz="0" w:space="0" w:color="auto"/>
      </w:divBdr>
    </w:div>
    <w:div w:id="2117404415">
      <w:bodyDiv w:val="1"/>
      <w:marLeft w:val="0"/>
      <w:marRight w:val="0"/>
      <w:marTop w:val="0"/>
      <w:marBottom w:val="0"/>
      <w:divBdr>
        <w:top w:val="none" w:sz="0" w:space="0" w:color="auto"/>
        <w:left w:val="none" w:sz="0" w:space="0" w:color="auto"/>
        <w:bottom w:val="none" w:sz="0" w:space="0" w:color="auto"/>
        <w:right w:val="none" w:sz="0" w:space="0" w:color="auto"/>
      </w:divBdr>
    </w:div>
    <w:div w:id="2127694132">
      <w:bodyDiv w:val="1"/>
      <w:marLeft w:val="0"/>
      <w:marRight w:val="0"/>
      <w:marTop w:val="0"/>
      <w:marBottom w:val="0"/>
      <w:divBdr>
        <w:top w:val="none" w:sz="0" w:space="0" w:color="auto"/>
        <w:left w:val="none" w:sz="0" w:space="0" w:color="auto"/>
        <w:bottom w:val="none" w:sz="0" w:space="0" w:color="auto"/>
        <w:right w:val="none" w:sz="0" w:space="0" w:color="auto"/>
      </w:divBdr>
    </w:div>
    <w:div w:id="2138910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hyperlink" Target="https://exactdev:4436/UP/WS/XSD/CommonTypes.xsd" TargetMode="External"/><Relationship Id="rId107" Type="http://schemas.openxmlformats.org/officeDocument/2006/relationships/image" Target="media/image94.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header" Target="header1.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2.emf"/><Relationship Id="rId12" Type="http://schemas.openxmlformats.org/officeDocument/2006/relationships/image" Target="media/image1.jpe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54" Type="http://schemas.openxmlformats.org/officeDocument/2006/relationships/image" Target="media/image236.png"/><Relationship Id="rId259"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package" Target="embeddings/Microsoft_Visio_Drawing11111111111111.vsdx"/><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260"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16.png"/><Relationship Id="rId250" Type="http://schemas.openxmlformats.org/officeDocument/2006/relationships/image" Target="media/image233.emf"/><Relationship Id="rId255" Type="http://schemas.openxmlformats.org/officeDocument/2006/relationships/image" Target="media/image237.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6.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cid:image001.png@01D38F7E.4CA52920" TargetMode="External"/><Relationship Id="rId261" Type="http://schemas.microsoft.com/office/2011/relationships/people" Target="people.xml"/><Relationship Id="rId14"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customXml" Target="../customXml/item3.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package" Target="embeddings/Microsoft_Visio_Drawing122222222222222.vsdx"/><Relationship Id="rId256" Type="http://schemas.openxmlformats.org/officeDocument/2006/relationships/image" Target="media/image238.emf"/><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hyperlink" Target="https://exactdev:4436/UP/WS/XSD/AcquiringExact_VUB.xsd" TargetMode="External"/><Relationship Id="rId15" Type="http://schemas.openxmlformats.org/officeDocument/2006/relationships/image" Target="media/image2.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package" Target="embeddings/Microsoft_Excel_Worksheet3.xlsx"/><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5.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67CA280BAD0BE45A8E0DC9EB19C6419" ma:contentTypeVersion="1" ma:contentTypeDescription="Umožňuje vytvoriť nový dokument." ma:contentTypeScope="" ma:versionID="abe5ca2fa5472154f5967a029395df6b">
  <xsd:schema xmlns:xsd="http://www.w3.org/2001/XMLSchema" xmlns:xs="http://www.w3.org/2001/XMLSchema" xmlns:p="http://schemas.microsoft.com/office/2006/metadata/properties" xmlns:ns2="09818232-2232-4965-abac-9943d123fb3a" targetNamespace="http://schemas.microsoft.com/office/2006/metadata/properties" ma:root="true" ma:fieldsID="d25269248432587809f94625990a5eff" ns2:_="">
    <xsd:import namespace="09818232-2232-4965-abac-9943d123fb3a"/>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818232-2232-4965-abac-9943d123fb3a" elementFormDefault="qualified">
    <xsd:import namespace="http://schemas.microsoft.com/office/2006/documentManagement/types"/>
    <xsd:import namespace="http://schemas.microsoft.com/office/infopath/2007/PartnerControls"/>
    <xsd:element name="_dlc_DocId" ma:index="8" nillable="true" ma:displayName="Hodnota identifikátora dokumentu" ma:description="Hodnota identifikátora dokumentu priradená k tejto položke." ma:internalName="_dlc_DocId" ma:readOnly="true">
      <xsd:simpleType>
        <xsd:restriction base="dms:Text"/>
      </xsd:simpleType>
    </xsd:element>
    <xsd:element name="_dlc_DocIdUrl" ma:index="9" nillable="true" ma:displayName="Identifikátor dokumentu" ma:description="Trvalé prepojenie na tento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09818232-2232-4965-abac-9943d123fb3a">N5P533ENEXXA-2-2517</_dlc_DocId>
    <_dlc_DocIdUrl xmlns="09818232-2232-4965-abac-9943d123fb3a">
      <Url>http://sp/sites/cardmigration/_layouts/15/DocIdRedir.aspx?ID=N5P533ENEXXA-2-2517</Url>
      <Description>N5P533ENEXXA-2-2517</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FE48455-5F3A-4EAC-9ADD-8FA54DEA15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818232-2232-4965-abac-9943d123fb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B6BBFF9-5CF4-4357-B610-316E17CD2E90}">
  <ds:schemaRefs>
    <ds:schemaRef ds:uri="http://schemas.microsoft.com/sharepoint/events"/>
  </ds:schemaRefs>
</ds:datastoreItem>
</file>

<file path=customXml/itemProps3.xml><?xml version="1.0" encoding="utf-8"?>
<ds:datastoreItem xmlns:ds="http://schemas.openxmlformats.org/officeDocument/2006/customXml" ds:itemID="{B8C26A81-DF9C-4E12-B068-E3A1114453F4}">
  <ds:schemaRefs>
    <ds:schemaRef ds:uri="http://schemas.microsoft.com/sharepoint/v3/contenttype/forms"/>
  </ds:schemaRefs>
</ds:datastoreItem>
</file>

<file path=customXml/itemProps4.xml><?xml version="1.0" encoding="utf-8"?>
<ds:datastoreItem xmlns:ds="http://schemas.openxmlformats.org/officeDocument/2006/customXml" ds:itemID="{0B884048-8C29-4517-AE52-16DF78B6F92D}">
  <ds:schemaRefs>
    <ds:schemaRef ds:uri="http://www.w3.org/XML/1998/namespace"/>
    <ds:schemaRef ds:uri="http://schemas.microsoft.com/office/2006/documentManagement/types"/>
    <ds:schemaRef ds:uri="http://purl.org/dc/dcmitype/"/>
    <ds:schemaRef ds:uri="http://purl.org/dc/terms/"/>
    <ds:schemaRef ds:uri="http://purl.org/dc/elements/1.1/"/>
    <ds:schemaRef ds:uri="http://schemas.microsoft.com/office/infopath/2007/PartnerControls"/>
    <ds:schemaRef ds:uri="http://schemas.openxmlformats.org/package/2006/metadata/core-properties"/>
    <ds:schemaRef ds:uri="09818232-2232-4965-abac-9943d123fb3a"/>
    <ds:schemaRef ds:uri="http://schemas.microsoft.com/office/2006/metadata/properties"/>
  </ds:schemaRefs>
</ds:datastoreItem>
</file>

<file path=customXml/itemProps5.xml><?xml version="1.0" encoding="utf-8"?>
<ds:datastoreItem xmlns:ds="http://schemas.openxmlformats.org/officeDocument/2006/customXml" ds:itemID="{5F43CE89-C0CF-45F2-9A95-D70D9E44C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TotalTime>
  <Pages>134</Pages>
  <Words>16300</Words>
  <Characters>105119</Characters>
  <Application>Microsoft Office Word</Application>
  <DocSecurity>0</DocSecurity>
  <Lines>875</Lines>
  <Paragraphs>242</Paragraphs>
  <ScaleCrop>false</ScaleCrop>
  <HeadingPairs>
    <vt:vector size="2" baseType="variant">
      <vt:variant>
        <vt:lpstr>Title</vt:lpstr>
      </vt:variant>
      <vt:variant>
        <vt:i4>1</vt:i4>
      </vt:variant>
    </vt:vector>
  </HeadingPairs>
  <TitlesOfParts>
    <vt:vector size="1" baseType="lpstr">
      <vt:lpstr>Internal manual template</vt:lpstr>
    </vt:vector>
  </TitlesOfParts>
  <Company>ISP Card</Company>
  <LinksUpToDate>false</LinksUpToDate>
  <CharactersWithSpaces>121177</CharactersWithSpaces>
  <SharedDoc>false</SharedDoc>
  <HLinks>
    <vt:vector size="42" baseType="variant">
      <vt:variant>
        <vt:i4>1114168</vt:i4>
      </vt:variant>
      <vt:variant>
        <vt:i4>38</vt:i4>
      </vt:variant>
      <vt:variant>
        <vt:i4>0</vt:i4>
      </vt:variant>
      <vt:variant>
        <vt:i4>5</vt:i4>
      </vt:variant>
      <vt:variant>
        <vt:lpwstr/>
      </vt:variant>
      <vt:variant>
        <vt:lpwstr>_Toc358116245</vt:lpwstr>
      </vt:variant>
      <vt:variant>
        <vt:i4>1114168</vt:i4>
      </vt:variant>
      <vt:variant>
        <vt:i4>32</vt:i4>
      </vt:variant>
      <vt:variant>
        <vt:i4>0</vt:i4>
      </vt:variant>
      <vt:variant>
        <vt:i4>5</vt:i4>
      </vt:variant>
      <vt:variant>
        <vt:lpwstr/>
      </vt:variant>
      <vt:variant>
        <vt:lpwstr>_Toc358116244</vt:lpwstr>
      </vt:variant>
      <vt:variant>
        <vt:i4>1114168</vt:i4>
      </vt:variant>
      <vt:variant>
        <vt:i4>26</vt:i4>
      </vt:variant>
      <vt:variant>
        <vt:i4>0</vt:i4>
      </vt:variant>
      <vt:variant>
        <vt:i4>5</vt:i4>
      </vt:variant>
      <vt:variant>
        <vt:lpwstr/>
      </vt:variant>
      <vt:variant>
        <vt:lpwstr>_Toc358116243</vt:lpwstr>
      </vt:variant>
      <vt:variant>
        <vt:i4>1114168</vt:i4>
      </vt:variant>
      <vt:variant>
        <vt:i4>20</vt:i4>
      </vt:variant>
      <vt:variant>
        <vt:i4>0</vt:i4>
      </vt:variant>
      <vt:variant>
        <vt:i4>5</vt:i4>
      </vt:variant>
      <vt:variant>
        <vt:lpwstr/>
      </vt:variant>
      <vt:variant>
        <vt:lpwstr>_Toc358116242</vt:lpwstr>
      </vt:variant>
      <vt:variant>
        <vt:i4>1114168</vt:i4>
      </vt:variant>
      <vt:variant>
        <vt:i4>14</vt:i4>
      </vt:variant>
      <vt:variant>
        <vt:i4>0</vt:i4>
      </vt:variant>
      <vt:variant>
        <vt:i4>5</vt:i4>
      </vt:variant>
      <vt:variant>
        <vt:lpwstr/>
      </vt:variant>
      <vt:variant>
        <vt:lpwstr>_Toc358116241</vt:lpwstr>
      </vt:variant>
      <vt:variant>
        <vt:i4>1114168</vt:i4>
      </vt:variant>
      <vt:variant>
        <vt:i4>8</vt:i4>
      </vt:variant>
      <vt:variant>
        <vt:i4>0</vt:i4>
      </vt:variant>
      <vt:variant>
        <vt:i4>5</vt:i4>
      </vt:variant>
      <vt:variant>
        <vt:lpwstr/>
      </vt:variant>
      <vt:variant>
        <vt:lpwstr>_Toc358116240</vt:lpwstr>
      </vt:variant>
      <vt:variant>
        <vt:i4>1441848</vt:i4>
      </vt:variant>
      <vt:variant>
        <vt:i4>2</vt:i4>
      </vt:variant>
      <vt:variant>
        <vt:i4>0</vt:i4>
      </vt:variant>
      <vt:variant>
        <vt:i4>5</vt:i4>
      </vt:variant>
      <vt:variant>
        <vt:lpwstr/>
      </vt:variant>
      <vt:variant>
        <vt:lpwstr>_Toc358116239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Internal manual template</dc:title>
  <dc:subject/>
  <dc:creator>Anita.Rendulic@mercury-processing.com</dc:creator>
  <cp:keywords>NORMAL</cp:keywords>
  <dc:description/>
  <cp:lastModifiedBy>Seková Mária</cp:lastModifiedBy>
  <cp:revision>10</cp:revision>
  <dcterms:created xsi:type="dcterms:W3CDTF">2018-02-15T14:25:00Z</dcterms:created>
  <dcterms:modified xsi:type="dcterms:W3CDTF">2018-02-28T11:41:00Z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TitusGUID">
    <vt:lpwstr>34f807e0-c051-457e-b1f2-7bd48f2067de</vt:lpwstr>
  </property>
  <property fmtid="{D5CDD505-2E9C-101B-9397-08002B2CF9AE}" pid="5" name="ContentTypeId">
    <vt:lpwstr>0x010100D67CA280BAD0BE45A8E0DC9EB19C6419</vt:lpwstr>
  </property>
  <property fmtid="{D5CDD505-2E9C-101B-9397-08002B2CF9AE}" pid="6" name="_dlc_DocIdItemGuid">
    <vt:lpwstr>c850090c-70c0-46cc-9b73-a9d81328dffe</vt:lpwstr>
  </property>
  <property fmtid="{D5CDD505-2E9C-101B-9397-08002B2CF9AE}" pid="7" name="CLASSIFICATION">
    <vt:lpwstr>NORMAL</vt:lpwstr>
  </property>
</Properties>
</file>